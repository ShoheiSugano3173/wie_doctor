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7107ED" w14:textId="1BE7917D" w:rsidR="00C42449" w:rsidRDefault="00C42449" w:rsidP="00045E68">
      <w:pPr>
        <w:spacing w:line="438" w:lineRule="exact"/>
      </w:pPr>
      <w:bookmarkStart w:id="0" w:name="_Hlk528229550"/>
      <w:bookmarkEnd w:id="0"/>
    </w:p>
    <w:p w14:paraId="1DC535AA" w14:textId="77777777" w:rsidR="00045E68" w:rsidRDefault="00045E68" w:rsidP="00045E68">
      <w:pPr>
        <w:spacing w:line="438" w:lineRule="exact"/>
      </w:pPr>
    </w:p>
    <w:p w14:paraId="77EEBA81" w14:textId="1C75D29D" w:rsidR="00C42449" w:rsidRDefault="00C42449" w:rsidP="00045E68">
      <w:pPr>
        <w:spacing w:line="438" w:lineRule="exact"/>
      </w:pPr>
    </w:p>
    <w:p w14:paraId="6F1D8C4D" w14:textId="77777777" w:rsidR="00C42449" w:rsidRDefault="00C42449" w:rsidP="00045E68">
      <w:pPr>
        <w:spacing w:line="438" w:lineRule="exact"/>
      </w:pPr>
    </w:p>
    <w:p w14:paraId="1640BEF5" w14:textId="37BE5917" w:rsidR="00C42449" w:rsidRPr="00C42449" w:rsidRDefault="00C42449" w:rsidP="00045E68">
      <w:pPr>
        <w:spacing w:line="438" w:lineRule="exact"/>
        <w:jc w:val="center"/>
        <w:rPr>
          <w:sz w:val="36"/>
        </w:rPr>
      </w:pPr>
      <w:r w:rsidRPr="00C42449">
        <w:rPr>
          <w:rFonts w:hint="eastAsia"/>
          <w:sz w:val="36"/>
        </w:rPr>
        <w:t>千葉工業大学</w:t>
      </w:r>
    </w:p>
    <w:p w14:paraId="5CEF020E" w14:textId="75A85272" w:rsidR="00C42449" w:rsidRPr="00C42449" w:rsidRDefault="00C42449" w:rsidP="00045E68">
      <w:pPr>
        <w:spacing w:line="438" w:lineRule="exact"/>
        <w:jc w:val="center"/>
        <w:rPr>
          <w:sz w:val="36"/>
        </w:rPr>
      </w:pPr>
      <w:r w:rsidRPr="00C42449">
        <w:rPr>
          <w:rFonts w:hint="eastAsia"/>
          <w:sz w:val="36"/>
        </w:rPr>
        <w:t>博士学位論文</w:t>
      </w:r>
    </w:p>
    <w:p w14:paraId="14BAAE99" w14:textId="77777777" w:rsidR="00C42449" w:rsidRPr="00C42449" w:rsidRDefault="00C42449" w:rsidP="00045E68">
      <w:pPr>
        <w:spacing w:line="438" w:lineRule="exact"/>
        <w:jc w:val="center"/>
        <w:rPr>
          <w:sz w:val="36"/>
        </w:rPr>
      </w:pPr>
    </w:p>
    <w:p w14:paraId="2A9BFB62" w14:textId="2740C2AA" w:rsidR="00C42449" w:rsidRDefault="00C42449" w:rsidP="00045E68">
      <w:pPr>
        <w:spacing w:line="438" w:lineRule="exact"/>
        <w:jc w:val="center"/>
        <w:rPr>
          <w:sz w:val="36"/>
        </w:rPr>
      </w:pPr>
    </w:p>
    <w:p w14:paraId="7A78C68D" w14:textId="77777777" w:rsidR="00045E68" w:rsidRPr="00C42449" w:rsidRDefault="00045E68" w:rsidP="00045E68">
      <w:pPr>
        <w:spacing w:line="438" w:lineRule="exact"/>
        <w:jc w:val="center"/>
        <w:rPr>
          <w:sz w:val="36"/>
        </w:rPr>
      </w:pPr>
    </w:p>
    <w:p w14:paraId="6A4D2EF7" w14:textId="77777777" w:rsidR="00C42449" w:rsidRPr="00C42449" w:rsidRDefault="00C42449" w:rsidP="00045E68">
      <w:pPr>
        <w:spacing w:line="438" w:lineRule="exact"/>
        <w:jc w:val="center"/>
        <w:rPr>
          <w:sz w:val="36"/>
        </w:rPr>
      </w:pPr>
    </w:p>
    <w:p w14:paraId="29493AEF" w14:textId="31A878A6" w:rsidR="00C42449" w:rsidRDefault="00C42449" w:rsidP="00045E68">
      <w:pPr>
        <w:spacing w:line="438" w:lineRule="exact"/>
        <w:jc w:val="center"/>
        <w:rPr>
          <w:sz w:val="36"/>
        </w:rPr>
      </w:pPr>
    </w:p>
    <w:p w14:paraId="2729537F" w14:textId="77777777" w:rsidR="00045E68" w:rsidRPr="00C42449" w:rsidRDefault="00045E68" w:rsidP="00045E68">
      <w:pPr>
        <w:spacing w:line="438" w:lineRule="exact"/>
        <w:jc w:val="center"/>
        <w:rPr>
          <w:sz w:val="36"/>
        </w:rPr>
      </w:pPr>
    </w:p>
    <w:p w14:paraId="720DBDB5" w14:textId="77777777" w:rsidR="00C42449" w:rsidRPr="00C42449" w:rsidRDefault="00C42449" w:rsidP="00045E68">
      <w:pPr>
        <w:spacing w:line="438" w:lineRule="exact"/>
        <w:jc w:val="center"/>
        <w:rPr>
          <w:sz w:val="36"/>
        </w:rPr>
      </w:pPr>
    </w:p>
    <w:p w14:paraId="552F1C91" w14:textId="77777777" w:rsidR="006B4C12" w:rsidRPr="00045E68" w:rsidRDefault="006B4C12" w:rsidP="00045E68">
      <w:pPr>
        <w:spacing w:line="438" w:lineRule="exact"/>
        <w:jc w:val="center"/>
        <w:rPr>
          <w:sz w:val="40"/>
          <w:szCs w:val="40"/>
        </w:rPr>
      </w:pPr>
      <w:r w:rsidRPr="00045E68">
        <w:rPr>
          <w:rFonts w:hint="eastAsia"/>
          <w:sz w:val="40"/>
          <w:szCs w:val="40"/>
        </w:rPr>
        <w:t>介護現場における技術導入と</w:t>
      </w:r>
    </w:p>
    <w:p w14:paraId="1DCF4854" w14:textId="20E12F6E" w:rsidR="00C42449" w:rsidRPr="00045E68" w:rsidRDefault="006B4C12" w:rsidP="00045E68">
      <w:pPr>
        <w:spacing w:line="438" w:lineRule="exact"/>
        <w:jc w:val="center"/>
        <w:rPr>
          <w:sz w:val="40"/>
          <w:szCs w:val="40"/>
        </w:rPr>
      </w:pPr>
      <w:r w:rsidRPr="00045E68">
        <w:rPr>
          <w:rFonts w:hint="eastAsia"/>
          <w:sz w:val="40"/>
          <w:szCs w:val="40"/>
        </w:rPr>
        <w:t>排泄検知システム</w:t>
      </w:r>
      <w:r w:rsidR="00C42449" w:rsidRPr="00045E68">
        <w:rPr>
          <w:rFonts w:hint="eastAsia"/>
          <w:sz w:val="40"/>
          <w:szCs w:val="40"/>
        </w:rPr>
        <w:t>の</w:t>
      </w:r>
      <w:r w:rsidRPr="00045E68">
        <w:rPr>
          <w:rFonts w:hint="eastAsia"/>
          <w:sz w:val="40"/>
          <w:szCs w:val="40"/>
        </w:rPr>
        <w:t>開発</w:t>
      </w:r>
      <w:r w:rsidR="00200A51" w:rsidRPr="00045E68">
        <w:rPr>
          <w:rFonts w:hint="eastAsia"/>
          <w:sz w:val="40"/>
          <w:szCs w:val="40"/>
        </w:rPr>
        <w:t>と展望</w:t>
      </w:r>
    </w:p>
    <w:p w14:paraId="611955A7" w14:textId="77777777" w:rsidR="00C42449" w:rsidRPr="00045E68" w:rsidRDefault="00C42449" w:rsidP="00045E68">
      <w:pPr>
        <w:spacing w:line="438" w:lineRule="exact"/>
        <w:jc w:val="center"/>
        <w:rPr>
          <w:sz w:val="40"/>
          <w:szCs w:val="40"/>
        </w:rPr>
      </w:pPr>
    </w:p>
    <w:p w14:paraId="5373CCDB" w14:textId="77777777" w:rsidR="00C42449" w:rsidRPr="00C42449" w:rsidRDefault="00C42449" w:rsidP="00045E68">
      <w:pPr>
        <w:spacing w:line="438" w:lineRule="exact"/>
        <w:jc w:val="center"/>
        <w:rPr>
          <w:sz w:val="36"/>
        </w:rPr>
      </w:pPr>
    </w:p>
    <w:p w14:paraId="7AA1F9F4" w14:textId="0666046A" w:rsidR="00C42449" w:rsidRDefault="00C42449" w:rsidP="00045E68">
      <w:pPr>
        <w:spacing w:line="438" w:lineRule="exact"/>
        <w:jc w:val="center"/>
        <w:rPr>
          <w:sz w:val="36"/>
        </w:rPr>
      </w:pPr>
    </w:p>
    <w:p w14:paraId="12C40D49" w14:textId="063E5488" w:rsidR="00045E68" w:rsidRDefault="00045E68" w:rsidP="00045E68">
      <w:pPr>
        <w:spacing w:line="438" w:lineRule="exact"/>
        <w:jc w:val="center"/>
        <w:rPr>
          <w:sz w:val="36"/>
        </w:rPr>
      </w:pPr>
    </w:p>
    <w:p w14:paraId="203DA2ED" w14:textId="77A01671" w:rsidR="00045E68" w:rsidRDefault="00045E68" w:rsidP="00045E68">
      <w:pPr>
        <w:spacing w:line="438" w:lineRule="exact"/>
        <w:jc w:val="center"/>
        <w:rPr>
          <w:sz w:val="36"/>
        </w:rPr>
      </w:pPr>
    </w:p>
    <w:p w14:paraId="5389DDAB" w14:textId="7774E4C8" w:rsidR="00045E68" w:rsidRDefault="00045E68" w:rsidP="00045E68">
      <w:pPr>
        <w:spacing w:line="438" w:lineRule="exact"/>
        <w:jc w:val="center"/>
        <w:rPr>
          <w:sz w:val="36"/>
        </w:rPr>
      </w:pPr>
    </w:p>
    <w:p w14:paraId="5A79CEF5" w14:textId="0E05620D" w:rsidR="00045E68" w:rsidRDefault="00045E68" w:rsidP="00045E68">
      <w:pPr>
        <w:spacing w:line="438" w:lineRule="exact"/>
        <w:jc w:val="center"/>
        <w:rPr>
          <w:sz w:val="36"/>
        </w:rPr>
      </w:pPr>
    </w:p>
    <w:p w14:paraId="7F8F466A" w14:textId="77777777" w:rsidR="00045E68" w:rsidRDefault="00045E68" w:rsidP="00045E68">
      <w:pPr>
        <w:spacing w:line="438" w:lineRule="exact"/>
        <w:jc w:val="center"/>
        <w:rPr>
          <w:sz w:val="36"/>
        </w:rPr>
      </w:pPr>
    </w:p>
    <w:p w14:paraId="7094A885" w14:textId="77777777" w:rsidR="00045E68" w:rsidRPr="00C42449" w:rsidRDefault="00045E68" w:rsidP="00045E68">
      <w:pPr>
        <w:spacing w:line="438" w:lineRule="exact"/>
        <w:jc w:val="center"/>
        <w:rPr>
          <w:sz w:val="36"/>
        </w:rPr>
      </w:pPr>
    </w:p>
    <w:p w14:paraId="7DC9530A" w14:textId="77777777" w:rsidR="00C42449" w:rsidRPr="00C42449" w:rsidRDefault="00C42449" w:rsidP="00045E68">
      <w:pPr>
        <w:spacing w:line="438" w:lineRule="exact"/>
        <w:jc w:val="center"/>
        <w:rPr>
          <w:sz w:val="36"/>
        </w:rPr>
      </w:pPr>
    </w:p>
    <w:p w14:paraId="42979F7B" w14:textId="1211E5BD" w:rsidR="00C42449" w:rsidRDefault="00C94239" w:rsidP="00045E68">
      <w:pPr>
        <w:spacing w:line="438" w:lineRule="exact"/>
        <w:jc w:val="center"/>
        <w:rPr>
          <w:sz w:val="36"/>
        </w:rPr>
      </w:pPr>
      <w:r>
        <w:rPr>
          <w:rFonts w:hint="eastAsia"/>
          <w:sz w:val="36"/>
        </w:rPr>
        <w:t>平成</w:t>
      </w:r>
      <w:r>
        <w:rPr>
          <w:sz w:val="36"/>
        </w:rPr>
        <w:t>3</w:t>
      </w:r>
      <w:r w:rsidR="00696BB4">
        <w:rPr>
          <w:sz w:val="36"/>
        </w:rPr>
        <w:t>1</w:t>
      </w:r>
      <w:r>
        <w:rPr>
          <w:rFonts w:hint="eastAsia"/>
          <w:sz w:val="36"/>
        </w:rPr>
        <w:t>年</w:t>
      </w:r>
      <w:r w:rsidR="00696BB4">
        <w:rPr>
          <w:sz w:val="36"/>
        </w:rPr>
        <w:t>2</w:t>
      </w:r>
      <w:r w:rsidR="00C42449" w:rsidRPr="00C42449">
        <w:rPr>
          <w:rFonts w:hint="eastAsia"/>
          <w:sz w:val="36"/>
        </w:rPr>
        <w:t>月</w:t>
      </w:r>
    </w:p>
    <w:p w14:paraId="53A73B08" w14:textId="77777777" w:rsidR="00045E68" w:rsidRPr="00C42449" w:rsidRDefault="00045E68" w:rsidP="00045E68">
      <w:pPr>
        <w:spacing w:line="438" w:lineRule="exact"/>
        <w:jc w:val="center"/>
        <w:rPr>
          <w:sz w:val="36"/>
        </w:rPr>
      </w:pPr>
    </w:p>
    <w:p w14:paraId="7526DF24" w14:textId="236578A8" w:rsidR="00C42449" w:rsidRPr="00C42449" w:rsidRDefault="00D3784F" w:rsidP="00045E68">
      <w:pPr>
        <w:spacing w:line="438" w:lineRule="exact"/>
        <w:jc w:val="center"/>
        <w:rPr>
          <w:sz w:val="36"/>
        </w:rPr>
      </w:pPr>
      <w:r>
        <w:rPr>
          <w:rFonts w:hint="eastAsia"/>
          <w:sz w:val="36"/>
        </w:rPr>
        <w:t>横沢（</w:t>
      </w:r>
      <w:r w:rsidR="006B4C12">
        <w:rPr>
          <w:rFonts w:hint="eastAsia"/>
          <w:sz w:val="36"/>
        </w:rPr>
        <w:t>宇井</w:t>
      </w:r>
      <w:r>
        <w:rPr>
          <w:rFonts w:hint="eastAsia"/>
          <w:sz w:val="36"/>
        </w:rPr>
        <w:t>）</w:t>
      </w:r>
      <w:r w:rsidR="00C42449" w:rsidRPr="00C42449">
        <w:rPr>
          <w:rFonts w:hint="eastAsia"/>
          <w:sz w:val="36"/>
        </w:rPr>
        <w:t>吉美</w:t>
      </w:r>
    </w:p>
    <w:p w14:paraId="39F52F07" w14:textId="519084A9" w:rsidR="00C42449" w:rsidRDefault="00C42449" w:rsidP="00045E68">
      <w:pPr>
        <w:spacing w:line="438" w:lineRule="exact"/>
        <w:rPr>
          <w:sz w:val="36"/>
        </w:rPr>
      </w:pPr>
    </w:p>
    <w:p w14:paraId="303E30AC" w14:textId="7DEE067A" w:rsidR="00045E68" w:rsidRDefault="00045E68" w:rsidP="00095557">
      <w:pPr>
        <w:spacing w:line="438" w:lineRule="exact"/>
        <w:jc w:val="center"/>
        <w:rPr>
          <w:sz w:val="36"/>
        </w:rPr>
      </w:pPr>
    </w:p>
    <w:p w14:paraId="2F7B770C" w14:textId="2444416C" w:rsidR="00095557" w:rsidRDefault="00095557" w:rsidP="00095557">
      <w:pPr>
        <w:spacing w:line="438" w:lineRule="exact"/>
        <w:jc w:val="center"/>
        <w:rPr>
          <w:sz w:val="36"/>
        </w:rPr>
      </w:pPr>
    </w:p>
    <w:p w14:paraId="090A3B5C" w14:textId="77777777" w:rsidR="0091525E" w:rsidRDefault="0091525E" w:rsidP="00045E68">
      <w:pPr>
        <w:spacing w:line="438" w:lineRule="exact"/>
        <w:rPr>
          <w:b/>
        </w:rPr>
        <w:sectPr w:rsidR="0091525E" w:rsidSect="003C303A">
          <w:headerReference w:type="even" r:id="rId8"/>
          <w:headerReference w:type="default" r:id="rId9"/>
          <w:footerReference w:type="even" r:id="rId10"/>
          <w:footerReference w:type="default" r:id="rId11"/>
          <w:headerReference w:type="first" r:id="rId12"/>
          <w:footerReference w:type="first" r:id="rId13"/>
          <w:pgSz w:w="11906" w:h="16838" w:code="9"/>
          <w:pgMar w:top="1701" w:right="1418" w:bottom="1418" w:left="1418" w:header="851" w:footer="992" w:gutter="0"/>
          <w:cols w:space="425"/>
          <w:docGrid w:type="linesAndChars" w:linePitch="457" w:charSpace="10064"/>
        </w:sectPr>
      </w:pPr>
    </w:p>
    <w:p w14:paraId="0C637886" w14:textId="77777777" w:rsidR="0091525E" w:rsidRDefault="0091525E" w:rsidP="00045E68">
      <w:pPr>
        <w:spacing w:line="438" w:lineRule="exact"/>
        <w:rPr>
          <w:b/>
        </w:rPr>
        <w:sectPr w:rsidR="0091525E" w:rsidSect="003C303A">
          <w:footerReference w:type="default" r:id="rId14"/>
          <w:pgSz w:w="11906" w:h="16838"/>
          <w:pgMar w:top="1701" w:right="1418" w:bottom="1418" w:left="1418" w:header="851" w:footer="992" w:gutter="0"/>
          <w:cols w:space="425"/>
          <w:docGrid w:type="linesAndChars" w:linePitch="457" w:charSpace="10064"/>
        </w:sectPr>
      </w:pPr>
    </w:p>
    <w:p w14:paraId="0CE5500D" w14:textId="6893E274" w:rsidR="00A768E2" w:rsidRPr="00A27097" w:rsidRDefault="00562115" w:rsidP="00045E68">
      <w:pPr>
        <w:spacing w:line="438" w:lineRule="exact"/>
        <w:rPr>
          <w:b/>
        </w:rPr>
      </w:pPr>
      <w:r w:rsidRPr="00A27097">
        <w:rPr>
          <w:rFonts w:hint="eastAsia"/>
          <w:b/>
        </w:rPr>
        <w:lastRenderedPageBreak/>
        <w:t>要旨</w:t>
      </w:r>
    </w:p>
    <w:p w14:paraId="35DB5073" w14:textId="0D4D0A5A" w:rsidR="00200A51" w:rsidRDefault="00200A51" w:rsidP="00045E68">
      <w:pPr>
        <w:spacing w:line="438" w:lineRule="exact"/>
      </w:pPr>
      <w:r>
        <w:rPr>
          <w:rFonts w:hint="eastAsia"/>
        </w:rPr>
        <w:t xml:space="preserve">　昨今の日本社会を取り巻く問題に、人口減少と急速な高齢化問題がある。日本における高齢化率は世界で最も高い水準に達しており、今後も高水準を維持していくことが予想されている。このような少子高齢化による影響から、生産年齢人口率も低下している。また、高齢者率の上昇による要介護者の急増により、介護離職の増加も社会問題となっており、日本全体としての人員不足は深刻な問題となっている。同様に、介護業界に注目してみると、高水準で推移している離職率から、慢性的な人員不足が叫ばれており、その解決策として、無資格や介護未経験者の雇用、外国人労働者の受け入れが進んでいる。このような社会的問題に対応するためにも、マンパワーに頼らない生産効率が今後、より求められていくと考えられる。</w:t>
      </w:r>
    </w:p>
    <w:p w14:paraId="4F1BB3F3" w14:textId="5F92E98C" w:rsidR="00200A51" w:rsidRDefault="00200A51" w:rsidP="00045E68">
      <w:pPr>
        <w:spacing w:line="438" w:lineRule="exact"/>
        <w:ind w:firstLineChars="100" w:firstLine="259"/>
      </w:pPr>
      <w:r>
        <w:rPr>
          <w:rFonts w:hint="eastAsia"/>
        </w:rPr>
        <w:t>本研究は、センサー技術を用いた排泄検知シートの開発における福祉介護用具開発の検証を行い、その現場運用の有効性を明らかにするものである。この研究成果は、より効率的な介護が求められる時代において、ロボット技術に代表される先進技術の浸透と、適用範囲の広い福祉介護用具の開発を行うことで、介護現場での導入に耐えうる製品開発に貢献できると考える。</w:t>
      </w:r>
    </w:p>
    <w:p w14:paraId="6A2C019A" w14:textId="22168B4F" w:rsidR="00200A51" w:rsidRDefault="00200A51" w:rsidP="00FA72CB">
      <w:pPr>
        <w:spacing w:line="438" w:lineRule="exact"/>
        <w:ind w:firstLineChars="100" w:firstLine="259"/>
      </w:pPr>
      <w:r>
        <w:rPr>
          <w:rFonts w:hint="eastAsia"/>
        </w:rPr>
        <w:t>序章では、適用範囲の広い福祉用具開発の必要性について、社会的背景、福祉介護用具の発展、福祉介護用具の開発手法という観点から探った。</w:t>
      </w:r>
    </w:p>
    <w:p w14:paraId="6F3563D2" w14:textId="378375B9" w:rsidR="00200A51" w:rsidRDefault="00200A51" w:rsidP="00045E68">
      <w:pPr>
        <w:spacing w:line="438" w:lineRule="exact"/>
        <w:ind w:firstLineChars="100" w:firstLine="259"/>
      </w:pPr>
      <w:r>
        <w:rPr>
          <w:rFonts w:hint="eastAsia"/>
        </w:rPr>
        <w:t>まず、福祉介護用具が求められている理由を、社会的背景と介護業界における受け入れ態勢から明らかにした。介護保護法が施行されて以来、日本の介護保険サービスは急速に規模を拡大してきたが、今後、日本が迎える超高齢化社会における要介護高齢者のニーズが、多様化および複雑化することは明確である。人手不足が深刻な介護現場の負担軽減のため、外国人労働者の受け入れや介護ロボット技術の導入といった需要は高まっている。</w:t>
      </w:r>
    </w:p>
    <w:p w14:paraId="2A167D99" w14:textId="494813BF" w:rsidR="00200A51" w:rsidRDefault="00200A51" w:rsidP="00045E68">
      <w:pPr>
        <w:spacing w:line="438" w:lineRule="exact"/>
        <w:ind w:firstLineChars="100" w:firstLine="259"/>
      </w:pPr>
      <w:r>
        <w:rPr>
          <w:rFonts w:hint="eastAsia"/>
        </w:rPr>
        <w:t>次に、介護ロボット技術を用いた福祉介護用具が、介護業界に浸透していない問題を、福祉介護用具の発展と福祉介護用具の開発手法から探った。福祉介護用具は、戦争が起こるたびに車椅子や義肢装具などの研究、開発、普及が行われてきた。これは、戦争によって負傷した者の社会復帰を目的としたものである。近年になり、これらの福祉介護用具に</w:t>
      </w:r>
      <w:r>
        <w:t>AIといったロボット技術を導入する研究が行われている。</w:t>
      </w:r>
    </w:p>
    <w:p w14:paraId="5A57D7FB" w14:textId="4AAE8557" w:rsidR="0091525E" w:rsidRDefault="00200A51" w:rsidP="003C303A">
      <w:pPr>
        <w:spacing w:line="438" w:lineRule="exact"/>
        <w:ind w:firstLineChars="100" w:firstLine="259"/>
      </w:pPr>
      <w:r>
        <w:rPr>
          <w:rFonts w:hint="eastAsia"/>
        </w:rPr>
        <w:lastRenderedPageBreak/>
        <w:t>しかしながら、介護現場では医療現場に比べて、ロボット技術を導入した製品が、本格的な普及に至っていないのが現状である。これは、人の手によるぬくもりあるサービスをロボットでは提供できないとする考えや、導入には前向きなものの、現場で利用できるような有用な製品がないという意見などが、介護現場では多くあることに起因していると考えられる。</w:t>
      </w:r>
    </w:p>
    <w:p w14:paraId="11CDD969" w14:textId="77777777" w:rsidR="00200A51" w:rsidRDefault="00200A51" w:rsidP="00045E68">
      <w:pPr>
        <w:spacing w:line="438" w:lineRule="exact"/>
        <w:ind w:firstLineChars="100" w:firstLine="259"/>
      </w:pPr>
      <w:r>
        <w:rPr>
          <w:rFonts w:hint="eastAsia"/>
        </w:rPr>
        <w:t>主なマイナスイメージの原因として、製品開発を行う研究機関およびメーカーと介護現場との双方の意識のズレがあると思料した。現場のニーズを吸い上げ切れずに開発された製品を、現場が使用することで、更なるロボット技術への悪い印象が生まれている。</w:t>
      </w:r>
    </w:p>
    <w:p w14:paraId="6E508E69" w14:textId="1CF1BF1A" w:rsidR="00200A51" w:rsidRDefault="00200A51" w:rsidP="00045E68">
      <w:pPr>
        <w:spacing w:line="438" w:lineRule="exact"/>
        <w:ind w:firstLineChars="100" w:firstLine="259"/>
      </w:pPr>
      <w:r>
        <w:rPr>
          <w:rFonts w:hint="eastAsia"/>
        </w:rPr>
        <w:t>そこで、双方の意識のズレを解消し、現場で活用できる製品を普及させる方法を、福祉介護用具の開発手法を交えて考察した。ここでは、ヒューマンファクター工学の医療用説明モデルである「</w:t>
      </w:r>
      <w:r>
        <w:t>P-mSHELLモデル」を用いた。「P-mSHELLモデル」とは、患者（Patlent）、管理（management）、ソフトウェア（Software）、ハードウェア（Hardware）、環境（Environment）、同僚（Liveware）、本人（Liveware）の要素を総合的に取り入れた手法となるため、製品を取り巻く環境を相対的に考慮した開発を行うことができる。</w:t>
      </w:r>
    </w:p>
    <w:p w14:paraId="13536E7D" w14:textId="4F4B7CEB" w:rsidR="00C42449" w:rsidRPr="00200A51" w:rsidRDefault="00200A51" w:rsidP="00045E68">
      <w:pPr>
        <w:spacing w:line="438" w:lineRule="exact"/>
        <w:ind w:firstLineChars="100" w:firstLine="259"/>
      </w:pPr>
      <w:r>
        <w:rPr>
          <w:rFonts w:hint="eastAsia"/>
        </w:rPr>
        <w:t>具体的な開発方法の手順を考察した結果、まず調査として、患者（要介護者）、本人（介護従事者）、同僚（施設経営者）、環境（介護現場）それぞれのファクターに対して行う。次に、調査から導き出された知見をもとに、ソフトウェアおよびハードウェアの開発を行い、臨床現場での検証実験調査から改良を進めるものとした。さらに、完成した製品と介護現場全体とを考慮した管理の提案を行うものである。</w:t>
      </w:r>
    </w:p>
    <w:p w14:paraId="77460075" w14:textId="347448E1" w:rsidR="00045E68" w:rsidRDefault="00045E68" w:rsidP="00045E68">
      <w:pPr>
        <w:spacing w:line="438" w:lineRule="exact"/>
        <w:ind w:firstLineChars="100" w:firstLine="259"/>
      </w:pPr>
      <w:commentRangeStart w:id="1"/>
      <w:r>
        <w:rPr>
          <w:rFonts w:hint="eastAsia"/>
        </w:rPr>
        <w:t>本研究では、２章から４章のステップで調査と開発、実証実験を行いながら進めていった。</w:t>
      </w:r>
    </w:p>
    <w:p w14:paraId="7848D741" w14:textId="76B768BD" w:rsidR="00C42449" w:rsidRPr="00045E68" w:rsidRDefault="00045E68" w:rsidP="00045E68">
      <w:pPr>
        <w:spacing w:line="438" w:lineRule="exact"/>
        <w:ind w:firstLineChars="100" w:firstLine="259"/>
      </w:pPr>
      <w:r>
        <w:rPr>
          <w:rFonts w:hint="eastAsia"/>
        </w:rPr>
        <w:t>２章では、ロボット技術の導入が求められている介護業務の検証のため、介護現場で従事する介護職を対象に、インターネットでアンケート調査を行った。この調査によって、多くの事業所で排泄業務に全体の約</w:t>
      </w:r>
      <w:r>
        <w:t>20％もの時間が費やされていると判明した。排泄業務に多くの時間が費やされている要因として、排泄のタイミングや回数には個人差があり、決められた定時での交換業務で対応しきれない点が挙げられる。同様に排泄業務に対する負担感を調査したアンケ</w:t>
      </w:r>
      <w:r>
        <w:lastRenderedPageBreak/>
        <w:t>ートにおいても、負担と感じている介護従事者の割合は全体の約７割にも上るという結果が明らかとなった。</w:t>
      </w:r>
      <w:r>
        <w:rPr>
          <w:rFonts w:hint="eastAsia"/>
        </w:rPr>
        <w:t>また、自ら介護現場に介護職として介護業務に従事することにより、アンケート調査だけでは把握しきれない細かな介護の現状を、身をもって理解した。次に、このアンケート結果から、排泄介護に関わる福祉介護用具に着目し、開発すべき福祉介護用具の指標を求めるための既存製品の調査を行った。その結果、非装着であること、便の検知が可能であること、コスト面を考慮したものであることの３点を指標とし、福祉介護用具の構想を考えた。</w:t>
      </w:r>
    </w:p>
    <w:p w14:paraId="65090F67" w14:textId="0EFDEA71" w:rsidR="00A27097" w:rsidRPr="00045E68" w:rsidRDefault="00045E68" w:rsidP="00045E68">
      <w:pPr>
        <w:spacing w:line="438" w:lineRule="exact"/>
        <w:ind w:firstLineChars="100" w:firstLine="259"/>
      </w:pPr>
      <w:r>
        <w:rPr>
          <w:rFonts w:hint="eastAsia"/>
        </w:rPr>
        <w:t>３章では、２章における調査結果および製品構想をもとに、ハードウェアとソフトウェアの設計、製作をし、製品の有用性について検証実験を行った。ハードウェアの開発としては、マットレス埋め込み型の開発、シリコンによるシート開発、防水シートによるシート開発、ウレタンシートの開発等という順で研究と検証を繰り返し、より介護現場における実用性の高いものを目指し開発を行った。同様に、ソフトウェアの開発もハードウェアの開発と同時並行で進めていった。排泄を検知するセンサーのアルゴリズム構築においては、若者での実験と高齢者での実験を行った。結果として、若者の排泄を検知するアルゴリズムは、高齢者に適用できないことが判明した。そこで、高齢者の排泄の特長に合わせたアルゴリズムの再構築を行った。以上の経緯を経て開発を行った製品の臨床実験を行ったところ、排泄を介護従事者に通知するシステムでは、本質的な介護の助けにはならないことが分かった。そこで、排泄データを蓄積し個人個人の排泄リズムを把握するための</w:t>
      </w:r>
      <w:r>
        <w:t>Webアプリケーションの構想を考え、開発を行った。</w:t>
      </w:r>
      <w:r>
        <w:rPr>
          <w:rFonts w:hint="eastAsia"/>
        </w:rPr>
        <w:t>このシステムにより、排泄介護の空振りといった非効率な分野を、より精度の高い介護業務にすることができる。</w:t>
      </w:r>
    </w:p>
    <w:p w14:paraId="27A0D4AF" w14:textId="33B91794" w:rsidR="00A27097" w:rsidRPr="00045E68" w:rsidRDefault="00045E68" w:rsidP="00045E68">
      <w:pPr>
        <w:spacing w:line="438" w:lineRule="exact"/>
        <w:ind w:firstLineChars="100" w:firstLine="259"/>
      </w:pPr>
      <w:r>
        <w:rPr>
          <w:rFonts w:hint="eastAsia"/>
        </w:rPr>
        <w:t>４章では、製品の価値共有方法について考察を行い、動画の作成を行った。開発を行った製品の価値共有方法について、考察が必要だと感じた理由は、訴求する人の立場や、介護業務に対する理解度の有無によって、商品価値の見出し方が異なると感じたためである。そこで、ステークホルダーごとに有効な製品価値の説明ができる動画を複数作成した。介護従事者だけでなく、一般人にも動画についてのアンケート調査を行い、介護に関する知識の有無に関わらず、製品の価値を共有することが可能であるか検証を行ったところ、介護従事者の</w:t>
      </w:r>
      <w:r>
        <w:rPr>
          <w:rFonts w:hint="eastAsia"/>
        </w:rPr>
        <w:lastRenderedPageBreak/>
        <w:t>理解率は〇％、一般人の理解率は〇％となり、一定の効果が認められた。</w:t>
      </w:r>
    </w:p>
    <w:p w14:paraId="600C177D" w14:textId="34EC11E5" w:rsidR="00A27097" w:rsidRPr="00045E68" w:rsidRDefault="00045E68" w:rsidP="003B4692">
      <w:pPr>
        <w:spacing w:line="438" w:lineRule="exact"/>
        <w:ind w:firstLineChars="100" w:firstLine="259"/>
      </w:pPr>
      <w:r w:rsidRPr="00045E68">
        <w:rPr>
          <w:rFonts w:hint="eastAsia"/>
        </w:rPr>
        <w:t>以上のことから、センサー技術や</w:t>
      </w:r>
      <w:r w:rsidRPr="00045E68">
        <w:t>Io</w:t>
      </w:r>
      <w:r w:rsidR="003B4692">
        <w:t>T</w:t>
      </w:r>
      <w:r w:rsidRPr="00045E68">
        <w:t>技術の活用によって、介護業界におけるロボット技術の浸透に寄与し、ベッドに敷くだけで誰でも使えるという適用範囲の広い福祉介護用具の開発ができた。また、介護現場の負担を考慮した開発を通して、介護現場用機器開発に直接つながる研究を行ったことにより、この研究の意義を達成し、センサー技術を用いた排泄検知シートの開発を通して現場での運用に有効な福祉介護用具開発の検証を行う目的を達成した。</w:t>
      </w:r>
      <w:commentRangeEnd w:id="1"/>
      <w:r w:rsidR="009211B3">
        <w:rPr>
          <w:rStyle w:val="af4"/>
          <w:rFonts w:ascii="Century" w:eastAsia="ＭＳ 明朝" w:hAnsi="Century" w:cs="Times New Roman"/>
        </w:rPr>
        <w:commentReference w:id="1"/>
      </w:r>
    </w:p>
    <w:p w14:paraId="4AEDEF0D" w14:textId="5ECA5D48" w:rsidR="00A27097" w:rsidRDefault="00A27097" w:rsidP="00045E68">
      <w:pPr>
        <w:spacing w:line="438" w:lineRule="exact"/>
      </w:pPr>
    </w:p>
    <w:p w14:paraId="14698F2A" w14:textId="30A60956" w:rsidR="003C303A" w:rsidRDefault="003C303A" w:rsidP="00045E68">
      <w:pPr>
        <w:spacing w:line="438" w:lineRule="exact"/>
      </w:pPr>
    </w:p>
    <w:p w14:paraId="7F1D2C39" w14:textId="77777777" w:rsidR="003B4692" w:rsidRDefault="003B4692" w:rsidP="00045E68">
      <w:pPr>
        <w:spacing w:line="438" w:lineRule="exact"/>
      </w:pPr>
    </w:p>
    <w:p w14:paraId="0B208426" w14:textId="797A4E6A" w:rsidR="003C303A" w:rsidRDefault="003C303A" w:rsidP="00045E68">
      <w:pPr>
        <w:spacing w:line="438" w:lineRule="exact"/>
      </w:pPr>
    </w:p>
    <w:p w14:paraId="641F2394" w14:textId="19A4D456" w:rsidR="003C303A" w:rsidRDefault="003C303A" w:rsidP="00045E68">
      <w:pPr>
        <w:spacing w:line="438" w:lineRule="exact"/>
      </w:pPr>
    </w:p>
    <w:p w14:paraId="6372AC79" w14:textId="414F97DE" w:rsidR="003C303A" w:rsidRDefault="003C303A" w:rsidP="00045E68">
      <w:pPr>
        <w:spacing w:line="438" w:lineRule="exact"/>
      </w:pPr>
    </w:p>
    <w:p w14:paraId="2581E76F" w14:textId="03984141" w:rsidR="003C303A" w:rsidRDefault="003C303A" w:rsidP="00045E68">
      <w:pPr>
        <w:spacing w:line="438" w:lineRule="exact"/>
      </w:pPr>
    </w:p>
    <w:p w14:paraId="030C095F" w14:textId="7FD0422C" w:rsidR="003C303A" w:rsidRDefault="003C303A" w:rsidP="00045E68">
      <w:pPr>
        <w:spacing w:line="438" w:lineRule="exact"/>
      </w:pPr>
    </w:p>
    <w:p w14:paraId="738788D2" w14:textId="3198D45B" w:rsidR="003C303A" w:rsidRDefault="003C303A" w:rsidP="00045E68">
      <w:pPr>
        <w:spacing w:line="438" w:lineRule="exact"/>
      </w:pPr>
    </w:p>
    <w:p w14:paraId="4F176878" w14:textId="500FB363" w:rsidR="003C303A" w:rsidRDefault="003C303A" w:rsidP="00045E68">
      <w:pPr>
        <w:spacing w:line="438" w:lineRule="exact"/>
      </w:pPr>
    </w:p>
    <w:p w14:paraId="0561B71C" w14:textId="10BA4DFE" w:rsidR="003C303A" w:rsidRDefault="003C303A" w:rsidP="00045E68">
      <w:pPr>
        <w:spacing w:line="438" w:lineRule="exact"/>
      </w:pPr>
    </w:p>
    <w:p w14:paraId="564ED22D" w14:textId="28E1FE70" w:rsidR="003C303A" w:rsidRDefault="003C303A" w:rsidP="00045E68">
      <w:pPr>
        <w:spacing w:line="438" w:lineRule="exact"/>
      </w:pPr>
    </w:p>
    <w:p w14:paraId="00EACC5C" w14:textId="77777777" w:rsidR="003C303A" w:rsidRDefault="003C303A" w:rsidP="00045E68">
      <w:pPr>
        <w:spacing w:line="438" w:lineRule="exact"/>
      </w:pPr>
    </w:p>
    <w:p w14:paraId="24F89AFE" w14:textId="77777777" w:rsidR="00A27097" w:rsidRDefault="00A27097" w:rsidP="00045E68">
      <w:pPr>
        <w:spacing w:line="438" w:lineRule="exact"/>
      </w:pPr>
    </w:p>
    <w:p w14:paraId="705ED0DF" w14:textId="77777777" w:rsidR="00A27097" w:rsidRDefault="00A27097" w:rsidP="00045E68">
      <w:pPr>
        <w:spacing w:line="438" w:lineRule="exact"/>
      </w:pPr>
    </w:p>
    <w:p w14:paraId="007FE99C" w14:textId="77777777" w:rsidR="00A27097" w:rsidRDefault="00A27097" w:rsidP="00045E68">
      <w:pPr>
        <w:spacing w:line="438" w:lineRule="exact"/>
      </w:pPr>
    </w:p>
    <w:p w14:paraId="4631BD0B" w14:textId="77777777" w:rsidR="00A27097" w:rsidRDefault="00A27097" w:rsidP="00045E68">
      <w:pPr>
        <w:spacing w:line="438" w:lineRule="exact"/>
      </w:pPr>
    </w:p>
    <w:p w14:paraId="7D2E31C0" w14:textId="77777777" w:rsidR="00A27097" w:rsidRDefault="00A27097" w:rsidP="00045E68">
      <w:pPr>
        <w:spacing w:line="438" w:lineRule="exact"/>
      </w:pPr>
    </w:p>
    <w:p w14:paraId="7037877C" w14:textId="77777777" w:rsidR="00A27097" w:rsidRDefault="00A27097" w:rsidP="00045E68">
      <w:pPr>
        <w:spacing w:line="438" w:lineRule="exact"/>
      </w:pPr>
    </w:p>
    <w:p w14:paraId="1D55A040" w14:textId="77777777" w:rsidR="00A27097" w:rsidRDefault="00A27097" w:rsidP="00045E68">
      <w:pPr>
        <w:spacing w:line="438" w:lineRule="exact"/>
      </w:pPr>
    </w:p>
    <w:p w14:paraId="78F188FE" w14:textId="243E42FC" w:rsidR="00A27097" w:rsidRDefault="00A27097" w:rsidP="00045E68">
      <w:pPr>
        <w:spacing w:line="438" w:lineRule="exact"/>
      </w:pPr>
    </w:p>
    <w:p w14:paraId="039C7D77" w14:textId="77777777" w:rsidR="003C303A" w:rsidRDefault="003C303A" w:rsidP="00045E68">
      <w:pPr>
        <w:spacing w:line="438" w:lineRule="exact"/>
      </w:pPr>
    </w:p>
    <w:p w14:paraId="65217EFE" w14:textId="77777777" w:rsidR="00A27097" w:rsidRDefault="00A27097" w:rsidP="00045E68">
      <w:pPr>
        <w:spacing w:line="438" w:lineRule="exact"/>
      </w:pPr>
    </w:p>
    <w:p w14:paraId="6F6960A3" w14:textId="2C98A61C" w:rsidR="00C42449" w:rsidRPr="00A27097" w:rsidRDefault="00045E68" w:rsidP="00045E68">
      <w:pPr>
        <w:spacing w:line="438" w:lineRule="exact"/>
        <w:rPr>
          <w:rFonts w:ascii="Times New Roman" w:hAnsi="Times New Roman" w:cs="Times New Roman"/>
          <w:b/>
        </w:rPr>
      </w:pPr>
      <w:r>
        <w:rPr>
          <w:rFonts w:ascii="Times New Roman" w:hAnsi="Times New Roman" w:cs="Times New Roman" w:hint="eastAsia"/>
          <w:b/>
        </w:rPr>
        <w:lastRenderedPageBreak/>
        <w:t>Summary</w:t>
      </w:r>
    </w:p>
    <w:p w14:paraId="07125CD7" w14:textId="20D57F2A" w:rsidR="006A3414" w:rsidRDefault="006A3414" w:rsidP="006A3414">
      <w:pPr>
        <w:spacing w:line="438" w:lineRule="exact"/>
      </w:pPr>
      <w:r>
        <w:t xml:space="preserve">The problems surrounding Japanese society today are population reduction and rapid aging problems. The aging rate in Japan has reached the highest level in the world, and it is expected that it will maintain high standards in the future. Due to the effects of such a declining birthrate and aging population, the productive age population rate has also declined. Also, due to the rapid increase in elderly people due to the need for long-term </w:t>
      </w:r>
      <w:commentRangeStart w:id="2"/>
      <w:r w:rsidRPr="00A967C8">
        <w:rPr>
          <w:highlight w:val="yellow"/>
          <w:rPrChange w:id="3" w:author="Sugar" w:date="2019-01-07T13:23:00Z">
            <w:rPr/>
          </w:rPrChange>
        </w:rPr>
        <w:t>carers</w:t>
      </w:r>
      <w:commentRangeEnd w:id="2"/>
      <w:r w:rsidR="009E12A8" w:rsidRPr="00A967C8">
        <w:rPr>
          <w:rStyle w:val="af4"/>
          <w:rFonts w:ascii="Century" w:eastAsia="ＭＳ 明朝" w:hAnsi="Century" w:cs="Times New Roman"/>
          <w:highlight w:val="yellow"/>
          <w:rPrChange w:id="4" w:author="Sugar" w:date="2019-01-07T13:23:00Z">
            <w:rPr>
              <w:rStyle w:val="af4"/>
              <w:rFonts w:ascii="Century" w:eastAsia="ＭＳ 明朝" w:hAnsi="Century" w:cs="Times New Roman"/>
            </w:rPr>
          </w:rPrChange>
        </w:rPr>
        <w:commentReference w:id="2"/>
      </w:r>
      <w:r>
        <w:t xml:space="preserve">, the increase in career breakdown is also a social problem, and the shortage of personnel as a whole in Japan is a serious problem. Similarly, paying attention to the nursing care industry, a chronic shortage of personnel is being screamed out from the high turnover </w:t>
      </w:r>
      <w:del w:id="5" w:author="Sugar" w:date="2019-01-07T13:15:00Z">
        <w:r w:rsidDel="009E12A8">
          <w:delText xml:space="preserve">turnover </w:delText>
        </w:r>
      </w:del>
      <w:r>
        <w:t xml:space="preserve">rate, and as a solution therefor, employment of unqualified or nursing inexperienced persons, foreign nationals </w:t>
      </w:r>
      <w:r w:rsidR="00D55E06">
        <w:t>t</w:t>
      </w:r>
      <w:r>
        <w:t>he acceptance of workers is progressing. In order to cope with such social problems, production efficiency that does not rely on manpower is expected to be more required in the future.</w:t>
      </w:r>
    </w:p>
    <w:p w14:paraId="66805F99" w14:textId="77777777" w:rsidR="006A3414" w:rsidRDefault="006A3414" w:rsidP="00095557">
      <w:pPr>
        <w:spacing w:line="438" w:lineRule="exact"/>
        <w:ind w:firstLineChars="100" w:firstLine="259"/>
      </w:pPr>
      <w:r>
        <w:t xml:space="preserve">This study verifies the development of welfare care equipment in development of excretion detection sheet using sensor technology and clarifies the effectiveness of the operation on site. This research result can withstand the introduction at the nursing care site by penetrating advanced technology typified by robot technology and developing wide range of welfare care devices in the era where more efficient care is required </w:t>
      </w:r>
      <w:commentRangeStart w:id="6"/>
      <w:r w:rsidRPr="00A967C8">
        <w:rPr>
          <w:highlight w:val="yellow"/>
          <w:rPrChange w:id="7" w:author="Sugar" w:date="2019-01-07T13:23:00Z">
            <w:rPr/>
          </w:rPrChange>
        </w:rPr>
        <w:t>We</w:t>
      </w:r>
      <w:commentRangeEnd w:id="6"/>
      <w:r w:rsidR="00A967C8" w:rsidRPr="00A967C8">
        <w:rPr>
          <w:rStyle w:val="af4"/>
          <w:rFonts w:ascii="Century" w:eastAsia="ＭＳ 明朝" w:hAnsi="Century" w:cs="Times New Roman"/>
          <w:highlight w:val="yellow"/>
          <w:rPrChange w:id="8" w:author="Sugar" w:date="2019-01-07T13:23:00Z">
            <w:rPr>
              <w:rStyle w:val="af4"/>
              <w:rFonts w:ascii="Century" w:eastAsia="ＭＳ 明朝" w:hAnsi="Century" w:cs="Times New Roman"/>
            </w:rPr>
          </w:rPrChange>
        </w:rPr>
        <w:commentReference w:id="6"/>
      </w:r>
      <w:r>
        <w:t xml:space="preserve"> believe </w:t>
      </w:r>
      <w:r w:rsidRPr="00A967C8">
        <w:rPr>
          <w:highlight w:val="yellow"/>
          <w:rPrChange w:id="9" w:author="Sugar" w:date="2019-01-07T13:23:00Z">
            <w:rPr/>
          </w:rPrChange>
        </w:rPr>
        <w:t>we</w:t>
      </w:r>
      <w:r>
        <w:t xml:space="preserve"> can contribute to product development.</w:t>
      </w:r>
    </w:p>
    <w:p w14:paraId="65E052F6" w14:textId="77777777" w:rsidR="006A3414" w:rsidRDefault="006A3414" w:rsidP="006A3414">
      <w:pPr>
        <w:spacing w:line="438" w:lineRule="exact"/>
      </w:pPr>
      <w:r>
        <w:t xml:space="preserve">In the introduction, </w:t>
      </w:r>
      <w:r w:rsidRPr="00A967C8">
        <w:rPr>
          <w:highlight w:val="yellow"/>
          <w:rPrChange w:id="10" w:author="Sugar" w:date="2019-01-07T13:23:00Z">
            <w:rPr/>
          </w:rPrChange>
        </w:rPr>
        <w:t>we</w:t>
      </w:r>
      <w:r>
        <w:t xml:space="preserve"> explored the necessity of development of wide range of welfare equipment from the viewpoint of social background, development of welfare care equipment, development method of welfare care equipment.</w:t>
      </w:r>
    </w:p>
    <w:p w14:paraId="69DB9429" w14:textId="77777777" w:rsidR="006A3414" w:rsidRDefault="006A3414" w:rsidP="00095557">
      <w:pPr>
        <w:spacing w:line="438" w:lineRule="exact"/>
        <w:ind w:firstLineChars="100" w:firstLine="259"/>
      </w:pPr>
      <w:r>
        <w:t xml:space="preserve">Firstly, the reason why welfare care equipment is required is clarified from the social background and the acceptance situation in the nursing care industry. Since the Long-Term Care Protection Law came into effect, Japanese long-term care insurance services have been rapidly expanding in scale, but it is not unlikely that the needs of elderly people who need long-term care in Japan in </w:t>
      </w:r>
      <w:r>
        <w:lastRenderedPageBreak/>
        <w:t>the aging society will diversify and become complicated It is clear. Demand is increasing for acceptance of foreign workers and introduction of nursing care robot technology in order to reduce the burden on nursing care sites where personnel shortage is serious.</w:t>
      </w:r>
    </w:p>
    <w:p w14:paraId="27CFDF35" w14:textId="77777777" w:rsidR="006A3414" w:rsidRDefault="006A3414" w:rsidP="00095557">
      <w:pPr>
        <w:spacing w:line="438" w:lineRule="exact"/>
        <w:ind w:firstLineChars="100" w:firstLine="259"/>
      </w:pPr>
      <w:r>
        <w:t xml:space="preserve">Next, </w:t>
      </w:r>
      <w:r w:rsidRPr="00A967C8">
        <w:rPr>
          <w:highlight w:val="yellow"/>
          <w:rPrChange w:id="11" w:author="Sugar" w:date="2019-01-07T13:24:00Z">
            <w:rPr/>
          </w:rPrChange>
        </w:rPr>
        <w:t>we</w:t>
      </w:r>
      <w:r>
        <w:t xml:space="preserve"> investigated the problem that welfare care tools using nursing robot technology have not penetrated the nursing care industry from the development of welfare care tools and development methods of welfare care devices. For welfare care devices, research, development, and dissemination of wheelchairs and prosthetics and the like have been carried out every time a war occurs. This is aimed at reintegration of those injured in the war. In recent years, research to introduce robot technology such as AI to these welfare care devices has been conducted.</w:t>
      </w:r>
    </w:p>
    <w:p w14:paraId="6CB2C6D3" w14:textId="77777777" w:rsidR="006A3414" w:rsidRDefault="006A3414" w:rsidP="00095557">
      <w:pPr>
        <w:spacing w:line="438" w:lineRule="exact"/>
        <w:ind w:firstLineChars="100" w:firstLine="259"/>
      </w:pPr>
      <w:r>
        <w:t>However, in the field of nursing care, products that introduce robot technology have not yet spread to full scale compared to medical sites at present. This is because there are many ideas that the robot can</w:t>
      </w:r>
      <w:del w:id="12" w:author="Sugar" w:date="2019-01-07T13:24:00Z">
        <w:r w:rsidDel="00A967C8">
          <w:delText xml:space="preserve"> </w:delText>
        </w:r>
      </w:del>
      <w:r>
        <w:t>not provide warmth of services by human's hands and opinions that there is no useful product that can be used on the site although it is positive for the introduction, etc. It is thought that it is caused.</w:t>
      </w:r>
    </w:p>
    <w:p w14:paraId="21826CF0" w14:textId="77777777" w:rsidR="006A3414" w:rsidRDefault="006A3414" w:rsidP="00095557">
      <w:pPr>
        <w:spacing w:line="438" w:lineRule="exact"/>
        <w:ind w:firstLineChars="100" w:firstLine="259"/>
      </w:pPr>
      <w:r>
        <w:t>As a cause of the main negative image, I thought that there was a mismatch in consciousness between research institutes and manufacturers developing products and nursing care sites. By using the products developed without sucking up on-site needs, a bad impression on further robot technology is born.</w:t>
      </w:r>
    </w:p>
    <w:p w14:paraId="2399F666" w14:textId="77777777" w:rsidR="006A3414" w:rsidRDefault="006A3414" w:rsidP="00095557">
      <w:pPr>
        <w:spacing w:line="438" w:lineRule="exact"/>
        <w:ind w:firstLineChars="100" w:firstLine="259"/>
      </w:pPr>
      <w:r>
        <w:t xml:space="preserve">Therefore, we examined the method of solving the gap between consciousness of both sides and disseminating the products that can be utilized at the site, together with the development method of welfare nursing care tools. Here, "P-mSHELL model" which is a medical explanation model of human factor engineering was used. The "P-mSHELL model" is a model that comprehensively describes elements of Patlent, management, software, hardware, environment, colleague (Liveware), and person (Liveware) Since it is a method adopted, it is possible to carry out development considering the environment surrounding </w:t>
      </w:r>
      <w:r>
        <w:lastRenderedPageBreak/>
        <w:t>the product relatively.</w:t>
      </w:r>
    </w:p>
    <w:p w14:paraId="648E7E45" w14:textId="77777777" w:rsidR="006A3414" w:rsidRDefault="006A3414" w:rsidP="00095557">
      <w:pPr>
        <w:spacing w:line="438" w:lineRule="exact"/>
        <w:ind w:firstLineChars="100" w:firstLine="259"/>
      </w:pPr>
      <w:r>
        <w:t>As a result of considering the procedure of the specific development method, first of all as a survey, we perform for each factor (patient who needs care (nursing care worker), principal (care worker), colleague (facility manager), environmental (nursing care worker) Next, based on the findings derived from the survey, software and hardware were developed, and improvements were made from the verification experiment investigation at the clinical site. In addition, we propose management that considers the finished product and the whole nursing care site.</w:t>
      </w:r>
    </w:p>
    <w:p w14:paraId="498F0764" w14:textId="77777777" w:rsidR="006A3414" w:rsidRDefault="006A3414" w:rsidP="00095557">
      <w:pPr>
        <w:spacing w:line="438" w:lineRule="exact"/>
        <w:ind w:firstLineChars="100" w:firstLine="259"/>
      </w:pPr>
      <w:r>
        <w:t>In this research, we proceeded with the steps of chapters 2 to 4 while conducting survey, development and demonstration experiment.</w:t>
      </w:r>
    </w:p>
    <w:p w14:paraId="0F1B5781" w14:textId="77777777" w:rsidR="006A3414" w:rsidRDefault="006A3414" w:rsidP="00095557">
      <w:pPr>
        <w:spacing w:line="438" w:lineRule="exact"/>
        <w:ind w:firstLineChars="100" w:firstLine="259"/>
      </w:pPr>
      <w:r>
        <w:t>In Section 2, we conducted a questionnaire survey on the Internet for nursing care workers engaged in nursing care sites in order to verify nursing care services for which robot technology is required to be introduced. This survey found that about 20% of the time was spent on excretion work at many business establishments. One of the reasons that much time is spent on excretion work is that there are individual differences in the timing and frequency of excretion, and it can be pointed out that it can</w:t>
      </w:r>
      <w:del w:id="13" w:author="Sugar" w:date="2019-01-07T13:28:00Z">
        <w:r w:rsidDel="00A967C8">
          <w:delText xml:space="preserve"> </w:delText>
        </w:r>
      </w:del>
      <w:r>
        <w:t>not cope with the exchanging work at a fixed time. Likewise, in the questionnaire survey of the feeling of burden on excretion work, it became clear that the proportion of care workers who felt as a burden was about 70% of the total. Also, by engaging in nursing care work as a nursing care worker on her own nursing care work site, I understood with the body the current state of fine care that can</w:t>
      </w:r>
      <w:del w:id="14" w:author="Sugar" w:date="2019-01-07T13:28:00Z">
        <w:r w:rsidDel="00A967C8">
          <w:delText xml:space="preserve"> </w:delText>
        </w:r>
      </w:del>
      <w:r>
        <w:t xml:space="preserve">not be grasped only by questionnaire survey alone. Next, from this questionnaire result, attention was paid to the welfare care tool related to excretory care and investigation was made on existing products for finding indicators of welfare care tools to be developed. As a result, we considered the idea of </w:t>
      </w:r>
      <w:r>
        <w:rPr>
          <w:rFonts w:ascii="ＭＳ 明朝" w:eastAsia="ＭＳ 明朝" w:hAnsi="ＭＳ 明朝" w:cs="ＭＳ 明朝" w:hint="eastAsia"/>
        </w:rPr>
        <w:t>​​</w:t>
      </w:r>
      <w:r>
        <w:t>welfare care equipment with three points of non-wearing, being able to detect feces, and taking into account the cost aspect as an indicator.</w:t>
      </w:r>
    </w:p>
    <w:p w14:paraId="26F8B0FA" w14:textId="77777777" w:rsidR="006A3414" w:rsidRDefault="006A3414" w:rsidP="00095557">
      <w:pPr>
        <w:spacing w:line="438" w:lineRule="exact"/>
        <w:ind w:firstLineChars="100" w:firstLine="259"/>
      </w:pPr>
      <w:r>
        <w:t xml:space="preserve">In Chapter 3, we designed and fabricated hardware and software based on </w:t>
      </w:r>
      <w:r>
        <w:lastRenderedPageBreak/>
        <w:t>the findings in the second chapter and the product concept, and conducted a verification experiment on the usefulness of the product. For the development of hardware, we repeatedly conduct research and verification in order of development of mattress embedded type, sheet development with silicone, sheet development with waterproof sheet, development of urethane sheet, etc., aiming to be more practical in nursing care field Was carried out. Likewise, software development was advanced simultaneously with hardware development. In constructing algorithms for detecting excretion, experiments with young people and experiments with elderly people were conducted. As a result, it turned out that the algorithm to detect youth excretion can</w:t>
      </w:r>
      <w:del w:id="15" w:author="Sugar" w:date="2019-01-07T13:28:00Z">
        <w:r w:rsidDel="00A967C8">
          <w:delText xml:space="preserve"> </w:delText>
        </w:r>
      </w:del>
      <w:r>
        <w:t xml:space="preserve">not be applied to the elderly. Therefore, we reconstructed the algorithm to match the elimination characteristics of the elderly. As a result of conducting clinical experiments on products developed through the circumstances described above, it was found that intrinsic nursing care is not helped in a system that notifies elderly persons of excretion. Therefore, considering the idea of </w:t>
      </w:r>
      <w:r>
        <w:rPr>
          <w:rFonts w:ascii="ＭＳ 明朝" w:eastAsia="ＭＳ 明朝" w:hAnsi="ＭＳ 明朝" w:cs="ＭＳ 明朝" w:hint="eastAsia"/>
        </w:rPr>
        <w:t>​​</w:t>
      </w:r>
      <w:r>
        <w:t>web application for accumulating excretion data and grasping individual excretion rhythm, development was carried out. With this system, it is possible to make inefficient fields such as missed elimination nursing care more precise nursing care work.</w:t>
      </w:r>
    </w:p>
    <w:p w14:paraId="2DAA3ABE" w14:textId="77777777" w:rsidR="006A3414" w:rsidRDefault="006A3414" w:rsidP="00095557">
      <w:pPr>
        <w:spacing w:line="438" w:lineRule="exact"/>
        <w:ind w:firstLineChars="100" w:firstLine="259"/>
      </w:pPr>
      <w:r>
        <w:t xml:space="preserve">In chapter 4, we examined how to share the value of the product and created a movie. The reason why we felt that we needed to consider the value sharing method of the product we developed was because we felt that the way of finding the product value differs depending on the position of the appealing person and the degree of comprehension of the nursing care work. Therefore, we created multiple movies that can explain effective product value for each stakeholder. We conducted a questionnaire survey on animation not only for care workers but also for the general public and verified whether it was possible to share the value of the product regardless of the knowledge of nursing care. As a result of understanding of </w:t>
      </w:r>
      <w:r w:rsidRPr="00A967C8">
        <w:rPr>
          <w:highlight w:val="yellow"/>
          <w:rPrChange w:id="16" w:author="Sugar" w:date="2019-01-07T13:29:00Z">
            <w:rPr/>
          </w:rPrChange>
        </w:rPr>
        <w:t>care workers</w:t>
      </w:r>
      <w:r>
        <w:t xml:space="preserve"> The rate was 0%, the understanding rate of ordinary people was 0%, and a certain effect was recognized.</w:t>
      </w:r>
    </w:p>
    <w:p w14:paraId="1F57663C" w14:textId="57BE83F1" w:rsidR="00C42449" w:rsidRPr="00976CBC" w:rsidRDefault="006A3414" w:rsidP="00095557">
      <w:pPr>
        <w:spacing w:line="438" w:lineRule="exact"/>
        <w:ind w:firstLineChars="100" w:firstLine="259"/>
      </w:pPr>
      <w:r>
        <w:lastRenderedPageBreak/>
        <w:t xml:space="preserve">From the above, it was possible to develop a welfare nursing care tool with a wide range of application that contributes to the penetration of robot technology in the nursing care industry by utilizing sensor technology and </w:t>
      </w:r>
      <w:commentRangeStart w:id="17"/>
      <w:r w:rsidRPr="00A64FEB">
        <w:rPr>
          <w:highlight w:val="yellow"/>
          <w:rPrChange w:id="18" w:author="Sugar" w:date="2019-01-07T14:40:00Z">
            <w:rPr/>
          </w:rPrChange>
        </w:rPr>
        <w:t>Iot</w:t>
      </w:r>
      <w:commentRangeEnd w:id="17"/>
      <w:r w:rsidR="00A64FEB">
        <w:rPr>
          <w:rStyle w:val="af4"/>
          <w:rFonts w:ascii="Century" w:eastAsia="ＭＳ 明朝" w:hAnsi="Century" w:cs="Times New Roman"/>
        </w:rPr>
        <w:commentReference w:id="17"/>
      </w:r>
      <w:r>
        <w:t xml:space="preserve"> technology, and that anyone can use it by laying it in bed. In addition, by conducting research directly related to the development of nursing care equipment through development considering the burden on nursing care work sites, we achieved the significance of this research and carried out on-site operations through development of an excretion detection sheet using sensor technology </w:t>
      </w:r>
      <w:r w:rsidR="00D55E06">
        <w:t>t</w:t>
      </w:r>
      <w:r>
        <w:t>o achieve the purpose of verifying the development of effective welfare care devices.</w:t>
      </w:r>
    </w:p>
    <w:p w14:paraId="67BB4020" w14:textId="77777777" w:rsidR="00C42449" w:rsidRPr="00976CBC" w:rsidRDefault="00C42449" w:rsidP="00045E68">
      <w:pPr>
        <w:spacing w:line="438" w:lineRule="exact"/>
      </w:pPr>
    </w:p>
    <w:p w14:paraId="7FA11405" w14:textId="77777777" w:rsidR="00C42449" w:rsidRPr="00976CBC" w:rsidRDefault="00C42449" w:rsidP="00045E68">
      <w:pPr>
        <w:spacing w:line="438" w:lineRule="exact"/>
      </w:pPr>
    </w:p>
    <w:p w14:paraId="05701516" w14:textId="77777777" w:rsidR="00C42449" w:rsidRPr="00976CBC" w:rsidRDefault="00C42449" w:rsidP="00045E68">
      <w:pPr>
        <w:spacing w:line="438" w:lineRule="exact"/>
      </w:pPr>
    </w:p>
    <w:p w14:paraId="7FA30941" w14:textId="77777777" w:rsidR="00C42449" w:rsidRPr="00976CBC" w:rsidRDefault="00C42449" w:rsidP="00045E68">
      <w:pPr>
        <w:spacing w:line="438" w:lineRule="exact"/>
      </w:pPr>
    </w:p>
    <w:p w14:paraId="1C2CD43B" w14:textId="77777777" w:rsidR="00C42449" w:rsidRPr="00976CBC" w:rsidRDefault="00C42449" w:rsidP="00045E68">
      <w:pPr>
        <w:spacing w:line="438" w:lineRule="exact"/>
      </w:pPr>
    </w:p>
    <w:p w14:paraId="0CBBBE34" w14:textId="77777777" w:rsidR="00C42449" w:rsidRPr="00976CBC" w:rsidRDefault="00C42449" w:rsidP="00045E68">
      <w:pPr>
        <w:spacing w:line="438" w:lineRule="exact"/>
      </w:pPr>
    </w:p>
    <w:p w14:paraId="57342FBC" w14:textId="77777777" w:rsidR="00C42449" w:rsidRPr="00976CBC" w:rsidRDefault="00C42449" w:rsidP="00045E68">
      <w:pPr>
        <w:spacing w:line="438" w:lineRule="exact"/>
      </w:pPr>
    </w:p>
    <w:p w14:paraId="22970236" w14:textId="77777777" w:rsidR="00C42449" w:rsidRPr="00976CBC" w:rsidRDefault="00C42449" w:rsidP="00045E68">
      <w:pPr>
        <w:spacing w:line="438" w:lineRule="exact"/>
      </w:pPr>
    </w:p>
    <w:p w14:paraId="2F374870" w14:textId="77777777" w:rsidR="00C42449" w:rsidRPr="00976CBC" w:rsidRDefault="00C42449" w:rsidP="00045E68">
      <w:pPr>
        <w:spacing w:line="438" w:lineRule="exact"/>
      </w:pPr>
    </w:p>
    <w:p w14:paraId="739204F5" w14:textId="70163194" w:rsidR="00C42449" w:rsidRDefault="00C42449" w:rsidP="00045E68">
      <w:pPr>
        <w:spacing w:line="438" w:lineRule="exact"/>
      </w:pPr>
    </w:p>
    <w:p w14:paraId="1E78DC79" w14:textId="1DAEE267" w:rsidR="00F009E5" w:rsidRDefault="00F009E5" w:rsidP="00045E68">
      <w:pPr>
        <w:spacing w:line="438" w:lineRule="exact"/>
      </w:pPr>
    </w:p>
    <w:p w14:paraId="59305817" w14:textId="77777777" w:rsidR="00F009E5" w:rsidRPr="00976CBC" w:rsidRDefault="00F009E5" w:rsidP="00045E68">
      <w:pPr>
        <w:spacing w:line="438" w:lineRule="exact"/>
      </w:pPr>
    </w:p>
    <w:p w14:paraId="60D9852D" w14:textId="2AF2C7F8" w:rsidR="00C42449" w:rsidRDefault="00C42449" w:rsidP="00045E68">
      <w:pPr>
        <w:spacing w:line="438" w:lineRule="exact"/>
      </w:pPr>
    </w:p>
    <w:p w14:paraId="3EEE49D7" w14:textId="5693814A" w:rsidR="00095557" w:rsidRDefault="00095557" w:rsidP="00045E68">
      <w:pPr>
        <w:spacing w:line="438" w:lineRule="exact"/>
      </w:pPr>
    </w:p>
    <w:p w14:paraId="73D3D8F5" w14:textId="2137307B" w:rsidR="00095557" w:rsidRDefault="00095557" w:rsidP="00045E68">
      <w:pPr>
        <w:spacing w:line="438" w:lineRule="exact"/>
      </w:pPr>
    </w:p>
    <w:p w14:paraId="5D4BB3BA" w14:textId="77777777" w:rsidR="00095557" w:rsidRPr="00976CBC" w:rsidRDefault="00095557" w:rsidP="00045E68">
      <w:pPr>
        <w:spacing w:line="438" w:lineRule="exact"/>
      </w:pPr>
    </w:p>
    <w:p w14:paraId="43A0EE19" w14:textId="100261E6" w:rsidR="00E04CA4" w:rsidRDefault="00E04CA4" w:rsidP="00045E68">
      <w:pPr>
        <w:spacing w:line="438" w:lineRule="exact"/>
      </w:pPr>
    </w:p>
    <w:p w14:paraId="46727272" w14:textId="2F9D5A9A" w:rsidR="00E04CA4" w:rsidRDefault="00E04CA4" w:rsidP="00045E68">
      <w:pPr>
        <w:spacing w:line="438" w:lineRule="exact"/>
      </w:pPr>
    </w:p>
    <w:p w14:paraId="42A9A1F5" w14:textId="00B70FF2" w:rsidR="00E04CA4" w:rsidRDefault="00E04CA4" w:rsidP="00045E68">
      <w:pPr>
        <w:spacing w:line="438" w:lineRule="exact"/>
      </w:pPr>
    </w:p>
    <w:p w14:paraId="09EB6586" w14:textId="26A27869" w:rsidR="00E04CA4" w:rsidRDefault="00E04CA4" w:rsidP="00045E68">
      <w:pPr>
        <w:spacing w:line="438" w:lineRule="exact"/>
      </w:pPr>
    </w:p>
    <w:p w14:paraId="41F211FF" w14:textId="7EA94E85" w:rsidR="00E04CA4" w:rsidRDefault="00E04CA4" w:rsidP="00045E68">
      <w:pPr>
        <w:spacing w:line="438" w:lineRule="exact"/>
      </w:pPr>
    </w:p>
    <w:p w14:paraId="4036359C" w14:textId="7AB36DB9" w:rsidR="00E04CA4" w:rsidRDefault="00E04CA4" w:rsidP="00045E68">
      <w:pPr>
        <w:spacing w:line="438" w:lineRule="exact"/>
      </w:pPr>
    </w:p>
    <w:p w14:paraId="50853A0F" w14:textId="22112200" w:rsidR="00E04CA4" w:rsidRDefault="00E04CA4" w:rsidP="00045E68">
      <w:pPr>
        <w:spacing w:line="438" w:lineRule="exact"/>
      </w:pPr>
    </w:p>
    <w:p w14:paraId="06521798" w14:textId="165FE189" w:rsidR="00E04CA4" w:rsidRDefault="00E04CA4" w:rsidP="00045E68">
      <w:pPr>
        <w:spacing w:line="438" w:lineRule="exact"/>
      </w:pPr>
    </w:p>
    <w:p w14:paraId="775C0AE6" w14:textId="211B1A5C" w:rsidR="00E04CA4" w:rsidRDefault="00E04CA4" w:rsidP="00045E68">
      <w:pPr>
        <w:spacing w:line="438" w:lineRule="exact"/>
      </w:pPr>
    </w:p>
    <w:p w14:paraId="27CEF831" w14:textId="4A142F31" w:rsidR="00E04CA4" w:rsidRDefault="00E04CA4" w:rsidP="00045E68">
      <w:pPr>
        <w:spacing w:line="438" w:lineRule="exact"/>
      </w:pPr>
    </w:p>
    <w:p w14:paraId="036337E8" w14:textId="10646F3D" w:rsidR="00E04CA4" w:rsidRDefault="00E04CA4" w:rsidP="00045E68">
      <w:pPr>
        <w:spacing w:line="438" w:lineRule="exact"/>
      </w:pPr>
    </w:p>
    <w:p w14:paraId="780C3439" w14:textId="073C7056" w:rsidR="00E04CA4" w:rsidRDefault="00E04CA4" w:rsidP="00045E68">
      <w:pPr>
        <w:spacing w:line="438" w:lineRule="exact"/>
      </w:pPr>
    </w:p>
    <w:p w14:paraId="34AE5003" w14:textId="1E40427B" w:rsidR="00E04CA4" w:rsidRDefault="00E04CA4" w:rsidP="00045E68">
      <w:pPr>
        <w:spacing w:line="438" w:lineRule="exact"/>
      </w:pPr>
    </w:p>
    <w:p w14:paraId="224335C9" w14:textId="07733657" w:rsidR="00E04CA4" w:rsidRDefault="00E04CA4" w:rsidP="00045E68">
      <w:pPr>
        <w:spacing w:line="438" w:lineRule="exact"/>
      </w:pPr>
    </w:p>
    <w:p w14:paraId="69F864AB" w14:textId="793AF5BE" w:rsidR="00E04CA4" w:rsidRDefault="00E04CA4" w:rsidP="00045E68">
      <w:pPr>
        <w:spacing w:line="438" w:lineRule="exact"/>
      </w:pPr>
    </w:p>
    <w:p w14:paraId="65F2835D" w14:textId="23A6850B" w:rsidR="00E04CA4" w:rsidRDefault="00E04CA4" w:rsidP="00045E68">
      <w:pPr>
        <w:spacing w:line="438" w:lineRule="exact"/>
      </w:pPr>
    </w:p>
    <w:p w14:paraId="464AACF2" w14:textId="39D9915D" w:rsidR="00E04CA4" w:rsidRDefault="00E04CA4" w:rsidP="00045E68">
      <w:pPr>
        <w:spacing w:line="438" w:lineRule="exact"/>
      </w:pPr>
    </w:p>
    <w:p w14:paraId="6AAA6144" w14:textId="25626EA8" w:rsidR="00E04CA4" w:rsidRDefault="00E04CA4" w:rsidP="00045E68">
      <w:pPr>
        <w:spacing w:line="438" w:lineRule="exact"/>
      </w:pPr>
    </w:p>
    <w:p w14:paraId="4C3BEDA9" w14:textId="321942F0" w:rsidR="00E04CA4" w:rsidRDefault="00E04CA4" w:rsidP="00045E68">
      <w:pPr>
        <w:spacing w:line="438" w:lineRule="exact"/>
      </w:pPr>
    </w:p>
    <w:p w14:paraId="0E29C32A" w14:textId="7330CACB" w:rsidR="00E04CA4" w:rsidRDefault="00E04CA4" w:rsidP="00045E68">
      <w:pPr>
        <w:spacing w:line="438" w:lineRule="exact"/>
      </w:pPr>
    </w:p>
    <w:p w14:paraId="31E0B1DA" w14:textId="1413C573" w:rsidR="00E04CA4" w:rsidRDefault="00E04CA4" w:rsidP="00045E68">
      <w:pPr>
        <w:spacing w:line="438" w:lineRule="exact"/>
      </w:pPr>
    </w:p>
    <w:p w14:paraId="558A8AAB" w14:textId="3EF69D4F" w:rsidR="00E04CA4" w:rsidRDefault="00E04CA4" w:rsidP="00045E68">
      <w:pPr>
        <w:spacing w:line="438" w:lineRule="exact"/>
      </w:pPr>
    </w:p>
    <w:p w14:paraId="15FDBBB7" w14:textId="4217110E" w:rsidR="00E04CA4" w:rsidRDefault="00E04CA4" w:rsidP="00045E68">
      <w:pPr>
        <w:spacing w:line="438" w:lineRule="exact"/>
      </w:pPr>
    </w:p>
    <w:p w14:paraId="09F61B0F" w14:textId="4178C12D" w:rsidR="00E04CA4" w:rsidRDefault="00E04CA4" w:rsidP="00045E68">
      <w:pPr>
        <w:spacing w:line="438" w:lineRule="exact"/>
      </w:pPr>
    </w:p>
    <w:p w14:paraId="5097B410" w14:textId="66E3A60C" w:rsidR="00E04CA4" w:rsidRDefault="00E04CA4" w:rsidP="00045E68">
      <w:pPr>
        <w:spacing w:line="438" w:lineRule="exact"/>
      </w:pPr>
    </w:p>
    <w:p w14:paraId="46660B34" w14:textId="53C8927F" w:rsidR="00E04CA4" w:rsidRDefault="00E04CA4" w:rsidP="00045E68">
      <w:pPr>
        <w:spacing w:line="438" w:lineRule="exact"/>
      </w:pPr>
    </w:p>
    <w:p w14:paraId="50A8EC5A" w14:textId="7B8006D8" w:rsidR="00E04CA4" w:rsidRDefault="00E04CA4" w:rsidP="00045E68">
      <w:pPr>
        <w:spacing w:line="438" w:lineRule="exact"/>
      </w:pPr>
    </w:p>
    <w:p w14:paraId="7993779D" w14:textId="2960B8A6" w:rsidR="00E04CA4" w:rsidRDefault="00E04CA4" w:rsidP="00045E68">
      <w:pPr>
        <w:spacing w:line="438" w:lineRule="exact"/>
      </w:pPr>
    </w:p>
    <w:p w14:paraId="7E988075" w14:textId="3B8505A2" w:rsidR="00E04CA4" w:rsidRDefault="00E04CA4" w:rsidP="00045E68">
      <w:pPr>
        <w:spacing w:line="438" w:lineRule="exact"/>
      </w:pPr>
    </w:p>
    <w:p w14:paraId="6D16CAC0" w14:textId="1E6D1F7D" w:rsidR="00E04CA4" w:rsidRDefault="00E04CA4" w:rsidP="00045E68">
      <w:pPr>
        <w:spacing w:line="438" w:lineRule="exact"/>
      </w:pPr>
    </w:p>
    <w:p w14:paraId="5B5DBC13" w14:textId="14134306" w:rsidR="00E04CA4" w:rsidRDefault="00E04CA4" w:rsidP="00045E68">
      <w:pPr>
        <w:spacing w:line="438" w:lineRule="exact"/>
      </w:pPr>
    </w:p>
    <w:p w14:paraId="41FEE664" w14:textId="77777777" w:rsidR="004F5EC6" w:rsidRDefault="004F5EC6" w:rsidP="00045E68">
      <w:pPr>
        <w:spacing w:line="438" w:lineRule="exact"/>
      </w:pPr>
    </w:p>
    <w:p w14:paraId="6117AE12" w14:textId="77777777" w:rsidR="00E04CA4" w:rsidRDefault="00E04CA4" w:rsidP="00045E68">
      <w:pPr>
        <w:spacing w:line="438" w:lineRule="exact"/>
      </w:pPr>
    </w:p>
    <w:p w14:paraId="48A7E8A0" w14:textId="77777777" w:rsidR="00E04CA4" w:rsidRDefault="00E04CA4" w:rsidP="00045E68">
      <w:pPr>
        <w:spacing w:line="438" w:lineRule="exact"/>
      </w:pPr>
    </w:p>
    <w:p w14:paraId="07C292C3" w14:textId="77777777" w:rsidR="00E04CA4" w:rsidRDefault="00E04CA4" w:rsidP="00045E68">
      <w:pPr>
        <w:spacing w:line="438" w:lineRule="exact"/>
      </w:pPr>
    </w:p>
    <w:p w14:paraId="5D6BD8C9" w14:textId="77777777" w:rsidR="00E04CA4" w:rsidRDefault="00E04CA4" w:rsidP="00045E68">
      <w:pPr>
        <w:spacing w:line="438" w:lineRule="exact"/>
      </w:pPr>
    </w:p>
    <w:p w14:paraId="7EDA8A42" w14:textId="77777777" w:rsidR="00E04CA4" w:rsidRDefault="00E04CA4" w:rsidP="00045E68">
      <w:pPr>
        <w:spacing w:line="438" w:lineRule="exact"/>
      </w:pPr>
    </w:p>
    <w:p w14:paraId="3DD1FA2F" w14:textId="77777777" w:rsidR="00E04CA4" w:rsidRDefault="00E04CA4" w:rsidP="00045E68">
      <w:pPr>
        <w:spacing w:line="438" w:lineRule="exact"/>
      </w:pPr>
    </w:p>
    <w:p w14:paraId="7BF01252" w14:textId="77777777" w:rsidR="00E04CA4" w:rsidRDefault="00E04CA4" w:rsidP="00045E68">
      <w:pPr>
        <w:spacing w:line="438" w:lineRule="exact"/>
      </w:pPr>
    </w:p>
    <w:p w14:paraId="2F5F64AE" w14:textId="77777777" w:rsidR="00E04CA4" w:rsidRDefault="00E04CA4" w:rsidP="00045E68">
      <w:pPr>
        <w:spacing w:line="438" w:lineRule="exact"/>
      </w:pPr>
    </w:p>
    <w:p w14:paraId="76E72640" w14:textId="77777777" w:rsidR="00E04CA4" w:rsidRDefault="00E04CA4" w:rsidP="00045E68">
      <w:pPr>
        <w:spacing w:line="438" w:lineRule="exact"/>
      </w:pPr>
    </w:p>
    <w:p w14:paraId="27033F03" w14:textId="77777777" w:rsidR="00E04CA4" w:rsidRDefault="00E04CA4" w:rsidP="00045E68">
      <w:pPr>
        <w:spacing w:line="438" w:lineRule="exact"/>
      </w:pPr>
    </w:p>
    <w:p w14:paraId="6F9BF7CC" w14:textId="77777777" w:rsidR="00E04CA4" w:rsidRDefault="00E04CA4" w:rsidP="00045E68">
      <w:pPr>
        <w:spacing w:line="438" w:lineRule="exact"/>
      </w:pPr>
    </w:p>
    <w:p w14:paraId="7CBA1DCF" w14:textId="77777777" w:rsidR="00E04CA4" w:rsidRDefault="00E04CA4" w:rsidP="00045E68">
      <w:pPr>
        <w:spacing w:line="438" w:lineRule="exact"/>
      </w:pPr>
    </w:p>
    <w:p w14:paraId="7C396D89" w14:textId="2585EF63" w:rsidR="00E04CA4" w:rsidRDefault="00E04CA4" w:rsidP="00045E68">
      <w:pPr>
        <w:spacing w:line="438" w:lineRule="exact"/>
      </w:pPr>
    </w:p>
    <w:p w14:paraId="1E3D6270" w14:textId="33F62261" w:rsidR="003C303A" w:rsidRDefault="003C303A" w:rsidP="00045E68">
      <w:pPr>
        <w:spacing w:line="438" w:lineRule="exact"/>
      </w:pPr>
    </w:p>
    <w:p w14:paraId="0491A5DA" w14:textId="62946207" w:rsidR="003C303A" w:rsidRDefault="003C303A" w:rsidP="00045E68">
      <w:pPr>
        <w:spacing w:line="438" w:lineRule="exact"/>
      </w:pPr>
    </w:p>
    <w:p w14:paraId="71818B78" w14:textId="77777777" w:rsidR="003C303A" w:rsidRDefault="003C303A" w:rsidP="00045E68">
      <w:pPr>
        <w:spacing w:line="438" w:lineRule="exact"/>
      </w:pPr>
    </w:p>
    <w:p w14:paraId="724B9895" w14:textId="0B169406" w:rsidR="00E04CA4" w:rsidRPr="003C303A" w:rsidRDefault="00E04CA4" w:rsidP="003C303A">
      <w:pPr>
        <w:spacing w:line="438" w:lineRule="exact"/>
        <w:ind w:firstLine="840"/>
        <w:rPr>
          <w:b/>
        </w:rPr>
      </w:pPr>
      <w:r w:rsidRPr="003C303A">
        <w:rPr>
          <w:rFonts w:hint="eastAsia"/>
          <w:b/>
        </w:rPr>
        <w:t>目次</w:t>
      </w:r>
    </w:p>
    <w:p w14:paraId="33ABCEC0" w14:textId="77777777" w:rsidR="00E04CA4" w:rsidRDefault="00E04CA4" w:rsidP="00045E68">
      <w:pPr>
        <w:tabs>
          <w:tab w:val="right" w:leader="middleDot" w:pos="8400"/>
          <w:tab w:val="right" w:leader="middleDot" w:pos="9450"/>
        </w:tabs>
        <w:spacing w:line="438" w:lineRule="exact"/>
      </w:pPr>
    </w:p>
    <w:p w14:paraId="42978ADD" w14:textId="77777777" w:rsidR="00E04CA4" w:rsidRDefault="00E04CA4" w:rsidP="00045E68">
      <w:pPr>
        <w:tabs>
          <w:tab w:val="right" w:leader="middleDot" w:pos="8400"/>
          <w:tab w:val="right" w:leader="middleDot" w:pos="9450"/>
        </w:tabs>
        <w:spacing w:line="438" w:lineRule="exact"/>
      </w:pPr>
    </w:p>
    <w:p w14:paraId="6C3E7D22" w14:textId="77777777" w:rsidR="00E04CA4" w:rsidRDefault="00E04CA4" w:rsidP="00045E68">
      <w:pPr>
        <w:tabs>
          <w:tab w:val="right" w:leader="middleDot" w:pos="8400"/>
          <w:tab w:val="right" w:leader="middleDot" w:pos="9450"/>
        </w:tabs>
        <w:spacing w:line="438" w:lineRule="exact"/>
      </w:pPr>
    </w:p>
    <w:p w14:paraId="7FA438AD" w14:textId="77777777" w:rsidR="00E04CA4" w:rsidRDefault="00E04CA4" w:rsidP="00045E68">
      <w:pPr>
        <w:tabs>
          <w:tab w:val="right" w:leader="middleDot" w:pos="8400"/>
          <w:tab w:val="right" w:leader="middleDot" w:pos="9450"/>
        </w:tabs>
        <w:spacing w:line="438" w:lineRule="exact"/>
      </w:pPr>
    </w:p>
    <w:p w14:paraId="7B9D8191" w14:textId="77777777" w:rsidR="00E04CA4" w:rsidRDefault="00E04CA4" w:rsidP="00045E68">
      <w:pPr>
        <w:tabs>
          <w:tab w:val="right" w:leader="middleDot" w:pos="8400"/>
          <w:tab w:val="right" w:leader="middleDot" w:pos="9450"/>
        </w:tabs>
        <w:spacing w:line="438" w:lineRule="exact"/>
      </w:pPr>
    </w:p>
    <w:p w14:paraId="36466DEE" w14:textId="77777777" w:rsidR="00E04CA4" w:rsidRDefault="00E04CA4" w:rsidP="00045E68">
      <w:pPr>
        <w:tabs>
          <w:tab w:val="right" w:leader="middleDot" w:pos="8400"/>
          <w:tab w:val="right" w:leader="middleDot" w:pos="9450"/>
        </w:tabs>
        <w:spacing w:line="438" w:lineRule="exact"/>
      </w:pPr>
    </w:p>
    <w:p w14:paraId="1B82A243" w14:textId="77777777" w:rsidR="00E04CA4" w:rsidRDefault="00E04CA4" w:rsidP="00045E68">
      <w:pPr>
        <w:tabs>
          <w:tab w:val="right" w:leader="middleDot" w:pos="8400"/>
          <w:tab w:val="right" w:leader="middleDot" w:pos="9450"/>
        </w:tabs>
        <w:spacing w:line="438" w:lineRule="exact"/>
      </w:pPr>
    </w:p>
    <w:p w14:paraId="3F0937AC" w14:textId="77777777" w:rsidR="00E04CA4" w:rsidRDefault="00E04CA4" w:rsidP="00045E68">
      <w:pPr>
        <w:tabs>
          <w:tab w:val="right" w:leader="middleDot" w:pos="8400"/>
          <w:tab w:val="right" w:leader="middleDot" w:pos="9450"/>
        </w:tabs>
        <w:spacing w:line="438" w:lineRule="exact"/>
      </w:pPr>
    </w:p>
    <w:p w14:paraId="06BEA797" w14:textId="77777777" w:rsidR="00E04CA4" w:rsidRDefault="00E04CA4" w:rsidP="00045E68">
      <w:pPr>
        <w:tabs>
          <w:tab w:val="right" w:leader="middleDot" w:pos="8400"/>
          <w:tab w:val="right" w:leader="middleDot" w:pos="9450"/>
        </w:tabs>
        <w:spacing w:line="438" w:lineRule="exact"/>
      </w:pPr>
    </w:p>
    <w:p w14:paraId="5AC7F888" w14:textId="77777777" w:rsidR="00E04CA4" w:rsidRDefault="00E04CA4" w:rsidP="00045E68">
      <w:pPr>
        <w:tabs>
          <w:tab w:val="right" w:leader="middleDot" w:pos="8400"/>
          <w:tab w:val="right" w:leader="middleDot" w:pos="9450"/>
        </w:tabs>
        <w:spacing w:line="438" w:lineRule="exact"/>
      </w:pPr>
    </w:p>
    <w:p w14:paraId="5A8DB54F" w14:textId="77777777" w:rsidR="00E04CA4" w:rsidRDefault="00E04CA4" w:rsidP="00045E68">
      <w:pPr>
        <w:tabs>
          <w:tab w:val="right" w:leader="middleDot" w:pos="8400"/>
          <w:tab w:val="right" w:leader="middleDot" w:pos="9450"/>
        </w:tabs>
        <w:spacing w:line="438" w:lineRule="exact"/>
      </w:pPr>
    </w:p>
    <w:p w14:paraId="6381A5BF" w14:textId="77777777" w:rsidR="00E04CA4" w:rsidRDefault="00E04CA4" w:rsidP="00045E68">
      <w:pPr>
        <w:tabs>
          <w:tab w:val="right" w:leader="middleDot" w:pos="8400"/>
          <w:tab w:val="right" w:leader="middleDot" w:pos="9450"/>
        </w:tabs>
        <w:spacing w:line="438" w:lineRule="exact"/>
      </w:pPr>
    </w:p>
    <w:p w14:paraId="16DCE089" w14:textId="77777777" w:rsidR="00E04CA4" w:rsidRDefault="00E04CA4" w:rsidP="00045E68">
      <w:pPr>
        <w:tabs>
          <w:tab w:val="right" w:leader="middleDot" w:pos="8400"/>
          <w:tab w:val="right" w:leader="middleDot" w:pos="9450"/>
        </w:tabs>
        <w:spacing w:line="438" w:lineRule="exact"/>
      </w:pPr>
    </w:p>
    <w:p w14:paraId="09381741" w14:textId="77777777" w:rsidR="00E04CA4" w:rsidRDefault="00E04CA4" w:rsidP="00045E68">
      <w:pPr>
        <w:tabs>
          <w:tab w:val="right" w:leader="middleDot" w:pos="8400"/>
          <w:tab w:val="right" w:leader="middleDot" w:pos="9450"/>
        </w:tabs>
        <w:spacing w:line="438" w:lineRule="exact"/>
      </w:pPr>
    </w:p>
    <w:p w14:paraId="145EB2E9" w14:textId="3605118D" w:rsidR="00E04CA4" w:rsidRDefault="00E04CA4" w:rsidP="00045E68">
      <w:pPr>
        <w:tabs>
          <w:tab w:val="right" w:leader="middleDot" w:pos="8400"/>
          <w:tab w:val="right" w:leader="middleDot" w:pos="9450"/>
        </w:tabs>
        <w:spacing w:line="438" w:lineRule="exact"/>
      </w:pPr>
    </w:p>
    <w:p w14:paraId="7B7F103B" w14:textId="549EA89C" w:rsidR="00E04CA4" w:rsidRDefault="00E04CA4" w:rsidP="00045E68">
      <w:pPr>
        <w:tabs>
          <w:tab w:val="right" w:leader="middleDot" w:pos="8400"/>
          <w:tab w:val="right" w:leader="middleDot" w:pos="9450"/>
        </w:tabs>
        <w:spacing w:line="438" w:lineRule="exact"/>
      </w:pPr>
    </w:p>
    <w:p w14:paraId="65B74834" w14:textId="4359E36F" w:rsidR="00E04CA4" w:rsidRDefault="00E04CA4" w:rsidP="00045E68">
      <w:pPr>
        <w:tabs>
          <w:tab w:val="right" w:leader="middleDot" w:pos="8400"/>
          <w:tab w:val="right" w:leader="middleDot" w:pos="9450"/>
        </w:tabs>
        <w:spacing w:line="438" w:lineRule="exact"/>
      </w:pPr>
    </w:p>
    <w:p w14:paraId="6A76EC6B" w14:textId="6F58AF91" w:rsidR="00E04CA4" w:rsidRDefault="00E04CA4" w:rsidP="00045E68">
      <w:pPr>
        <w:tabs>
          <w:tab w:val="right" w:leader="middleDot" w:pos="8400"/>
          <w:tab w:val="right" w:leader="middleDot" w:pos="9450"/>
        </w:tabs>
        <w:spacing w:line="438" w:lineRule="exact"/>
      </w:pPr>
    </w:p>
    <w:p w14:paraId="385440B1" w14:textId="13429940" w:rsidR="00E04CA4" w:rsidRDefault="00E04CA4" w:rsidP="00045E68">
      <w:pPr>
        <w:tabs>
          <w:tab w:val="right" w:leader="middleDot" w:pos="8400"/>
          <w:tab w:val="right" w:leader="middleDot" w:pos="9450"/>
        </w:tabs>
        <w:spacing w:line="438" w:lineRule="exact"/>
      </w:pPr>
    </w:p>
    <w:p w14:paraId="7CFDE2A5" w14:textId="32ECCF33" w:rsidR="00E04CA4" w:rsidRDefault="00E04CA4" w:rsidP="00045E68">
      <w:pPr>
        <w:tabs>
          <w:tab w:val="right" w:leader="middleDot" w:pos="8400"/>
          <w:tab w:val="right" w:leader="middleDot" w:pos="9450"/>
        </w:tabs>
        <w:spacing w:line="438" w:lineRule="exact"/>
      </w:pPr>
    </w:p>
    <w:p w14:paraId="41D5A9B9" w14:textId="3CDD0203" w:rsidR="00E04CA4" w:rsidRDefault="00E04CA4" w:rsidP="00045E68">
      <w:pPr>
        <w:tabs>
          <w:tab w:val="right" w:leader="middleDot" w:pos="8400"/>
          <w:tab w:val="right" w:leader="middleDot" w:pos="9450"/>
        </w:tabs>
        <w:spacing w:line="438" w:lineRule="exact"/>
      </w:pPr>
    </w:p>
    <w:p w14:paraId="05A304D6" w14:textId="59FD2DC1" w:rsidR="00E04CA4" w:rsidRDefault="00E04CA4" w:rsidP="00045E68">
      <w:pPr>
        <w:tabs>
          <w:tab w:val="right" w:leader="middleDot" w:pos="8400"/>
          <w:tab w:val="right" w:leader="middleDot" w:pos="9450"/>
        </w:tabs>
        <w:spacing w:line="438" w:lineRule="exact"/>
      </w:pPr>
    </w:p>
    <w:p w14:paraId="60D11ECD" w14:textId="51978892" w:rsidR="00E04CA4" w:rsidRDefault="00E04CA4" w:rsidP="00045E68">
      <w:pPr>
        <w:tabs>
          <w:tab w:val="right" w:leader="middleDot" w:pos="8400"/>
          <w:tab w:val="right" w:leader="middleDot" w:pos="9450"/>
        </w:tabs>
        <w:spacing w:line="438" w:lineRule="exact"/>
      </w:pPr>
    </w:p>
    <w:p w14:paraId="3D5F2AAC" w14:textId="06F4D5F7" w:rsidR="00E04CA4" w:rsidRDefault="00E04CA4" w:rsidP="00045E68">
      <w:pPr>
        <w:tabs>
          <w:tab w:val="right" w:leader="middleDot" w:pos="8400"/>
          <w:tab w:val="right" w:leader="middleDot" w:pos="9450"/>
        </w:tabs>
        <w:spacing w:line="438" w:lineRule="exact"/>
      </w:pPr>
    </w:p>
    <w:p w14:paraId="79C11129" w14:textId="7EBC4714" w:rsidR="00E04CA4" w:rsidRDefault="00E04CA4" w:rsidP="00045E68">
      <w:pPr>
        <w:tabs>
          <w:tab w:val="right" w:leader="middleDot" w:pos="8400"/>
          <w:tab w:val="right" w:leader="middleDot" w:pos="9450"/>
        </w:tabs>
        <w:spacing w:line="438" w:lineRule="exact"/>
      </w:pPr>
    </w:p>
    <w:p w14:paraId="17FFCDC4" w14:textId="4B85A9A6" w:rsidR="00E04CA4" w:rsidRDefault="00E04CA4" w:rsidP="00045E68">
      <w:pPr>
        <w:tabs>
          <w:tab w:val="right" w:leader="middleDot" w:pos="8400"/>
          <w:tab w:val="right" w:leader="middleDot" w:pos="9450"/>
        </w:tabs>
        <w:spacing w:line="438" w:lineRule="exact"/>
      </w:pPr>
    </w:p>
    <w:p w14:paraId="61CA3027" w14:textId="24A622C2" w:rsidR="00E04CA4" w:rsidRDefault="00E04CA4" w:rsidP="00045E68">
      <w:pPr>
        <w:tabs>
          <w:tab w:val="right" w:leader="middleDot" w:pos="8400"/>
          <w:tab w:val="right" w:leader="middleDot" w:pos="9450"/>
        </w:tabs>
        <w:spacing w:line="438" w:lineRule="exact"/>
      </w:pPr>
    </w:p>
    <w:p w14:paraId="1490371C" w14:textId="7B9EDD59" w:rsidR="00E04CA4" w:rsidRDefault="00E04CA4" w:rsidP="00045E68">
      <w:pPr>
        <w:tabs>
          <w:tab w:val="right" w:leader="middleDot" w:pos="8400"/>
          <w:tab w:val="right" w:leader="middleDot" w:pos="9450"/>
        </w:tabs>
        <w:spacing w:line="438" w:lineRule="exact"/>
      </w:pPr>
    </w:p>
    <w:p w14:paraId="189E97AB" w14:textId="172D4A2C" w:rsidR="00E04CA4" w:rsidRDefault="00E04CA4" w:rsidP="00045E68">
      <w:pPr>
        <w:tabs>
          <w:tab w:val="right" w:leader="middleDot" w:pos="8400"/>
          <w:tab w:val="right" w:leader="middleDot" w:pos="9450"/>
        </w:tabs>
        <w:spacing w:line="438" w:lineRule="exact"/>
      </w:pPr>
    </w:p>
    <w:p w14:paraId="3F8345AA" w14:textId="2A144FC5" w:rsidR="00E04CA4" w:rsidRDefault="00E04CA4" w:rsidP="00045E68">
      <w:pPr>
        <w:tabs>
          <w:tab w:val="right" w:leader="middleDot" w:pos="8400"/>
          <w:tab w:val="right" w:leader="middleDot" w:pos="9450"/>
        </w:tabs>
        <w:spacing w:line="438" w:lineRule="exact"/>
      </w:pPr>
    </w:p>
    <w:p w14:paraId="6844F734" w14:textId="38CC8066" w:rsidR="00E04CA4" w:rsidRDefault="00E04CA4" w:rsidP="00045E68">
      <w:pPr>
        <w:tabs>
          <w:tab w:val="right" w:leader="middleDot" w:pos="8400"/>
          <w:tab w:val="right" w:leader="middleDot" w:pos="9450"/>
        </w:tabs>
        <w:spacing w:line="438" w:lineRule="exact"/>
      </w:pPr>
    </w:p>
    <w:p w14:paraId="1866A239" w14:textId="346A1E07" w:rsidR="00E04CA4" w:rsidRDefault="00E04CA4" w:rsidP="00045E68">
      <w:pPr>
        <w:tabs>
          <w:tab w:val="right" w:leader="middleDot" w:pos="8400"/>
          <w:tab w:val="right" w:leader="middleDot" w:pos="9450"/>
        </w:tabs>
        <w:spacing w:line="438" w:lineRule="exact"/>
      </w:pPr>
    </w:p>
    <w:p w14:paraId="660ECAA8" w14:textId="6081803F" w:rsidR="00E04CA4" w:rsidRDefault="00E04CA4" w:rsidP="00045E68">
      <w:pPr>
        <w:tabs>
          <w:tab w:val="right" w:leader="middleDot" w:pos="8400"/>
          <w:tab w:val="right" w:leader="middleDot" w:pos="9450"/>
        </w:tabs>
        <w:spacing w:line="438" w:lineRule="exact"/>
      </w:pPr>
    </w:p>
    <w:p w14:paraId="6321DC55" w14:textId="250E94DA" w:rsidR="00E04CA4" w:rsidRDefault="00E04CA4" w:rsidP="00045E68">
      <w:pPr>
        <w:tabs>
          <w:tab w:val="right" w:leader="middleDot" w:pos="8400"/>
          <w:tab w:val="right" w:leader="middleDot" w:pos="9450"/>
        </w:tabs>
        <w:spacing w:line="438" w:lineRule="exact"/>
      </w:pPr>
    </w:p>
    <w:p w14:paraId="3B713F38" w14:textId="029320E3" w:rsidR="00E04CA4" w:rsidRDefault="00E04CA4" w:rsidP="00045E68">
      <w:pPr>
        <w:tabs>
          <w:tab w:val="right" w:leader="middleDot" w:pos="8400"/>
          <w:tab w:val="right" w:leader="middleDot" w:pos="9450"/>
        </w:tabs>
        <w:spacing w:line="438" w:lineRule="exact"/>
      </w:pPr>
    </w:p>
    <w:p w14:paraId="61615A43" w14:textId="6ED0A637" w:rsidR="00E04CA4" w:rsidRDefault="00E04CA4" w:rsidP="00045E68">
      <w:pPr>
        <w:tabs>
          <w:tab w:val="right" w:leader="middleDot" w:pos="8400"/>
          <w:tab w:val="right" w:leader="middleDot" w:pos="9450"/>
        </w:tabs>
        <w:spacing w:line="438" w:lineRule="exact"/>
      </w:pPr>
    </w:p>
    <w:p w14:paraId="55856FB6" w14:textId="7B1B69F6" w:rsidR="00E04CA4" w:rsidRDefault="00E04CA4" w:rsidP="00045E68">
      <w:pPr>
        <w:tabs>
          <w:tab w:val="right" w:leader="middleDot" w:pos="8400"/>
          <w:tab w:val="right" w:leader="middleDot" w:pos="9450"/>
        </w:tabs>
        <w:spacing w:line="438" w:lineRule="exact"/>
      </w:pPr>
    </w:p>
    <w:p w14:paraId="65BD0231" w14:textId="1F0A0D82" w:rsidR="00E04CA4" w:rsidRDefault="00E04CA4" w:rsidP="00045E68">
      <w:pPr>
        <w:tabs>
          <w:tab w:val="right" w:leader="middleDot" w:pos="8400"/>
          <w:tab w:val="right" w:leader="middleDot" w:pos="9450"/>
        </w:tabs>
        <w:spacing w:line="438" w:lineRule="exact"/>
      </w:pPr>
    </w:p>
    <w:p w14:paraId="5FB509CB" w14:textId="3F459B38" w:rsidR="00E04CA4" w:rsidRDefault="00E04CA4" w:rsidP="00045E68">
      <w:pPr>
        <w:tabs>
          <w:tab w:val="right" w:leader="middleDot" w:pos="8400"/>
          <w:tab w:val="right" w:leader="middleDot" w:pos="9450"/>
        </w:tabs>
        <w:spacing w:line="438" w:lineRule="exact"/>
      </w:pPr>
    </w:p>
    <w:p w14:paraId="6C609174" w14:textId="4FB8EE60" w:rsidR="00E04CA4" w:rsidRDefault="00E04CA4" w:rsidP="00045E68">
      <w:pPr>
        <w:tabs>
          <w:tab w:val="right" w:leader="middleDot" w:pos="8400"/>
          <w:tab w:val="right" w:leader="middleDot" w:pos="9450"/>
        </w:tabs>
        <w:spacing w:line="438" w:lineRule="exact"/>
      </w:pPr>
    </w:p>
    <w:p w14:paraId="049DAD9F" w14:textId="301A70F3" w:rsidR="00E04CA4" w:rsidRDefault="00E04CA4" w:rsidP="00045E68">
      <w:pPr>
        <w:tabs>
          <w:tab w:val="right" w:leader="middleDot" w:pos="8400"/>
          <w:tab w:val="right" w:leader="middleDot" w:pos="9450"/>
        </w:tabs>
        <w:spacing w:line="438" w:lineRule="exact"/>
      </w:pPr>
    </w:p>
    <w:p w14:paraId="016BD8FF" w14:textId="21706363" w:rsidR="00E04CA4" w:rsidRDefault="00E04CA4" w:rsidP="00045E68">
      <w:pPr>
        <w:tabs>
          <w:tab w:val="right" w:leader="middleDot" w:pos="8400"/>
          <w:tab w:val="right" w:leader="middleDot" w:pos="9450"/>
        </w:tabs>
        <w:spacing w:line="438" w:lineRule="exact"/>
      </w:pPr>
    </w:p>
    <w:p w14:paraId="6FA1A202" w14:textId="26D1124A" w:rsidR="00E04CA4" w:rsidRDefault="00E04CA4" w:rsidP="00045E68">
      <w:pPr>
        <w:tabs>
          <w:tab w:val="right" w:leader="middleDot" w:pos="8400"/>
          <w:tab w:val="right" w:leader="middleDot" w:pos="9450"/>
        </w:tabs>
        <w:spacing w:line="438" w:lineRule="exact"/>
      </w:pPr>
    </w:p>
    <w:p w14:paraId="3DB75DCD" w14:textId="3E964ECD" w:rsidR="00E04CA4" w:rsidRDefault="00E04CA4" w:rsidP="00045E68">
      <w:pPr>
        <w:tabs>
          <w:tab w:val="right" w:leader="middleDot" w:pos="8400"/>
          <w:tab w:val="right" w:leader="middleDot" w:pos="9450"/>
        </w:tabs>
        <w:spacing w:line="438" w:lineRule="exact"/>
      </w:pPr>
    </w:p>
    <w:p w14:paraId="2759D355" w14:textId="77777777" w:rsidR="00E04CA4" w:rsidRDefault="00E04CA4" w:rsidP="00045E68">
      <w:pPr>
        <w:tabs>
          <w:tab w:val="right" w:leader="middleDot" w:pos="8400"/>
          <w:tab w:val="right" w:leader="middleDot" w:pos="9450"/>
        </w:tabs>
        <w:spacing w:line="438" w:lineRule="exact"/>
      </w:pPr>
    </w:p>
    <w:p w14:paraId="723BF7A6" w14:textId="5C3DBB85" w:rsidR="00465EE2" w:rsidRPr="00467B69" w:rsidRDefault="00465EE2" w:rsidP="00045E68">
      <w:pPr>
        <w:tabs>
          <w:tab w:val="right" w:leader="middleDot" w:pos="8400"/>
          <w:tab w:val="right" w:leader="middleDot" w:pos="9450"/>
        </w:tabs>
        <w:spacing w:line="438" w:lineRule="exact"/>
      </w:pPr>
      <w:r w:rsidRPr="00467B69">
        <w:rPr>
          <w:rFonts w:hint="eastAsia"/>
        </w:rPr>
        <w:lastRenderedPageBreak/>
        <w:t>要旨</w:t>
      </w:r>
      <w:r w:rsidR="003E37BE" w:rsidRPr="00467B69">
        <w:tab/>
      </w:r>
      <w:r w:rsidR="00E04CA4">
        <w:rPr>
          <w:rFonts w:hint="eastAsia"/>
        </w:rPr>
        <w:t>1</w:t>
      </w:r>
    </w:p>
    <w:p w14:paraId="5550AA75" w14:textId="43B023C1" w:rsidR="00465EE2" w:rsidRPr="00467B69" w:rsidRDefault="00E04CA4" w:rsidP="00045E68">
      <w:pPr>
        <w:tabs>
          <w:tab w:val="right" w:leader="middleDot" w:pos="8400"/>
          <w:tab w:val="right" w:leader="middleDot" w:pos="9450"/>
        </w:tabs>
        <w:spacing w:line="438" w:lineRule="exact"/>
      </w:pPr>
      <w:r>
        <w:rPr>
          <w:rFonts w:hint="eastAsia"/>
        </w:rPr>
        <w:t>Summary</w:t>
      </w:r>
      <w:r w:rsidR="003E37BE" w:rsidRPr="00467B69">
        <w:tab/>
      </w:r>
      <w:r w:rsidR="00D55E06">
        <w:t>5</w:t>
      </w:r>
    </w:p>
    <w:p w14:paraId="288E3C23" w14:textId="1F509D85" w:rsidR="00976CBC" w:rsidRDefault="00ED5519" w:rsidP="00045E68">
      <w:pPr>
        <w:tabs>
          <w:tab w:val="right" w:leader="middleDot" w:pos="8400"/>
        </w:tabs>
        <w:spacing w:line="438" w:lineRule="exact"/>
      </w:pPr>
      <w:r w:rsidRPr="00467B69">
        <w:rPr>
          <w:rFonts w:hint="eastAsia"/>
        </w:rPr>
        <w:t>目次</w:t>
      </w:r>
      <w:r w:rsidR="003E37BE" w:rsidRPr="00467B69">
        <w:tab/>
      </w:r>
      <w:r w:rsidR="00E04CA4">
        <w:t>9</w:t>
      </w:r>
    </w:p>
    <w:p w14:paraId="72B7BC8C" w14:textId="26856A52" w:rsidR="00CB13C2" w:rsidRPr="00CB13C2" w:rsidRDefault="00CB13C2" w:rsidP="00CB13C2">
      <w:pPr>
        <w:tabs>
          <w:tab w:val="left" w:pos="840"/>
          <w:tab w:val="right" w:leader="middleDot" w:pos="8400"/>
        </w:tabs>
        <w:spacing w:line="438" w:lineRule="exact"/>
      </w:pPr>
      <w:r w:rsidRPr="00467B69">
        <w:rPr>
          <w:rFonts w:hint="eastAsia"/>
        </w:rPr>
        <w:t>第</w:t>
      </w:r>
      <w:r>
        <w:rPr>
          <w:rFonts w:hint="eastAsia"/>
        </w:rPr>
        <w:t>１</w:t>
      </w:r>
      <w:r w:rsidRPr="00467B69">
        <w:rPr>
          <w:rFonts w:hint="eastAsia"/>
        </w:rPr>
        <w:t>章</w:t>
      </w:r>
      <w:r w:rsidRPr="00467B69">
        <w:tab/>
      </w:r>
      <w:r>
        <w:rPr>
          <w:rFonts w:hint="eastAsia"/>
        </w:rPr>
        <w:t>序論</w:t>
      </w:r>
      <w:r w:rsidRPr="00467B69">
        <w:tab/>
      </w:r>
      <w:r>
        <w:t>6</w:t>
      </w:r>
    </w:p>
    <w:p w14:paraId="6D138B6F" w14:textId="31080690" w:rsidR="00ED5519" w:rsidRPr="00467B69" w:rsidRDefault="003E37BE" w:rsidP="00045E68">
      <w:pPr>
        <w:tabs>
          <w:tab w:val="left" w:pos="840"/>
          <w:tab w:val="right" w:leader="middleDot" w:pos="8400"/>
        </w:tabs>
        <w:spacing w:line="438" w:lineRule="exact"/>
      </w:pPr>
      <w:r w:rsidRPr="00467B69">
        <w:rPr>
          <w:rFonts w:hint="eastAsia"/>
        </w:rPr>
        <w:t>1</w:t>
      </w:r>
      <w:r w:rsidRPr="00467B69">
        <w:t>.1</w:t>
      </w:r>
      <w:r w:rsidRPr="00467B69">
        <w:tab/>
      </w:r>
      <w:r w:rsidR="00ED5519" w:rsidRPr="00467B69">
        <w:rPr>
          <w:rFonts w:hint="eastAsia"/>
        </w:rPr>
        <w:t>本研究の背景</w:t>
      </w:r>
      <w:r w:rsidRPr="00467B69">
        <w:tab/>
      </w:r>
      <w:r w:rsidR="009963C7" w:rsidRPr="00467B69">
        <w:t>7</w:t>
      </w:r>
    </w:p>
    <w:p w14:paraId="6CB35E82" w14:textId="57F95BE1" w:rsidR="00ED5519" w:rsidRPr="00467B69" w:rsidRDefault="003E37BE" w:rsidP="00045E68">
      <w:pPr>
        <w:tabs>
          <w:tab w:val="left" w:pos="840"/>
          <w:tab w:val="right" w:leader="middleDot" w:pos="8400"/>
        </w:tabs>
        <w:spacing w:line="438" w:lineRule="exact"/>
      </w:pPr>
      <w:r w:rsidRPr="00467B69">
        <w:rPr>
          <w:rFonts w:hint="eastAsia"/>
        </w:rPr>
        <w:t>1</w:t>
      </w:r>
      <w:r w:rsidRPr="00467B69">
        <w:t>.</w:t>
      </w:r>
      <w:r w:rsidR="005410FF">
        <w:t>1</w:t>
      </w:r>
      <w:r w:rsidR="00302CD3" w:rsidRPr="00467B69">
        <w:t>.1</w:t>
      </w:r>
      <w:r w:rsidRPr="00467B69">
        <w:tab/>
      </w:r>
      <w:r w:rsidR="00AC4EB2" w:rsidRPr="00467B69">
        <w:rPr>
          <w:rFonts w:hint="eastAsia"/>
        </w:rPr>
        <w:t>日本の人口推移と高齢化率</w:t>
      </w:r>
      <w:r w:rsidRPr="00467B69">
        <w:tab/>
      </w:r>
      <w:r w:rsidR="009963C7" w:rsidRPr="00467B69">
        <w:t>7</w:t>
      </w:r>
    </w:p>
    <w:p w14:paraId="6DB93C72" w14:textId="49BDBE95" w:rsidR="00302CD3" w:rsidRDefault="003E37BE" w:rsidP="00045E68">
      <w:pPr>
        <w:tabs>
          <w:tab w:val="left" w:pos="840"/>
          <w:tab w:val="right" w:leader="middleDot" w:pos="8400"/>
        </w:tabs>
        <w:spacing w:line="438" w:lineRule="exact"/>
      </w:pPr>
      <w:r w:rsidRPr="00467B69">
        <w:rPr>
          <w:rFonts w:hint="eastAsia"/>
        </w:rPr>
        <w:t>1</w:t>
      </w:r>
      <w:r w:rsidRPr="00467B69">
        <w:t>.</w:t>
      </w:r>
      <w:r w:rsidR="005410FF">
        <w:rPr>
          <w:rFonts w:hint="eastAsia"/>
        </w:rPr>
        <w:t>1</w:t>
      </w:r>
      <w:r w:rsidR="00302CD3" w:rsidRPr="00467B69">
        <w:t>.2</w:t>
      </w:r>
      <w:r w:rsidRPr="00467B69">
        <w:tab/>
      </w:r>
      <w:r w:rsidR="00467B69" w:rsidRPr="00467B69">
        <w:rPr>
          <w:rFonts w:hint="eastAsia"/>
        </w:rPr>
        <w:t>生産年齢人口率の低下</w:t>
      </w:r>
      <w:r w:rsidR="00467B69" w:rsidRPr="00467B69">
        <w:tab/>
        <w:t>7</w:t>
      </w:r>
    </w:p>
    <w:p w14:paraId="5B2E5809" w14:textId="6F0C8A10" w:rsidR="00467B69" w:rsidRDefault="00467B69" w:rsidP="00045E68">
      <w:pPr>
        <w:tabs>
          <w:tab w:val="left" w:pos="840"/>
          <w:tab w:val="right" w:leader="middleDot" w:pos="8400"/>
        </w:tabs>
        <w:spacing w:line="438" w:lineRule="exact"/>
      </w:pPr>
      <w:r>
        <w:rPr>
          <w:rFonts w:hint="eastAsia"/>
        </w:rPr>
        <w:t>1</w:t>
      </w:r>
      <w:r>
        <w:t>.</w:t>
      </w:r>
      <w:r w:rsidR="005410FF">
        <w:t>1</w:t>
      </w:r>
      <w:r>
        <w:t>.3</w:t>
      </w:r>
      <w:r>
        <w:tab/>
      </w:r>
      <w:r w:rsidRPr="00467B69">
        <w:rPr>
          <w:rFonts w:hint="eastAsia"/>
        </w:rPr>
        <w:t>介護保険サービスの発展</w:t>
      </w:r>
      <w:r w:rsidRPr="00467B69">
        <w:tab/>
        <w:t>8</w:t>
      </w:r>
    </w:p>
    <w:p w14:paraId="42177800" w14:textId="1E78D62D" w:rsidR="00467B69" w:rsidRDefault="00467B69" w:rsidP="00045E68">
      <w:pPr>
        <w:tabs>
          <w:tab w:val="left" w:pos="840"/>
          <w:tab w:val="right" w:leader="middleDot" w:pos="8400"/>
        </w:tabs>
        <w:spacing w:line="438" w:lineRule="exact"/>
      </w:pPr>
      <w:r>
        <w:rPr>
          <w:rFonts w:hint="eastAsia"/>
        </w:rPr>
        <w:t>1</w:t>
      </w:r>
      <w:r>
        <w:t>.</w:t>
      </w:r>
      <w:r w:rsidR="005410FF">
        <w:t>1</w:t>
      </w:r>
      <w:r>
        <w:t>.4</w:t>
      </w:r>
      <w:r>
        <w:tab/>
      </w:r>
      <w:r>
        <w:rPr>
          <w:rFonts w:hint="eastAsia"/>
        </w:rPr>
        <w:t>介護離職の増加</w:t>
      </w:r>
      <w:r w:rsidRPr="00467B69">
        <w:tab/>
        <w:t>7</w:t>
      </w:r>
    </w:p>
    <w:p w14:paraId="38B788D8" w14:textId="093A0795" w:rsidR="00F430AF" w:rsidRPr="00467B69" w:rsidRDefault="00467B69" w:rsidP="00E708C0">
      <w:pPr>
        <w:tabs>
          <w:tab w:val="left" w:pos="840"/>
          <w:tab w:val="right" w:leader="middleDot" w:pos="8400"/>
        </w:tabs>
        <w:spacing w:line="438" w:lineRule="exact"/>
      </w:pPr>
      <w:r>
        <w:rPr>
          <w:rFonts w:hint="eastAsia"/>
        </w:rPr>
        <w:t>1</w:t>
      </w:r>
      <w:r>
        <w:t>.</w:t>
      </w:r>
      <w:r w:rsidR="005410FF">
        <w:t>1</w:t>
      </w:r>
      <w:r>
        <w:t>.5</w:t>
      </w:r>
      <w:r>
        <w:tab/>
      </w:r>
      <w:r>
        <w:rPr>
          <w:rFonts w:hint="eastAsia"/>
        </w:rPr>
        <w:t>介護業界における</w:t>
      </w:r>
      <w:r w:rsidR="00E708C0">
        <w:rPr>
          <w:rFonts w:hint="eastAsia"/>
        </w:rPr>
        <w:t>人手不足</w:t>
      </w:r>
      <w:r w:rsidRPr="00467B69">
        <w:tab/>
        <w:t>7</w:t>
      </w:r>
    </w:p>
    <w:p w14:paraId="027C5E71" w14:textId="68698392" w:rsidR="00ED5519" w:rsidRPr="00467B69" w:rsidRDefault="00F430AF" w:rsidP="00045E68">
      <w:pPr>
        <w:tabs>
          <w:tab w:val="left" w:pos="840"/>
          <w:tab w:val="right" w:leader="middleDot" w:pos="8400"/>
        </w:tabs>
        <w:spacing w:line="438" w:lineRule="exact"/>
      </w:pPr>
      <w:r w:rsidRPr="00467B69">
        <w:rPr>
          <w:rFonts w:hint="eastAsia"/>
        </w:rPr>
        <w:t>1</w:t>
      </w:r>
      <w:r w:rsidRPr="00467B69">
        <w:t>.</w:t>
      </w:r>
      <w:r w:rsidR="005410FF">
        <w:t>2</w:t>
      </w:r>
      <w:r w:rsidRPr="00467B69">
        <w:tab/>
      </w:r>
      <w:r w:rsidR="00467B69">
        <w:rPr>
          <w:rFonts w:hint="eastAsia"/>
        </w:rPr>
        <w:t>福祉介護</w:t>
      </w:r>
      <w:r w:rsidRPr="00467B69">
        <w:rPr>
          <w:rFonts w:hint="eastAsia"/>
        </w:rPr>
        <w:t>用具の歴史</w:t>
      </w:r>
      <w:r w:rsidR="0030372B" w:rsidRPr="00467B69">
        <w:tab/>
      </w:r>
      <w:r w:rsidR="009963C7" w:rsidRPr="00467B69">
        <w:t>9</w:t>
      </w:r>
    </w:p>
    <w:p w14:paraId="41925981" w14:textId="16FEB2F4" w:rsidR="00ED5519" w:rsidRDefault="00A31105" w:rsidP="00045E68">
      <w:pPr>
        <w:tabs>
          <w:tab w:val="left" w:pos="840"/>
          <w:tab w:val="right" w:leader="middleDot" w:pos="8400"/>
        </w:tabs>
        <w:spacing w:line="438" w:lineRule="exact"/>
      </w:pPr>
      <w:r w:rsidRPr="00467B69">
        <w:t>1.</w:t>
      </w:r>
      <w:r w:rsidR="005410FF">
        <w:t>2.1</w:t>
      </w:r>
      <w:r w:rsidRPr="00467B69">
        <w:tab/>
      </w:r>
      <w:r w:rsidRPr="00467B69">
        <w:rPr>
          <w:rFonts w:hint="eastAsia"/>
        </w:rPr>
        <w:t>福祉</w:t>
      </w:r>
      <w:r w:rsidR="00467B69">
        <w:rPr>
          <w:rFonts w:hint="eastAsia"/>
        </w:rPr>
        <w:t>介護</w:t>
      </w:r>
      <w:r w:rsidRPr="00467B69">
        <w:rPr>
          <w:rFonts w:hint="eastAsia"/>
        </w:rPr>
        <w:t>用具開発</w:t>
      </w:r>
      <w:r w:rsidR="00467B69">
        <w:rPr>
          <w:rFonts w:hint="eastAsia"/>
        </w:rPr>
        <w:t>の困難さについて</w:t>
      </w:r>
      <w:r w:rsidR="0030372B" w:rsidRPr="00467B69">
        <w:tab/>
      </w:r>
      <w:r w:rsidR="000E26DE" w:rsidRPr="00467B69">
        <w:t>16</w:t>
      </w:r>
    </w:p>
    <w:p w14:paraId="2536AF7F" w14:textId="4EA00A86" w:rsidR="005410FF" w:rsidRDefault="005410FF" w:rsidP="005410FF">
      <w:pPr>
        <w:tabs>
          <w:tab w:val="left" w:pos="840"/>
          <w:tab w:val="right" w:leader="middleDot" w:pos="8400"/>
        </w:tabs>
        <w:spacing w:line="438" w:lineRule="exact"/>
      </w:pPr>
      <w:r w:rsidRPr="00467B69">
        <w:t>1.</w:t>
      </w:r>
      <w:r>
        <w:t>3</w:t>
      </w:r>
      <w:r w:rsidRPr="00467B69">
        <w:tab/>
      </w:r>
      <w:r>
        <w:t>P-mSHELL</w:t>
      </w:r>
      <w:r>
        <w:rPr>
          <w:rFonts w:hint="eastAsia"/>
        </w:rPr>
        <w:t>モデルを用いた考察</w:t>
      </w:r>
      <w:r w:rsidRPr="00467B69">
        <w:tab/>
        <w:t>16</w:t>
      </w:r>
    </w:p>
    <w:p w14:paraId="777A8082" w14:textId="77777777" w:rsidR="005410FF" w:rsidRPr="005410FF" w:rsidRDefault="005410FF" w:rsidP="00045E68">
      <w:pPr>
        <w:tabs>
          <w:tab w:val="left" w:pos="840"/>
          <w:tab w:val="right" w:leader="middleDot" w:pos="8400"/>
        </w:tabs>
        <w:spacing w:line="438" w:lineRule="exact"/>
      </w:pPr>
    </w:p>
    <w:p w14:paraId="182A40B3" w14:textId="7C0DA29A" w:rsidR="00ED5519" w:rsidRPr="00CB13C2" w:rsidRDefault="00CB13C2" w:rsidP="00045E68">
      <w:pPr>
        <w:tabs>
          <w:tab w:val="left" w:pos="840"/>
          <w:tab w:val="right" w:leader="middleDot" w:pos="8400"/>
        </w:tabs>
        <w:spacing w:line="438" w:lineRule="exact"/>
      </w:pPr>
      <w:r w:rsidRPr="00467B69">
        <w:rPr>
          <w:rFonts w:hint="eastAsia"/>
        </w:rPr>
        <w:t>第</w:t>
      </w:r>
      <w:r>
        <w:rPr>
          <w:rFonts w:hint="eastAsia"/>
        </w:rPr>
        <w:t>２</w:t>
      </w:r>
      <w:r w:rsidRPr="00467B69">
        <w:rPr>
          <w:rFonts w:hint="eastAsia"/>
        </w:rPr>
        <w:t>章</w:t>
      </w:r>
      <w:r w:rsidRPr="00467B69">
        <w:tab/>
      </w:r>
      <w:r>
        <w:rPr>
          <w:rFonts w:hint="eastAsia"/>
        </w:rPr>
        <w:t>調査</w:t>
      </w:r>
      <w:r w:rsidRPr="00467B69">
        <w:tab/>
      </w:r>
      <w:r>
        <w:t>18</w:t>
      </w:r>
    </w:p>
    <w:p w14:paraId="09077C4F" w14:textId="0997ED8C" w:rsidR="00467B69" w:rsidRDefault="00467B69" w:rsidP="00045E68">
      <w:pPr>
        <w:tabs>
          <w:tab w:val="left" w:pos="840"/>
          <w:tab w:val="right" w:leader="middleDot" w:pos="8400"/>
        </w:tabs>
        <w:spacing w:line="438" w:lineRule="exact"/>
      </w:pPr>
      <w:r>
        <w:rPr>
          <w:rFonts w:hint="eastAsia"/>
        </w:rPr>
        <w:t>2</w:t>
      </w:r>
      <w:r>
        <w:t>.1</w:t>
      </w:r>
      <w:r>
        <w:tab/>
      </w:r>
      <w:r>
        <w:rPr>
          <w:rFonts w:hint="eastAsia"/>
        </w:rPr>
        <w:t>介護業務についての調査</w:t>
      </w:r>
      <w:r w:rsidRPr="00467B69">
        <w:tab/>
        <w:t>19</w:t>
      </w:r>
    </w:p>
    <w:p w14:paraId="073AB248" w14:textId="79D6B225" w:rsidR="00467B69" w:rsidRDefault="00467B69" w:rsidP="00045E68">
      <w:pPr>
        <w:tabs>
          <w:tab w:val="left" w:pos="840"/>
          <w:tab w:val="right" w:leader="middleDot" w:pos="8400"/>
        </w:tabs>
        <w:spacing w:line="438" w:lineRule="exact"/>
      </w:pPr>
      <w:r>
        <w:rPr>
          <w:rFonts w:hint="eastAsia"/>
        </w:rPr>
        <w:t>2</w:t>
      </w:r>
      <w:r>
        <w:t>.1.</w:t>
      </w:r>
      <w:r w:rsidR="00CB13C2">
        <w:t>1</w:t>
      </w:r>
      <w:r>
        <w:tab/>
      </w:r>
      <w:r>
        <w:rPr>
          <w:rFonts w:hint="eastAsia"/>
        </w:rPr>
        <w:t>実施方法</w:t>
      </w:r>
      <w:r w:rsidRPr="00467B69">
        <w:tab/>
        <w:t>19</w:t>
      </w:r>
    </w:p>
    <w:p w14:paraId="1B55CBF7" w14:textId="2B4623B1" w:rsidR="00467B69" w:rsidRDefault="00467B69" w:rsidP="00045E68">
      <w:pPr>
        <w:tabs>
          <w:tab w:val="left" w:pos="840"/>
          <w:tab w:val="right" w:leader="middleDot" w:pos="8400"/>
        </w:tabs>
        <w:spacing w:line="438" w:lineRule="exact"/>
      </w:pPr>
      <w:r>
        <w:rPr>
          <w:rFonts w:hint="eastAsia"/>
        </w:rPr>
        <w:t>2</w:t>
      </w:r>
      <w:r>
        <w:t>.1.</w:t>
      </w:r>
      <w:r w:rsidR="00CB13C2">
        <w:t>2</w:t>
      </w:r>
      <w:r>
        <w:tab/>
      </w:r>
      <w:r>
        <w:rPr>
          <w:rFonts w:hint="eastAsia"/>
        </w:rPr>
        <w:t>調査結果</w:t>
      </w:r>
      <w:r w:rsidRPr="00467B69">
        <w:tab/>
        <w:t>19</w:t>
      </w:r>
    </w:p>
    <w:p w14:paraId="2B683866" w14:textId="102748AB" w:rsidR="00ED5519" w:rsidRPr="00467B69" w:rsidRDefault="00E60F08" w:rsidP="00045E68">
      <w:pPr>
        <w:tabs>
          <w:tab w:val="left" w:pos="840"/>
          <w:tab w:val="right" w:leader="middleDot" w:pos="8400"/>
        </w:tabs>
        <w:spacing w:line="438" w:lineRule="exact"/>
      </w:pPr>
      <w:r w:rsidRPr="00467B69">
        <w:t>2.</w:t>
      </w:r>
      <w:r w:rsidR="00467B69">
        <w:t>2</w:t>
      </w:r>
      <w:r w:rsidRPr="00467B69">
        <w:tab/>
      </w:r>
      <w:r w:rsidRPr="00467B69">
        <w:rPr>
          <w:rFonts w:hint="eastAsia"/>
        </w:rPr>
        <w:t>排泄</w:t>
      </w:r>
      <w:r w:rsidR="00467B69">
        <w:rPr>
          <w:rFonts w:hint="eastAsia"/>
        </w:rPr>
        <w:t>介護</w:t>
      </w:r>
      <w:r w:rsidRPr="00467B69">
        <w:rPr>
          <w:rFonts w:hint="eastAsia"/>
        </w:rPr>
        <w:t>の実態</w:t>
      </w:r>
      <w:r w:rsidR="0030372B" w:rsidRPr="00467B69">
        <w:tab/>
      </w:r>
      <w:r w:rsidR="0074316E" w:rsidRPr="00467B69">
        <w:t>19</w:t>
      </w:r>
    </w:p>
    <w:p w14:paraId="32E67A3C" w14:textId="2D18CDD1" w:rsidR="00465EE2" w:rsidRPr="00467B69" w:rsidRDefault="00465EE2" w:rsidP="00045E68">
      <w:pPr>
        <w:tabs>
          <w:tab w:val="left" w:pos="840"/>
          <w:tab w:val="right" w:leader="middleDot" w:pos="8400"/>
        </w:tabs>
        <w:spacing w:line="438" w:lineRule="exact"/>
      </w:pPr>
      <w:r w:rsidRPr="00467B69">
        <w:t>2.</w:t>
      </w:r>
      <w:r w:rsidR="00467B69">
        <w:t>3</w:t>
      </w:r>
      <w:r w:rsidR="00F009E5" w:rsidRPr="00467B69">
        <w:tab/>
      </w:r>
      <w:r w:rsidR="00467B69">
        <w:rPr>
          <w:rFonts w:hint="eastAsia"/>
        </w:rPr>
        <w:t>排泄介護</w:t>
      </w:r>
      <w:r w:rsidR="003F0F00">
        <w:rPr>
          <w:rFonts w:hint="eastAsia"/>
        </w:rPr>
        <w:t>業務についての調査</w:t>
      </w:r>
      <w:r w:rsidR="0030372B" w:rsidRPr="00467B69">
        <w:tab/>
      </w:r>
      <w:r w:rsidR="0074316E" w:rsidRPr="00467B69">
        <w:t>19</w:t>
      </w:r>
    </w:p>
    <w:p w14:paraId="4EEC2D3B" w14:textId="2F61D34E" w:rsidR="00465EE2" w:rsidRPr="00467B69" w:rsidRDefault="00465EE2" w:rsidP="00045E68">
      <w:pPr>
        <w:tabs>
          <w:tab w:val="left" w:pos="840"/>
          <w:tab w:val="right" w:leader="middleDot" w:pos="8400"/>
        </w:tabs>
        <w:spacing w:line="438" w:lineRule="exact"/>
      </w:pPr>
      <w:r w:rsidRPr="00467B69">
        <w:t>2.</w:t>
      </w:r>
      <w:r w:rsidR="003F0F00">
        <w:t>3.</w:t>
      </w:r>
      <w:r w:rsidR="00CB13C2">
        <w:t>1</w:t>
      </w:r>
      <w:r w:rsidR="00F009E5" w:rsidRPr="00467B69">
        <w:tab/>
      </w:r>
      <w:r w:rsidR="003F0F00">
        <w:rPr>
          <w:rFonts w:hint="eastAsia"/>
        </w:rPr>
        <w:t>実施方法</w:t>
      </w:r>
      <w:r w:rsidR="0030372B" w:rsidRPr="00467B69">
        <w:tab/>
      </w:r>
      <w:r w:rsidR="0074316E" w:rsidRPr="00467B69">
        <w:t>21</w:t>
      </w:r>
    </w:p>
    <w:p w14:paraId="6A5CF60D" w14:textId="6E7D1AA2" w:rsidR="003F0F00" w:rsidRPr="00467B69" w:rsidRDefault="003F0F00" w:rsidP="00045E68">
      <w:pPr>
        <w:tabs>
          <w:tab w:val="left" w:pos="840"/>
          <w:tab w:val="right" w:leader="middleDot" w:pos="8400"/>
        </w:tabs>
        <w:spacing w:line="438" w:lineRule="exact"/>
      </w:pPr>
      <w:r w:rsidRPr="00467B69">
        <w:t>2.</w:t>
      </w:r>
      <w:r>
        <w:t>3.</w:t>
      </w:r>
      <w:r w:rsidR="00CB13C2">
        <w:t>2</w:t>
      </w:r>
      <w:r w:rsidRPr="00467B69">
        <w:tab/>
      </w:r>
      <w:r>
        <w:rPr>
          <w:rFonts w:hint="eastAsia"/>
        </w:rPr>
        <w:t>調査結果</w:t>
      </w:r>
      <w:r w:rsidRPr="00467B69">
        <w:tab/>
        <w:t>21</w:t>
      </w:r>
    </w:p>
    <w:p w14:paraId="08C5681A" w14:textId="528DB4D5" w:rsidR="00CB13C2" w:rsidRPr="00467B69" w:rsidRDefault="00CB13C2" w:rsidP="00CB13C2">
      <w:pPr>
        <w:tabs>
          <w:tab w:val="left" w:pos="840"/>
          <w:tab w:val="right" w:leader="middleDot" w:pos="8400"/>
        </w:tabs>
        <w:spacing w:line="438" w:lineRule="exact"/>
      </w:pPr>
      <w:r w:rsidRPr="00467B69">
        <w:t>2.</w:t>
      </w:r>
      <w:r>
        <w:t>3.3</w:t>
      </w:r>
      <w:r w:rsidRPr="00467B69">
        <w:tab/>
      </w:r>
      <w:r>
        <w:rPr>
          <w:rFonts w:hint="eastAsia"/>
        </w:rPr>
        <w:t>現場調査</w:t>
      </w:r>
      <w:r w:rsidRPr="00467B69">
        <w:tab/>
        <w:t>21</w:t>
      </w:r>
    </w:p>
    <w:p w14:paraId="55901DAE" w14:textId="2A4EB6D2" w:rsidR="00465EE2" w:rsidRPr="00467B69" w:rsidRDefault="00CB13C2" w:rsidP="00CB13C2">
      <w:pPr>
        <w:tabs>
          <w:tab w:val="left" w:pos="840"/>
          <w:tab w:val="right" w:leader="middleDot" w:pos="8400"/>
        </w:tabs>
        <w:spacing w:line="438" w:lineRule="exact"/>
      </w:pPr>
      <w:r w:rsidRPr="00467B69">
        <w:t>2.</w:t>
      </w:r>
      <w:r>
        <w:rPr>
          <w:rFonts w:hint="eastAsia"/>
        </w:rPr>
        <w:t>4</w:t>
      </w:r>
      <w:r w:rsidRPr="00467B69">
        <w:tab/>
      </w:r>
      <w:r>
        <w:rPr>
          <w:rFonts w:hint="eastAsia"/>
        </w:rPr>
        <w:t>既存製品の調査</w:t>
      </w:r>
      <w:r w:rsidRPr="00467B69">
        <w:tab/>
        <w:t>21</w:t>
      </w:r>
    </w:p>
    <w:p w14:paraId="14CF6F9C" w14:textId="127DEF36" w:rsidR="00465EE2" w:rsidRDefault="00465EE2" w:rsidP="00045E68">
      <w:pPr>
        <w:tabs>
          <w:tab w:val="left" w:pos="840"/>
          <w:tab w:val="right" w:leader="middleDot" w:pos="8400"/>
        </w:tabs>
        <w:spacing w:line="438" w:lineRule="exact"/>
      </w:pPr>
      <w:r w:rsidRPr="00467B69">
        <w:t>2.4.</w:t>
      </w:r>
      <w:r w:rsidR="00CB13C2">
        <w:t>1</w:t>
      </w:r>
      <w:r w:rsidR="00F009E5" w:rsidRPr="00467B69">
        <w:tab/>
      </w:r>
      <w:r w:rsidR="003F0F00">
        <w:rPr>
          <w:rFonts w:hint="eastAsia"/>
        </w:rPr>
        <w:t>既存製品の調査結果</w:t>
      </w:r>
      <w:r w:rsidR="0030372B" w:rsidRPr="00467B69">
        <w:tab/>
      </w:r>
      <w:r w:rsidR="002E6BCE" w:rsidRPr="00467B69">
        <w:t>24</w:t>
      </w:r>
    </w:p>
    <w:p w14:paraId="044EB28D" w14:textId="08013BED" w:rsidR="00CB13C2" w:rsidRPr="00CB13C2" w:rsidRDefault="00CB13C2" w:rsidP="00045E68">
      <w:pPr>
        <w:tabs>
          <w:tab w:val="left" w:pos="840"/>
          <w:tab w:val="right" w:leader="middleDot" w:pos="8400"/>
        </w:tabs>
        <w:spacing w:line="438" w:lineRule="exact"/>
      </w:pPr>
      <w:r w:rsidRPr="00467B69">
        <w:t>2.</w:t>
      </w:r>
      <w:r>
        <w:t>5</w:t>
      </w:r>
      <w:r w:rsidRPr="00467B69">
        <w:tab/>
      </w:r>
      <w:r>
        <w:rPr>
          <w:rFonts w:hint="eastAsia"/>
        </w:rPr>
        <w:t>製品構想</w:t>
      </w:r>
      <w:r w:rsidRPr="00467B69">
        <w:tab/>
        <w:t>21</w:t>
      </w:r>
    </w:p>
    <w:p w14:paraId="7C396272" w14:textId="3223DCFD" w:rsidR="003F0F00" w:rsidRDefault="003F0F00" w:rsidP="00045E68">
      <w:pPr>
        <w:tabs>
          <w:tab w:val="left" w:pos="840"/>
          <w:tab w:val="right" w:leader="middleDot" w:pos="8400"/>
        </w:tabs>
        <w:spacing w:line="438" w:lineRule="exact"/>
      </w:pPr>
    </w:p>
    <w:p w14:paraId="023F9D7E" w14:textId="325FE4A2" w:rsidR="00CB13C2" w:rsidRPr="00467B69" w:rsidRDefault="00CB13C2" w:rsidP="00CB13C2">
      <w:pPr>
        <w:tabs>
          <w:tab w:val="left" w:pos="840"/>
          <w:tab w:val="right" w:leader="middleDot" w:pos="8400"/>
        </w:tabs>
        <w:spacing w:line="438" w:lineRule="exact"/>
      </w:pPr>
      <w:r w:rsidRPr="00467B69">
        <w:rPr>
          <w:rFonts w:hint="eastAsia"/>
        </w:rPr>
        <w:t>第</w:t>
      </w:r>
      <w:r>
        <w:rPr>
          <w:rFonts w:hint="eastAsia"/>
        </w:rPr>
        <w:t>3</w:t>
      </w:r>
      <w:r w:rsidRPr="00467B69">
        <w:rPr>
          <w:rFonts w:hint="eastAsia"/>
        </w:rPr>
        <w:t>章</w:t>
      </w:r>
      <w:r w:rsidRPr="00467B69">
        <w:tab/>
      </w:r>
      <w:r>
        <w:rPr>
          <w:rFonts w:hint="eastAsia"/>
        </w:rPr>
        <w:t>開発</w:t>
      </w:r>
      <w:r w:rsidRPr="00467B69">
        <w:tab/>
        <w:t>40</w:t>
      </w:r>
    </w:p>
    <w:p w14:paraId="5EEAC584" w14:textId="0958B175" w:rsidR="003F0F00" w:rsidRDefault="003F0F00" w:rsidP="00045E68">
      <w:pPr>
        <w:tabs>
          <w:tab w:val="left" w:pos="840"/>
          <w:tab w:val="right" w:leader="middleDot" w:pos="8400"/>
        </w:tabs>
        <w:spacing w:line="438" w:lineRule="exact"/>
      </w:pPr>
      <w:r w:rsidRPr="00467B69">
        <w:t>3.1</w:t>
      </w:r>
      <w:r w:rsidRPr="00467B69">
        <w:tab/>
      </w:r>
      <w:r w:rsidR="00CB13C2">
        <w:rPr>
          <w:rFonts w:hint="eastAsia"/>
        </w:rPr>
        <w:t>シート部分の開発</w:t>
      </w:r>
      <w:r w:rsidRPr="00467B69">
        <w:tab/>
        <w:t>40</w:t>
      </w:r>
    </w:p>
    <w:p w14:paraId="74F96D83" w14:textId="4384B4B5" w:rsidR="00465EE2" w:rsidRPr="00467B69" w:rsidRDefault="00CB13C2" w:rsidP="00045E68">
      <w:pPr>
        <w:tabs>
          <w:tab w:val="left" w:pos="840"/>
          <w:tab w:val="right" w:leader="middleDot" w:pos="8400"/>
        </w:tabs>
        <w:spacing w:line="438" w:lineRule="exact"/>
      </w:pPr>
      <w:r>
        <w:rPr>
          <w:rFonts w:hint="eastAsia"/>
        </w:rPr>
        <w:t>3</w:t>
      </w:r>
      <w:r w:rsidR="00465EE2" w:rsidRPr="00467B69">
        <w:t>.</w:t>
      </w:r>
      <w:r>
        <w:t>1</w:t>
      </w:r>
      <w:r w:rsidR="00465EE2" w:rsidRPr="00467B69">
        <w:t>.</w:t>
      </w:r>
      <w:r>
        <w:t>1</w:t>
      </w:r>
      <w:r w:rsidR="00F009E5" w:rsidRPr="00467B69">
        <w:tab/>
      </w:r>
      <w:r>
        <w:rPr>
          <w:rFonts w:hint="eastAsia"/>
        </w:rPr>
        <w:t>マットレス埋め込み型吸引部の開発</w:t>
      </w:r>
      <w:r w:rsidR="0030372B" w:rsidRPr="00467B69">
        <w:tab/>
      </w:r>
      <w:r w:rsidR="002E6BCE" w:rsidRPr="00467B69">
        <w:t>25</w:t>
      </w:r>
    </w:p>
    <w:p w14:paraId="1FEB437C" w14:textId="167E421D" w:rsidR="00465EE2" w:rsidRPr="00467B69" w:rsidRDefault="00465EE2" w:rsidP="00045E68">
      <w:pPr>
        <w:tabs>
          <w:tab w:val="left" w:pos="840"/>
          <w:tab w:val="right" w:leader="middleDot" w:pos="8400"/>
        </w:tabs>
        <w:spacing w:line="438" w:lineRule="exact"/>
      </w:pPr>
      <w:r w:rsidRPr="00467B69">
        <w:lastRenderedPageBreak/>
        <w:t>3</w:t>
      </w:r>
      <w:r w:rsidR="00CB13C2">
        <w:t>.1.2</w:t>
      </w:r>
      <w:r w:rsidR="00F009E5" w:rsidRPr="00467B69">
        <w:tab/>
      </w:r>
      <w:r w:rsidR="00CB13C2">
        <w:rPr>
          <w:rFonts w:hint="eastAsia"/>
        </w:rPr>
        <w:t>シリコンによるシート開発</w:t>
      </w:r>
      <w:r w:rsidR="0030372B" w:rsidRPr="00467B69">
        <w:tab/>
      </w:r>
      <w:r w:rsidR="002E6BCE" w:rsidRPr="00467B69">
        <w:t>25</w:t>
      </w:r>
    </w:p>
    <w:p w14:paraId="1F88C07E" w14:textId="5C2974B2" w:rsidR="00465EE2" w:rsidRPr="00467B69" w:rsidRDefault="00CB13C2" w:rsidP="00045E68">
      <w:pPr>
        <w:tabs>
          <w:tab w:val="left" w:pos="840"/>
          <w:tab w:val="right" w:leader="middleDot" w:pos="8400"/>
        </w:tabs>
        <w:spacing w:line="438" w:lineRule="exact"/>
      </w:pPr>
      <w:r>
        <w:t>3</w:t>
      </w:r>
      <w:r w:rsidR="00465EE2" w:rsidRPr="00467B69">
        <w:t>.</w:t>
      </w:r>
      <w:r w:rsidR="004B594B">
        <w:t>1.3</w:t>
      </w:r>
      <w:r w:rsidR="00F009E5" w:rsidRPr="00467B69">
        <w:tab/>
      </w:r>
      <w:r w:rsidR="004B594B">
        <w:rPr>
          <w:rFonts w:hint="eastAsia"/>
        </w:rPr>
        <w:t>防水シートにおけるシート開発</w:t>
      </w:r>
      <w:r w:rsidR="0030372B" w:rsidRPr="00467B69">
        <w:tab/>
      </w:r>
      <w:r w:rsidR="002E6BCE" w:rsidRPr="00467B69">
        <w:t>26</w:t>
      </w:r>
    </w:p>
    <w:p w14:paraId="5C4D7072" w14:textId="3E05989F" w:rsidR="00465EE2" w:rsidRPr="00467B69" w:rsidRDefault="004B594B" w:rsidP="00045E68">
      <w:pPr>
        <w:tabs>
          <w:tab w:val="left" w:pos="840"/>
          <w:tab w:val="right" w:leader="middleDot" w:pos="8400"/>
        </w:tabs>
        <w:spacing w:line="438" w:lineRule="exact"/>
      </w:pPr>
      <w:r>
        <w:t>3</w:t>
      </w:r>
      <w:r w:rsidR="00465EE2" w:rsidRPr="00467B69">
        <w:t>.</w:t>
      </w:r>
      <w:r>
        <w:t>1</w:t>
      </w:r>
      <w:r w:rsidR="00465EE2" w:rsidRPr="00467B69">
        <w:t>.</w:t>
      </w:r>
      <w:r>
        <w:t>4</w:t>
      </w:r>
      <w:r w:rsidR="00F009E5" w:rsidRPr="00467B69">
        <w:tab/>
      </w:r>
      <w:r>
        <w:rPr>
          <w:rFonts w:hint="eastAsia"/>
        </w:rPr>
        <w:t>ウレタンシートの開発</w:t>
      </w:r>
      <w:r w:rsidR="0030372B" w:rsidRPr="00467B69">
        <w:tab/>
      </w:r>
      <w:r w:rsidR="002E6BCE" w:rsidRPr="00467B69">
        <w:t>26</w:t>
      </w:r>
    </w:p>
    <w:p w14:paraId="21DFBAFB" w14:textId="4512D613" w:rsidR="00465EE2" w:rsidRPr="00467B69" w:rsidRDefault="004B594B" w:rsidP="00045E68">
      <w:pPr>
        <w:tabs>
          <w:tab w:val="left" w:pos="840"/>
          <w:tab w:val="right" w:leader="middleDot" w:pos="8400"/>
        </w:tabs>
        <w:spacing w:line="438" w:lineRule="exact"/>
      </w:pPr>
      <w:r>
        <w:t>3</w:t>
      </w:r>
      <w:r w:rsidR="00465EE2" w:rsidRPr="00467B69">
        <w:t>.2</w:t>
      </w:r>
      <w:r w:rsidR="00F009E5" w:rsidRPr="00467B69">
        <w:tab/>
      </w:r>
      <w:r>
        <w:rPr>
          <w:rFonts w:hint="eastAsia"/>
        </w:rPr>
        <w:t>センサー部分の開発</w:t>
      </w:r>
      <w:r w:rsidR="0030372B" w:rsidRPr="00467B69">
        <w:tab/>
      </w:r>
      <w:r w:rsidR="002E6BCE" w:rsidRPr="00467B69">
        <w:t>27</w:t>
      </w:r>
    </w:p>
    <w:p w14:paraId="1F14E270" w14:textId="10D5B6D4" w:rsidR="00465EE2" w:rsidRPr="00467B69" w:rsidRDefault="00465EE2" w:rsidP="00045E68">
      <w:pPr>
        <w:tabs>
          <w:tab w:val="left" w:pos="840"/>
          <w:tab w:val="right" w:leader="middleDot" w:pos="8400"/>
        </w:tabs>
        <w:spacing w:line="438" w:lineRule="exact"/>
      </w:pPr>
      <w:r w:rsidRPr="00467B69">
        <w:t>3</w:t>
      </w:r>
      <w:r w:rsidR="004B594B">
        <w:t>.2.1</w:t>
      </w:r>
      <w:r w:rsidR="00F009E5" w:rsidRPr="00467B69">
        <w:tab/>
      </w:r>
      <w:r w:rsidR="004B594B">
        <w:rPr>
          <w:rFonts w:hint="eastAsia"/>
        </w:rPr>
        <w:t>センサー部分の改良</w:t>
      </w:r>
      <w:r w:rsidR="0030372B" w:rsidRPr="00467B69">
        <w:tab/>
      </w:r>
      <w:r w:rsidR="002E6BCE" w:rsidRPr="00467B69">
        <w:t>27</w:t>
      </w:r>
    </w:p>
    <w:p w14:paraId="7F3F9F73" w14:textId="460D6429" w:rsidR="00465EE2" w:rsidRPr="00467B69" w:rsidRDefault="004B594B" w:rsidP="00045E68">
      <w:pPr>
        <w:tabs>
          <w:tab w:val="left" w:pos="840"/>
          <w:tab w:val="right" w:leader="middleDot" w:pos="8400"/>
        </w:tabs>
        <w:spacing w:line="438" w:lineRule="exact"/>
      </w:pPr>
      <w:r>
        <w:t>3</w:t>
      </w:r>
      <w:r w:rsidR="00465EE2" w:rsidRPr="00467B69">
        <w:t>.</w:t>
      </w:r>
      <w:r>
        <w:t>3</w:t>
      </w:r>
      <w:r w:rsidR="00F009E5" w:rsidRPr="00467B69">
        <w:tab/>
      </w:r>
      <w:r>
        <w:rPr>
          <w:rFonts w:hint="eastAsia"/>
        </w:rPr>
        <w:t>アルゴリズムの構築</w:t>
      </w:r>
      <w:r w:rsidR="0030372B" w:rsidRPr="00467B69">
        <w:tab/>
      </w:r>
      <w:bookmarkStart w:id="19" w:name="_GoBack"/>
      <w:r w:rsidR="002E6BCE" w:rsidRPr="00467B69">
        <w:t>28</w:t>
      </w:r>
      <w:bookmarkEnd w:id="19"/>
    </w:p>
    <w:p w14:paraId="46D50AE5" w14:textId="481AE5D0" w:rsidR="00465EE2" w:rsidRPr="00467B69" w:rsidRDefault="004B594B" w:rsidP="00045E68">
      <w:pPr>
        <w:tabs>
          <w:tab w:val="left" w:pos="840"/>
          <w:tab w:val="right" w:leader="middleDot" w:pos="8400"/>
        </w:tabs>
        <w:spacing w:line="438" w:lineRule="exact"/>
      </w:pPr>
      <w:r>
        <w:t>3.3.1</w:t>
      </w:r>
      <w:r w:rsidR="00F009E5" w:rsidRPr="00467B69">
        <w:tab/>
      </w:r>
      <w:r>
        <w:rPr>
          <w:rFonts w:hint="eastAsia"/>
        </w:rPr>
        <w:t>アルゴリズムの検証</w:t>
      </w:r>
      <w:r w:rsidR="0030372B" w:rsidRPr="00467B69">
        <w:tab/>
      </w:r>
      <w:r w:rsidR="002E6BCE" w:rsidRPr="00467B69">
        <w:t>28</w:t>
      </w:r>
    </w:p>
    <w:p w14:paraId="760FC071" w14:textId="53EC7AFD" w:rsidR="00465EE2" w:rsidRPr="00467B69" w:rsidRDefault="00465EE2" w:rsidP="00045E68">
      <w:pPr>
        <w:tabs>
          <w:tab w:val="left" w:pos="840"/>
          <w:tab w:val="right" w:leader="middleDot" w:pos="8400"/>
        </w:tabs>
        <w:spacing w:line="438" w:lineRule="exact"/>
      </w:pPr>
      <w:r w:rsidRPr="00467B69">
        <w:t>3</w:t>
      </w:r>
      <w:r w:rsidR="004B594B">
        <w:t>.3.2</w:t>
      </w:r>
      <w:r w:rsidR="00F009E5" w:rsidRPr="00467B69">
        <w:tab/>
      </w:r>
      <w:r w:rsidR="004B594B">
        <w:rPr>
          <w:rFonts w:hint="eastAsia"/>
        </w:rPr>
        <w:t>アルゴリズムの検証結果</w:t>
      </w:r>
      <w:r w:rsidR="0030372B" w:rsidRPr="00467B69">
        <w:tab/>
      </w:r>
      <w:r w:rsidR="002E6BCE" w:rsidRPr="00467B69">
        <w:t>28</w:t>
      </w:r>
    </w:p>
    <w:p w14:paraId="5556934E" w14:textId="5B3A5522" w:rsidR="00465EE2" w:rsidRPr="00467B69" w:rsidRDefault="004B594B" w:rsidP="00045E68">
      <w:pPr>
        <w:tabs>
          <w:tab w:val="left" w:pos="840"/>
          <w:tab w:val="right" w:leader="middleDot" w:pos="8400"/>
        </w:tabs>
        <w:spacing w:line="438" w:lineRule="exact"/>
      </w:pPr>
      <w:r>
        <w:t>3.3.3</w:t>
      </w:r>
      <w:r w:rsidR="00F009E5" w:rsidRPr="00467B69">
        <w:tab/>
      </w:r>
      <w:r>
        <w:rPr>
          <w:rFonts w:hint="eastAsia"/>
        </w:rPr>
        <w:t>アルゴリズムの改良</w:t>
      </w:r>
      <w:r w:rsidR="0030372B" w:rsidRPr="00467B69">
        <w:tab/>
      </w:r>
      <w:r w:rsidR="002E6BCE" w:rsidRPr="00467B69">
        <w:t>29</w:t>
      </w:r>
    </w:p>
    <w:p w14:paraId="755DF2AC" w14:textId="0E8B4E1F" w:rsidR="00465EE2" w:rsidRPr="00467B69" w:rsidRDefault="004B594B" w:rsidP="00045E68">
      <w:pPr>
        <w:tabs>
          <w:tab w:val="left" w:pos="840"/>
          <w:tab w:val="right" w:leader="middleDot" w:pos="8400"/>
        </w:tabs>
        <w:spacing w:line="438" w:lineRule="exact"/>
      </w:pPr>
      <w:r>
        <w:t>3.4</w:t>
      </w:r>
      <w:r w:rsidR="00F009E5" w:rsidRPr="00467B69">
        <w:tab/>
      </w:r>
      <w:r>
        <w:rPr>
          <w:rFonts w:hint="eastAsia"/>
        </w:rPr>
        <w:t>製品の検証実験</w:t>
      </w:r>
      <w:r w:rsidR="0030372B" w:rsidRPr="00467B69">
        <w:tab/>
      </w:r>
      <w:r w:rsidR="002E6BCE" w:rsidRPr="00467B69">
        <w:t>29</w:t>
      </w:r>
    </w:p>
    <w:p w14:paraId="30339A6F" w14:textId="7699C41A" w:rsidR="00465EE2" w:rsidRPr="00467B69" w:rsidRDefault="004B594B" w:rsidP="00045E68">
      <w:pPr>
        <w:tabs>
          <w:tab w:val="left" w:pos="840"/>
          <w:tab w:val="right" w:leader="middleDot" w:pos="8400"/>
        </w:tabs>
        <w:spacing w:line="438" w:lineRule="exact"/>
      </w:pPr>
      <w:r>
        <w:t>3.4.</w:t>
      </w:r>
      <w:r w:rsidR="00465EE2" w:rsidRPr="00467B69">
        <w:t>1</w:t>
      </w:r>
      <w:r w:rsidR="00F009E5" w:rsidRPr="00467B69">
        <w:tab/>
      </w:r>
      <w:r>
        <w:rPr>
          <w:rFonts w:hint="eastAsia"/>
        </w:rPr>
        <w:t>実験方法</w:t>
      </w:r>
      <w:r w:rsidR="0030372B" w:rsidRPr="00467B69">
        <w:tab/>
      </w:r>
      <w:r w:rsidR="002E6BCE" w:rsidRPr="00467B69">
        <w:t>29</w:t>
      </w:r>
    </w:p>
    <w:p w14:paraId="46B8682B" w14:textId="0D4B6296" w:rsidR="00465EE2" w:rsidRPr="00467B69" w:rsidRDefault="004B594B" w:rsidP="00045E68">
      <w:pPr>
        <w:tabs>
          <w:tab w:val="left" w:pos="840"/>
          <w:tab w:val="right" w:leader="middleDot" w:pos="8400"/>
        </w:tabs>
        <w:spacing w:line="438" w:lineRule="exact"/>
      </w:pPr>
      <w:r>
        <w:t>3.4.2</w:t>
      </w:r>
      <w:r w:rsidR="00F009E5" w:rsidRPr="00467B69">
        <w:tab/>
      </w:r>
      <w:r>
        <w:rPr>
          <w:rFonts w:hint="eastAsia"/>
        </w:rPr>
        <w:t>実験結果</w:t>
      </w:r>
      <w:r w:rsidR="0030372B" w:rsidRPr="00467B69">
        <w:tab/>
      </w:r>
      <w:r w:rsidR="002E6BCE" w:rsidRPr="00467B69">
        <w:t>30</w:t>
      </w:r>
    </w:p>
    <w:p w14:paraId="2B811D47" w14:textId="0E43BC75" w:rsidR="00465EE2" w:rsidRPr="00467B69" w:rsidRDefault="004B594B" w:rsidP="00045E68">
      <w:pPr>
        <w:tabs>
          <w:tab w:val="left" w:pos="840"/>
          <w:tab w:val="right" w:leader="middleDot" w:pos="8400"/>
        </w:tabs>
        <w:spacing w:line="438" w:lineRule="exact"/>
      </w:pPr>
      <w:r>
        <w:t>3.5</w:t>
      </w:r>
      <w:r w:rsidR="00F009E5" w:rsidRPr="00467B69">
        <w:tab/>
      </w:r>
      <w:r>
        <w:rPr>
          <w:rFonts w:hint="eastAsia"/>
        </w:rPr>
        <w:t>Webアプリの構想</w:t>
      </w:r>
      <w:r w:rsidR="0030372B" w:rsidRPr="00467B69">
        <w:tab/>
      </w:r>
      <w:r w:rsidR="002E6BCE" w:rsidRPr="00467B69">
        <w:t>30</w:t>
      </w:r>
    </w:p>
    <w:p w14:paraId="134CF69A" w14:textId="6682D92F" w:rsidR="00465EE2" w:rsidRPr="00467B69" w:rsidRDefault="004B594B" w:rsidP="00045E68">
      <w:pPr>
        <w:tabs>
          <w:tab w:val="left" w:pos="840"/>
          <w:tab w:val="right" w:leader="middleDot" w:pos="8400"/>
        </w:tabs>
        <w:spacing w:line="438" w:lineRule="exact"/>
      </w:pPr>
      <w:r>
        <w:t>3.5.1</w:t>
      </w:r>
      <w:r w:rsidR="00F009E5" w:rsidRPr="00467B69">
        <w:tab/>
      </w:r>
      <w:r>
        <w:rPr>
          <w:rFonts w:hint="eastAsia"/>
        </w:rPr>
        <w:t>Webアプリの開発</w:t>
      </w:r>
      <w:r w:rsidR="0030372B" w:rsidRPr="00467B69">
        <w:tab/>
      </w:r>
      <w:r w:rsidR="002E6BCE" w:rsidRPr="00467B69">
        <w:t>32</w:t>
      </w:r>
    </w:p>
    <w:p w14:paraId="0A9D2234" w14:textId="4A0B109C" w:rsidR="00465EE2" w:rsidRPr="00467B69" w:rsidRDefault="004B594B" w:rsidP="00045E68">
      <w:pPr>
        <w:tabs>
          <w:tab w:val="left" w:pos="840"/>
          <w:tab w:val="right" w:leader="middleDot" w:pos="8400"/>
        </w:tabs>
        <w:spacing w:line="438" w:lineRule="exact"/>
      </w:pPr>
      <w:r>
        <w:t>3</w:t>
      </w:r>
      <w:r w:rsidR="00465EE2" w:rsidRPr="00467B69">
        <w:t>.</w:t>
      </w:r>
      <w:r>
        <w:t>5</w:t>
      </w:r>
      <w:r w:rsidR="00465EE2" w:rsidRPr="00467B69">
        <w:t>.</w:t>
      </w:r>
      <w:r>
        <w:t>2</w:t>
      </w:r>
      <w:r w:rsidR="00F009E5" w:rsidRPr="00467B69">
        <w:tab/>
      </w:r>
      <w:r>
        <w:rPr>
          <w:rFonts w:hint="eastAsia"/>
        </w:rPr>
        <w:t>Webアプリの検証実験</w:t>
      </w:r>
      <w:r w:rsidR="0030372B" w:rsidRPr="00467B69">
        <w:tab/>
      </w:r>
      <w:r w:rsidR="002E6BCE" w:rsidRPr="00467B69">
        <w:t>32</w:t>
      </w:r>
    </w:p>
    <w:p w14:paraId="4935D778" w14:textId="55BE672F" w:rsidR="00465EE2" w:rsidRPr="00467B69" w:rsidRDefault="004B594B" w:rsidP="00045E68">
      <w:pPr>
        <w:tabs>
          <w:tab w:val="left" w:pos="840"/>
          <w:tab w:val="right" w:leader="middleDot" w:pos="8400"/>
        </w:tabs>
        <w:spacing w:line="438" w:lineRule="exact"/>
      </w:pPr>
      <w:r>
        <w:t>3.5.3</w:t>
      </w:r>
      <w:r w:rsidR="00F009E5" w:rsidRPr="00467B69">
        <w:tab/>
      </w:r>
      <w:r>
        <w:rPr>
          <w:rFonts w:hint="eastAsia"/>
        </w:rPr>
        <w:t>Webアプリの検証実験方法</w:t>
      </w:r>
      <w:r w:rsidR="0030372B" w:rsidRPr="00467B69">
        <w:tab/>
      </w:r>
      <w:r w:rsidR="002E6BCE" w:rsidRPr="00467B69">
        <w:t>32</w:t>
      </w:r>
    </w:p>
    <w:p w14:paraId="3197E160" w14:textId="3E77C7FB" w:rsidR="00465EE2" w:rsidRPr="00467B69" w:rsidRDefault="004B594B" w:rsidP="00045E68">
      <w:pPr>
        <w:tabs>
          <w:tab w:val="left" w:pos="840"/>
          <w:tab w:val="right" w:leader="middleDot" w:pos="8400"/>
        </w:tabs>
        <w:spacing w:line="438" w:lineRule="exact"/>
      </w:pPr>
      <w:r>
        <w:t>3</w:t>
      </w:r>
      <w:r w:rsidR="00465EE2" w:rsidRPr="00467B69">
        <w:t>.</w:t>
      </w:r>
      <w:r>
        <w:t>5.4</w:t>
      </w:r>
      <w:r w:rsidR="00F009E5" w:rsidRPr="00467B69">
        <w:tab/>
      </w:r>
      <w:r>
        <w:rPr>
          <w:rFonts w:hint="eastAsia"/>
        </w:rPr>
        <w:t>Webアプリの実験結果</w:t>
      </w:r>
      <w:r w:rsidR="0030372B" w:rsidRPr="00467B69">
        <w:tab/>
      </w:r>
      <w:r w:rsidR="002E6BCE" w:rsidRPr="00467B69">
        <w:t>32</w:t>
      </w:r>
    </w:p>
    <w:p w14:paraId="41F83FDB" w14:textId="77777777" w:rsidR="00465EE2" w:rsidRPr="00467B69" w:rsidRDefault="00465EE2" w:rsidP="00045E68">
      <w:pPr>
        <w:tabs>
          <w:tab w:val="left" w:pos="840"/>
          <w:tab w:val="right" w:leader="middleDot" w:pos="8400"/>
        </w:tabs>
        <w:spacing w:line="438" w:lineRule="exact"/>
      </w:pPr>
    </w:p>
    <w:p w14:paraId="6BB6894D" w14:textId="020B6C85" w:rsidR="00465EE2" w:rsidRPr="00467B69" w:rsidRDefault="00465EE2" w:rsidP="00045E68">
      <w:pPr>
        <w:tabs>
          <w:tab w:val="left" w:pos="840"/>
          <w:tab w:val="right" w:leader="middleDot" w:pos="8400"/>
        </w:tabs>
        <w:spacing w:line="438" w:lineRule="exact"/>
      </w:pPr>
      <w:r w:rsidRPr="00467B69">
        <w:rPr>
          <w:rFonts w:hint="eastAsia"/>
        </w:rPr>
        <w:t>第</w:t>
      </w:r>
      <w:r w:rsidR="003F0F00">
        <w:rPr>
          <w:rFonts w:hint="eastAsia"/>
        </w:rPr>
        <w:t>４</w:t>
      </w:r>
      <w:r w:rsidRPr="00467B69">
        <w:rPr>
          <w:rFonts w:hint="eastAsia"/>
        </w:rPr>
        <w:t>章</w:t>
      </w:r>
      <w:r w:rsidR="00F009E5" w:rsidRPr="00467B69">
        <w:tab/>
      </w:r>
      <w:r w:rsidR="004B594B">
        <w:rPr>
          <w:rFonts w:hint="eastAsia"/>
        </w:rPr>
        <w:t>製品の価値共有</w:t>
      </w:r>
      <w:r w:rsidR="0030372B" w:rsidRPr="00467B69">
        <w:tab/>
      </w:r>
      <w:r w:rsidR="002E6BCE" w:rsidRPr="00467B69">
        <w:t>40</w:t>
      </w:r>
    </w:p>
    <w:p w14:paraId="1FAA3DEF" w14:textId="3C724957" w:rsidR="00465EE2" w:rsidRPr="00467B69" w:rsidRDefault="004B594B" w:rsidP="00045E68">
      <w:pPr>
        <w:tabs>
          <w:tab w:val="left" w:pos="840"/>
          <w:tab w:val="right" w:leader="middleDot" w:pos="8400"/>
        </w:tabs>
        <w:spacing w:line="438" w:lineRule="exact"/>
      </w:pPr>
      <w:r>
        <w:t>4</w:t>
      </w:r>
      <w:r w:rsidR="00465EE2" w:rsidRPr="00467B69">
        <w:t>.1</w:t>
      </w:r>
      <w:r w:rsidR="00F009E5" w:rsidRPr="00467B69">
        <w:tab/>
      </w:r>
      <w:r>
        <w:rPr>
          <w:rFonts w:hint="eastAsia"/>
        </w:rPr>
        <w:t>製品の価値共有について</w:t>
      </w:r>
      <w:r w:rsidR="0030372B" w:rsidRPr="00467B69">
        <w:tab/>
      </w:r>
      <w:r w:rsidR="0042275A" w:rsidRPr="00467B69">
        <w:t>41</w:t>
      </w:r>
    </w:p>
    <w:p w14:paraId="528710A2" w14:textId="77777777" w:rsidR="004B594B" w:rsidRDefault="004B594B" w:rsidP="00045E68">
      <w:pPr>
        <w:tabs>
          <w:tab w:val="left" w:pos="840"/>
          <w:tab w:val="right" w:leader="middleDot" w:pos="8400"/>
        </w:tabs>
        <w:spacing w:line="438" w:lineRule="exact"/>
      </w:pPr>
      <w:r>
        <w:t>4</w:t>
      </w:r>
      <w:r w:rsidR="00465EE2" w:rsidRPr="00467B69">
        <w:t>.2</w:t>
      </w:r>
      <w:r w:rsidR="00F009E5" w:rsidRPr="00467B69">
        <w:tab/>
      </w:r>
      <w:r>
        <w:rPr>
          <w:rFonts w:hint="eastAsia"/>
        </w:rPr>
        <w:t>動画作成</w:t>
      </w:r>
      <w:r w:rsidR="0030372B" w:rsidRPr="00467B69">
        <w:tab/>
      </w:r>
      <w:r w:rsidR="0042275A" w:rsidRPr="00467B69">
        <w:t>45</w:t>
      </w:r>
    </w:p>
    <w:p w14:paraId="1BE85A3A" w14:textId="6CE38C1C" w:rsidR="00465EE2" w:rsidRPr="00467B69" w:rsidRDefault="00465EE2" w:rsidP="00045E68">
      <w:pPr>
        <w:tabs>
          <w:tab w:val="left" w:pos="840"/>
          <w:tab w:val="right" w:leader="middleDot" w:pos="8400"/>
        </w:tabs>
        <w:spacing w:line="438" w:lineRule="exact"/>
      </w:pPr>
      <w:r w:rsidRPr="00467B69">
        <w:t>4</w:t>
      </w:r>
      <w:r w:rsidR="004B594B">
        <w:t>.3</w:t>
      </w:r>
      <w:r w:rsidRPr="00467B69">
        <w:t xml:space="preserve"> </w:t>
      </w:r>
      <w:r w:rsidR="00F009E5" w:rsidRPr="00467B69">
        <w:tab/>
      </w:r>
      <w:r w:rsidR="004B594B">
        <w:rPr>
          <w:rFonts w:hint="eastAsia"/>
        </w:rPr>
        <w:t>動画の効果検証</w:t>
      </w:r>
      <w:r w:rsidR="0030372B" w:rsidRPr="00467B69">
        <w:tab/>
      </w:r>
      <w:r w:rsidR="0042275A" w:rsidRPr="00467B69">
        <w:t>48</w:t>
      </w:r>
    </w:p>
    <w:p w14:paraId="3BDA2349" w14:textId="4C9D1B6F" w:rsidR="00465EE2" w:rsidRPr="00467B69" w:rsidRDefault="004B594B" w:rsidP="00045E68">
      <w:pPr>
        <w:tabs>
          <w:tab w:val="left" w:pos="840"/>
          <w:tab w:val="right" w:leader="middleDot" w:pos="8400"/>
        </w:tabs>
        <w:spacing w:line="438" w:lineRule="exact"/>
      </w:pPr>
      <w:r>
        <w:t>4.3.1</w:t>
      </w:r>
      <w:r w:rsidR="00465EE2" w:rsidRPr="00467B69">
        <w:t xml:space="preserve"> </w:t>
      </w:r>
      <w:r w:rsidR="00F009E5" w:rsidRPr="00467B69">
        <w:tab/>
      </w:r>
      <w:r>
        <w:rPr>
          <w:rFonts w:hint="eastAsia"/>
        </w:rPr>
        <w:t>検証結果</w:t>
      </w:r>
      <w:r w:rsidR="0030372B" w:rsidRPr="00467B69">
        <w:tab/>
      </w:r>
      <w:r w:rsidR="0042275A" w:rsidRPr="00467B69">
        <w:t>50</w:t>
      </w:r>
    </w:p>
    <w:p w14:paraId="23167472" w14:textId="77777777" w:rsidR="00465EE2" w:rsidRPr="00467B69" w:rsidRDefault="00465EE2" w:rsidP="00045E68">
      <w:pPr>
        <w:tabs>
          <w:tab w:val="left" w:pos="840"/>
          <w:tab w:val="right" w:leader="middleDot" w:pos="8400"/>
        </w:tabs>
        <w:spacing w:line="438" w:lineRule="exact"/>
      </w:pPr>
    </w:p>
    <w:p w14:paraId="2F7DECD1" w14:textId="12C5FFF9" w:rsidR="00465EE2" w:rsidRPr="00467B69" w:rsidRDefault="00465EE2" w:rsidP="00045E68">
      <w:pPr>
        <w:tabs>
          <w:tab w:val="left" w:pos="840"/>
          <w:tab w:val="right" w:leader="middleDot" w:pos="8400"/>
        </w:tabs>
        <w:spacing w:line="438" w:lineRule="exact"/>
      </w:pPr>
      <w:r w:rsidRPr="00467B69">
        <w:rPr>
          <w:rFonts w:hint="eastAsia"/>
        </w:rPr>
        <w:t>第</w:t>
      </w:r>
      <w:r w:rsidR="003F0F00">
        <w:rPr>
          <w:rFonts w:hint="eastAsia"/>
        </w:rPr>
        <w:t>５</w:t>
      </w:r>
      <w:r w:rsidRPr="00467B69">
        <w:rPr>
          <w:rFonts w:hint="eastAsia"/>
        </w:rPr>
        <w:t>章</w:t>
      </w:r>
      <w:r w:rsidR="00F009E5" w:rsidRPr="00467B69">
        <w:tab/>
      </w:r>
      <w:r w:rsidR="003F0F00">
        <w:rPr>
          <w:rFonts w:hint="eastAsia"/>
        </w:rPr>
        <w:t>今後の展望</w:t>
      </w:r>
      <w:r w:rsidR="004B594B">
        <w:rPr>
          <w:rFonts w:hint="eastAsia"/>
        </w:rPr>
        <w:t>と結論</w:t>
      </w:r>
      <w:r w:rsidR="0030372B" w:rsidRPr="00467B69">
        <w:tab/>
      </w:r>
      <w:r w:rsidR="0042275A" w:rsidRPr="00467B69">
        <w:t>56</w:t>
      </w:r>
    </w:p>
    <w:p w14:paraId="5AC20FB9" w14:textId="7AFB1C22" w:rsidR="00465EE2" w:rsidRPr="00467B69" w:rsidRDefault="003F0F00" w:rsidP="00045E68">
      <w:pPr>
        <w:tabs>
          <w:tab w:val="left" w:pos="840"/>
          <w:tab w:val="right" w:leader="middleDot" w:pos="8400"/>
        </w:tabs>
        <w:spacing w:line="438" w:lineRule="exact"/>
      </w:pPr>
      <w:r>
        <w:t>5.1</w:t>
      </w:r>
      <w:r w:rsidR="00F009E5" w:rsidRPr="00467B69">
        <w:tab/>
      </w:r>
      <w:r w:rsidR="004B594B">
        <w:rPr>
          <w:rFonts w:hint="eastAsia"/>
        </w:rPr>
        <w:t>展望について</w:t>
      </w:r>
      <w:r w:rsidR="0030372B" w:rsidRPr="00467B69">
        <w:tab/>
      </w:r>
      <w:r w:rsidR="0042275A" w:rsidRPr="00467B69">
        <w:t>57</w:t>
      </w:r>
    </w:p>
    <w:p w14:paraId="61E212B5" w14:textId="5509B345" w:rsidR="00465EE2" w:rsidRPr="00467B69" w:rsidRDefault="003F0F00" w:rsidP="00045E68">
      <w:pPr>
        <w:tabs>
          <w:tab w:val="left" w:pos="840"/>
          <w:tab w:val="right" w:leader="middleDot" w:pos="8400"/>
        </w:tabs>
        <w:spacing w:line="438" w:lineRule="exact"/>
      </w:pPr>
      <w:r>
        <w:rPr>
          <w:rFonts w:hint="eastAsia"/>
        </w:rPr>
        <w:t>5</w:t>
      </w:r>
      <w:r w:rsidR="00465EE2" w:rsidRPr="00467B69">
        <w:t>.</w:t>
      </w:r>
      <w:r>
        <w:t>2</w:t>
      </w:r>
      <w:r w:rsidR="00F009E5" w:rsidRPr="00467B69">
        <w:tab/>
      </w:r>
      <w:r w:rsidR="004B594B">
        <w:rPr>
          <w:rFonts w:hint="eastAsia"/>
        </w:rPr>
        <w:t>ビッグデータの活用方法</w:t>
      </w:r>
      <w:r w:rsidR="0030372B" w:rsidRPr="00467B69">
        <w:tab/>
      </w:r>
      <w:r w:rsidR="0042275A" w:rsidRPr="00467B69">
        <w:t>57</w:t>
      </w:r>
    </w:p>
    <w:p w14:paraId="38F4962D" w14:textId="690598E3" w:rsidR="00465EE2" w:rsidRPr="00467B69" w:rsidRDefault="00DE44E5" w:rsidP="00045E68">
      <w:pPr>
        <w:tabs>
          <w:tab w:val="left" w:pos="840"/>
          <w:tab w:val="right" w:leader="middleDot" w:pos="8400"/>
        </w:tabs>
        <w:spacing w:line="438" w:lineRule="exact"/>
      </w:pPr>
      <w:r>
        <w:t>5</w:t>
      </w:r>
      <w:r w:rsidR="00465EE2" w:rsidRPr="00467B69">
        <w:t>.2</w:t>
      </w:r>
      <w:r w:rsidR="00F009E5" w:rsidRPr="00467B69">
        <w:tab/>
      </w:r>
      <w:r w:rsidR="004B594B">
        <w:rPr>
          <w:rFonts w:hint="eastAsia"/>
        </w:rPr>
        <w:t>他のデバイスとの連動について</w:t>
      </w:r>
      <w:r w:rsidR="0030372B" w:rsidRPr="00467B69">
        <w:tab/>
      </w:r>
      <w:r w:rsidR="0042275A" w:rsidRPr="00467B69">
        <w:t>59</w:t>
      </w:r>
    </w:p>
    <w:p w14:paraId="1A320FD2" w14:textId="71E2BB26" w:rsidR="00465EE2" w:rsidRPr="00467B69" w:rsidRDefault="00DE44E5" w:rsidP="00045E68">
      <w:pPr>
        <w:tabs>
          <w:tab w:val="left" w:pos="840"/>
          <w:tab w:val="right" w:leader="middleDot" w:pos="8400"/>
        </w:tabs>
        <w:spacing w:line="438" w:lineRule="exact"/>
      </w:pPr>
      <w:r>
        <w:t>5</w:t>
      </w:r>
      <w:r w:rsidR="00465EE2" w:rsidRPr="00467B69">
        <w:t>.3</w:t>
      </w:r>
      <w:r w:rsidR="00F009E5" w:rsidRPr="00467B69">
        <w:tab/>
      </w:r>
      <w:r w:rsidR="004B594B">
        <w:rPr>
          <w:rFonts w:hint="eastAsia"/>
        </w:rPr>
        <w:t>まとめ</w:t>
      </w:r>
      <w:r w:rsidR="0030372B" w:rsidRPr="00467B69">
        <w:tab/>
      </w:r>
      <w:r w:rsidR="0042275A" w:rsidRPr="00467B69">
        <w:t>61</w:t>
      </w:r>
    </w:p>
    <w:p w14:paraId="6CC5479E" w14:textId="529B9FA1" w:rsidR="00615A6E" w:rsidRDefault="002E6BCE" w:rsidP="004B594B">
      <w:pPr>
        <w:tabs>
          <w:tab w:val="right" w:leader="middleDot" w:pos="8400"/>
        </w:tabs>
        <w:spacing w:line="438" w:lineRule="exact"/>
      </w:pPr>
      <w:r w:rsidRPr="00467B69">
        <w:rPr>
          <w:rFonts w:hint="eastAsia"/>
        </w:rPr>
        <w:t>注釈・引用文献・参考文献</w:t>
      </w:r>
      <w:r w:rsidR="0030372B" w:rsidRPr="00467B69">
        <w:tab/>
      </w:r>
      <w:r w:rsidR="0042275A" w:rsidRPr="00467B69">
        <w:t>64</w:t>
      </w:r>
    </w:p>
    <w:p w14:paraId="69C2F3C0" w14:textId="77777777" w:rsidR="00615A6E" w:rsidRDefault="00615A6E" w:rsidP="00045E68">
      <w:pPr>
        <w:spacing w:line="438" w:lineRule="exact"/>
      </w:pPr>
    </w:p>
    <w:p w14:paraId="1C2906B7" w14:textId="6CF3578B" w:rsidR="00ED5519" w:rsidRDefault="00ED5519" w:rsidP="00045E68">
      <w:pPr>
        <w:spacing w:line="438" w:lineRule="exact"/>
      </w:pPr>
    </w:p>
    <w:p w14:paraId="4E72711F" w14:textId="176A9565" w:rsidR="00ED5519" w:rsidRDefault="00ED5519" w:rsidP="00045E68">
      <w:pPr>
        <w:spacing w:line="438" w:lineRule="exact"/>
      </w:pPr>
    </w:p>
    <w:p w14:paraId="6EF20314" w14:textId="556D09BB" w:rsidR="00ED5519" w:rsidRDefault="00ED5519" w:rsidP="00045E68">
      <w:pPr>
        <w:spacing w:line="438" w:lineRule="exact"/>
      </w:pPr>
    </w:p>
    <w:p w14:paraId="531B2153" w14:textId="52DA578D" w:rsidR="00ED5519" w:rsidRDefault="00ED5519" w:rsidP="00045E68">
      <w:pPr>
        <w:spacing w:line="438" w:lineRule="exact"/>
      </w:pPr>
    </w:p>
    <w:p w14:paraId="1D5D935E" w14:textId="29EB3A24" w:rsidR="00ED5519" w:rsidRDefault="00ED5519" w:rsidP="00045E68">
      <w:pPr>
        <w:spacing w:line="438" w:lineRule="exact"/>
      </w:pPr>
    </w:p>
    <w:p w14:paraId="40224B5F" w14:textId="506F5D99" w:rsidR="00ED5519" w:rsidRDefault="00ED5519" w:rsidP="00045E68">
      <w:pPr>
        <w:spacing w:line="438" w:lineRule="exact"/>
      </w:pPr>
    </w:p>
    <w:p w14:paraId="5B66864E" w14:textId="073B425E" w:rsidR="00F009E5" w:rsidRDefault="00F009E5" w:rsidP="00045E68">
      <w:pPr>
        <w:spacing w:line="438" w:lineRule="exact"/>
      </w:pPr>
    </w:p>
    <w:p w14:paraId="076DD66F" w14:textId="77777777" w:rsidR="00F009E5" w:rsidRPr="00F009E5" w:rsidRDefault="00F009E5" w:rsidP="00045E68">
      <w:pPr>
        <w:spacing w:line="438" w:lineRule="exact"/>
      </w:pPr>
    </w:p>
    <w:p w14:paraId="57BA6047" w14:textId="77777777" w:rsidR="00ED5519" w:rsidRDefault="00ED5519" w:rsidP="00045E68">
      <w:pPr>
        <w:spacing w:line="438" w:lineRule="exact"/>
      </w:pPr>
    </w:p>
    <w:p w14:paraId="240C5C83" w14:textId="77777777" w:rsidR="00ED5519" w:rsidRDefault="00ED5519" w:rsidP="00045E68">
      <w:pPr>
        <w:spacing w:line="438" w:lineRule="exact"/>
      </w:pPr>
    </w:p>
    <w:p w14:paraId="0945C378" w14:textId="77777777" w:rsidR="00ED5519" w:rsidRDefault="00ED5519" w:rsidP="00045E68">
      <w:pPr>
        <w:spacing w:line="438" w:lineRule="exact"/>
      </w:pPr>
    </w:p>
    <w:p w14:paraId="546876B5" w14:textId="77777777" w:rsidR="00ED5519" w:rsidRDefault="00ED5519" w:rsidP="00045E68">
      <w:pPr>
        <w:spacing w:line="438" w:lineRule="exact"/>
      </w:pPr>
    </w:p>
    <w:p w14:paraId="47571809" w14:textId="77777777" w:rsidR="00ED5519" w:rsidRPr="004B594B" w:rsidRDefault="00ED5519" w:rsidP="00045E68">
      <w:pPr>
        <w:spacing w:line="438" w:lineRule="exact"/>
      </w:pPr>
    </w:p>
    <w:p w14:paraId="7341EBC8" w14:textId="5855E344" w:rsidR="00ED5519" w:rsidRPr="00667229" w:rsidRDefault="00ED5519" w:rsidP="00F50D98">
      <w:pPr>
        <w:spacing w:line="438" w:lineRule="exact"/>
        <w:ind w:firstLine="840"/>
        <w:rPr>
          <w:b/>
          <w:sz w:val="32"/>
          <w:szCs w:val="32"/>
        </w:rPr>
      </w:pPr>
      <w:r w:rsidRPr="00667229">
        <w:rPr>
          <w:rFonts w:hint="eastAsia"/>
          <w:b/>
          <w:sz w:val="32"/>
          <w:szCs w:val="32"/>
        </w:rPr>
        <w:t>第１章　序論</w:t>
      </w:r>
    </w:p>
    <w:p w14:paraId="42FF41AE" w14:textId="77777777" w:rsidR="00ED5519" w:rsidRDefault="00ED5519" w:rsidP="00045E68">
      <w:pPr>
        <w:spacing w:line="438" w:lineRule="exact"/>
      </w:pPr>
    </w:p>
    <w:p w14:paraId="55878AF3" w14:textId="77777777" w:rsidR="00ED5519" w:rsidRDefault="00ED5519" w:rsidP="00045E68">
      <w:pPr>
        <w:spacing w:line="438" w:lineRule="exact"/>
      </w:pPr>
    </w:p>
    <w:p w14:paraId="4BEA64D8" w14:textId="77777777" w:rsidR="00ED5519" w:rsidRDefault="00ED5519" w:rsidP="00045E68">
      <w:pPr>
        <w:spacing w:line="438" w:lineRule="exact"/>
      </w:pPr>
    </w:p>
    <w:p w14:paraId="7A2B80C4" w14:textId="77777777" w:rsidR="00ED5519" w:rsidRDefault="00ED5519" w:rsidP="00045E68">
      <w:pPr>
        <w:spacing w:line="438" w:lineRule="exact"/>
      </w:pPr>
    </w:p>
    <w:p w14:paraId="71F7D849" w14:textId="77777777" w:rsidR="00ED5519" w:rsidRDefault="00ED5519" w:rsidP="00045E68">
      <w:pPr>
        <w:spacing w:line="438" w:lineRule="exact"/>
      </w:pPr>
    </w:p>
    <w:p w14:paraId="4C3156BD" w14:textId="77777777" w:rsidR="00ED5519" w:rsidRDefault="00ED5519" w:rsidP="00045E68">
      <w:pPr>
        <w:spacing w:line="438" w:lineRule="exact"/>
      </w:pPr>
    </w:p>
    <w:p w14:paraId="1BD971FF" w14:textId="77777777" w:rsidR="00ED5519" w:rsidRDefault="00ED5519" w:rsidP="00045E68">
      <w:pPr>
        <w:spacing w:line="438" w:lineRule="exact"/>
      </w:pPr>
    </w:p>
    <w:p w14:paraId="7FF6F53C" w14:textId="77777777" w:rsidR="00ED5519" w:rsidRDefault="00ED5519" w:rsidP="00045E68">
      <w:pPr>
        <w:spacing w:line="438" w:lineRule="exact"/>
      </w:pPr>
    </w:p>
    <w:p w14:paraId="402B0871" w14:textId="77777777" w:rsidR="00ED5519" w:rsidRDefault="00ED5519" w:rsidP="00045E68">
      <w:pPr>
        <w:spacing w:line="438" w:lineRule="exact"/>
      </w:pPr>
    </w:p>
    <w:p w14:paraId="4DEFA474" w14:textId="77777777" w:rsidR="00ED5519" w:rsidRDefault="00ED5519" w:rsidP="00045E68">
      <w:pPr>
        <w:spacing w:line="438" w:lineRule="exact"/>
      </w:pPr>
    </w:p>
    <w:p w14:paraId="7D84C1F7" w14:textId="77777777" w:rsidR="00ED5519" w:rsidRDefault="00ED5519" w:rsidP="00045E68">
      <w:pPr>
        <w:spacing w:line="438" w:lineRule="exact"/>
      </w:pPr>
    </w:p>
    <w:p w14:paraId="69121A0A" w14:textId="77777777" w:rsidR="00ED5519" w:rsidRDefault="00ED5519" w:rsidP="00045E68">
      <w:pPr>
        <w:spacing w:line="438" w:lineRule="exact"/>
      </w:pPr>
    </w:p>
    <w:p w14:paraId="767DCE77" w14:textId="77777777" w:rsidR="00ED5519" w:rsidRDefault="00ED5519" w:rsidP="00045E68">
      <w:pPr>
        <w:spacing w:line="438" w:lineRule="exact"/>
      </w:pPr>
    </w:p>
    <w:p w14:paraId="5366AD74" w14:textId="77777777" w:rsidR="00ED5519" w:rsidRDefault="00ED5519" w:rsidP="00045E68">
      <w:pPr>
        <w:spacing w:line="438" w:lineRule="exact"/>
      </w:pPr>
    </w:p>
    <w:p w14:paraId="25192FA8" w14:textId="77777777" w:rsidR="00ED5519" w:rsidRDefault="00ED5519" w:rsidP="00045E68">
      <w:pPr>
        <w:spacing w:line="438" w:lineRule="exact"/>
      </w:pPr>
    </w:p>
    <w:p w14:paraId="3A534EFD" w14:textId="77777777" w:rsidR="008A4DDE" w:rsidRDefault="008A4DDE" w:rsidP="00045E68">
      <w:pPr>
        <w:spacing w:line="438" w:lineRule="exact"/>
      </w:pPr>
    </w:p>
    <w:p w14:paraId="051A3A73" w14:textId="77777777" w:rsidR="008A4DDE" w:rsidRDefault="008A4DDE" w:rsidP="00045E68">
      <w:pPr>
        <w:spacing w:line="438" w:lineRule="exact"/>
      </w:pPr>
    </w:p>
    <w:p w14:paraId="0B2D488A" w14:textId="77777777" w:rsidR="008A4DDE" w:rsidRDefault="008A4DDE" w:rsidP="00045E68">
      <w:pPr>
        <w:spacing w:line="438" w:lineRule="exact"/>
      </w:pPr>
    </w:p>
    <w:p w14:paraId="56A51FC0" w14:textId="77777777" w:rsidR="008A4DDE" w:rsidRDefault="008A4DDE" w:rsidP="00045E68">
      <w:pPr>
        <w:spacing w:line="438" w:lineRule="exact"/>
      </w:pPr>
    </w:p>
    <w:p w14:paraId="37396E78" w14:textId="77777777" w:rsidR="008A4DDE" w:rsidRDefault="008A4DDE" w:rsidP="00045E68">
      <w:pPr>
        <w:spacing w:line="438" w:lineRule="exact"/>
      </w:pPr>
    </w:p>
    <w:p w14:paraId="5AEEED82" w14:textId="77777777" w:rsidR="008A4DDE" w:rsidRDefault="008A4DDE" w:rsidP="00045E68">
      <w:pPr>
        <w:spacing w:line="438" w:lineRule="exact"/>
      </w:pPr>
    </w:p>
    <w:p w14:paraId="600BB333" w14:textId="77777777" w:rsidR="008A4DDE" w:rsidRDefault="008A4DDE" w:rsidP="00045E68">
      <w:pPr>
        <w:spacing w:line="438" w:lineRule="exact"/>
      </w:pPr>
    </w:p>
    <w:p w14:paraId="182F3AF3" w14:textId="77777777" w:rsidR="008A4DDE" w:rsidRDefault="008A4DDE" w:rsidP="00045E68">
      <w:pPr>
        <w:spacing w:line="438" w:lineRule="exact"/>
      </w:pPr>
    </w:p>
    <w:p w14:paraId="6835A546" w14:textId="77777777" w:rsidR="008A4DDE" w:rsidRDefault="008A4DDE" w:rsidP="00045E68">
      <w:pPr>
        <w:spacing w:line="438" w:lineRule="exact"/>
      </w:pPr>
    </w:p>
    <w:p w14:paraId="73E0D46A" w14:textId="77777777" w:rsidR="008A4DDE" w:rsidRDefault="008A4DDE" w:rsidP="00045E68">
      <w:pPr>
        <w:spacing w:line="438" w:lineRule="exact"/>
      </w:pPr>
    </w:p>
    <w:p w14:paraId="5F29094C" w14:textId="77777777" w:rsidR="008A4DDE" w:rsidRDefault="008A4DDE" w:rsidP="00045E68">
      <w:pPr>
        <w:spacing w:line="438" w:lineRule="exact"/>
      </w:pPr>
    </w:p>
    <w:p w14:paraId="494F7F7D" w14:textId="77777777" w:rsidR="008A4DDE" w:rsidRDefault="008A4DDE" w:rsidP="00045E68">
      <w:pPr>
        <w:spacing w:line="438" w:lineRule="exact"/>
      </w:pPr>
    </w:p>
    <w:p w14:paraId="25AD6E81" w14:textId="77777777" w:rsidR="008A4DDE" w:rsidRDefault="008A4DDE" w:rsidP="00045E68">
      <w:pPr>
        <w:spacing w:line="438" w:lineRule="exact"/>
      </w:pPr>
    </w:p>
    <w:p w14:paraId="69D7EF8F" w14:textId="77777777" w:rsidR="008A4DDE" w:rsidRDefault="008A4DDE" w:rsidP="00045E68">
      <w:pPr>
        <w:spacing w:line="438" w:lineRule="exact"/>
      </w:pPr>
    </w:p>
    <w:p w14:paraId="65B61714" w14:textId="77777777" w:rsidR="008A4DDE" w:rsidRDefault="008A4DDE" w:rsidP="00045E68">
      <w:pPr>
        <w:spacing w:line="438" w:lineRule="exact"/>
      </w:pPr>
    </w:p>
    <w:p w14:paraId="3E4F1DBB" w14:textId="77777777" w:rsidR="008A4DDE" w:rsidRDefault="008A4DDE" w:rsidP="00045E68">
      <w:pPr>
        <w:spacing w:line="438" w:lineRule="exact"/>
      </w:pPr>
    </w:p>
    <w:p w14:paraId="00E96E03" w14:textId="77777777" w:rsidR="008A4DDE" w:rsidRDefault="008A4DDE" w:rsidP="00045E68">
      <w:pPr>
        <w:spacing w:line="438" w:lineRule="exact"/>
      </w:pPr>
    </w:p>
    <w:p w14:paraId="01E27A2A" w14:textId="77777777" w:rsidR="008A4DDE" w:rsidRDefault="008A4DDE" w:rsidP="00045E68">
      <w:pPr>
        <w:spacing w:line="438" w:lineRule="exact"/>
      </w:pPr>
    </w:p>
    <w:p w14:paraId="7674EBBE" w14:textId="77777777" w:rsidR="008A4DDE" w:rsidRDefault="008A4DDE" w:rsidP="00045E68">
      <w:pPr>
        <w:spacing w:line="438" w:lineRule="exact"/>
      </w:pPr>
    </w:p>
    <w:p w14:paraId="46B05A1D" w14:textId="77777777" w:rsidR="008A4DDE" w:rsidRDefault="008A4DDE" w:rsidP="00045E68">
      <w:pPr>
        <w:spacing w:line="438" w:lineRule="exact"/>
      </w:pPr>
    </w:p>
    <w:p w14:paraId="57A63D6C" w14:textId="77777777" w:rsidR="008A4DDE" w:rsidRDefault="008A4DDE" w:rsidP="00045E68">
      <w:pPr>
        <w:spacing w:line="438" w:lineRule="exact"/>
      </w:pPr>
    </w:p>
    <w:p w14:paraId="57D0A2E9" w14:textId="77777777" w:rsidR="008A4DDE" w:rsidRDefault="008A4DDE" w:rsidP="00045E68">
      <w:pPr>
        <w:spacing w:line="438" w:lineRule="exact"/>
      </w:pPr>
    </w:p>
    <w:p w14:paraId="6F395BD5" w14:textId="77777777" w:rsidR="008A4DDE" w:rsidRDefault="008A4DDE" w:rsidP="00045E68">
      <w:pPr>
        <w:spacing w:line="438" w:lineRule="exact"/>
      </w:pPr>
    </w:p>
    <w:p w14:paraId="3301A0BE" w14:textId="77777777" w:rsidR="008A4DDE" w:rsidRDefault="008A4DDE" w:rsidP="00045E68">
      <w:pPr>
        <w:spacing w:line="438" w:lineRule="exact"/>
      </w:pPr>
    </w:p>
    <w:p w14:paraId="3B6CF254" w14:textId="77777777" w:rsidR="008A4DDE" w:rsidRDefault="008A4DDE" w:rsidP="00045E68">
      <w:pPr>
        <w:spacing w:line="438" w:lineRule="exact"/>
      </w:pPr>
    </w:p>
    <w:p w14:paraId="5D299DE1" w14:textId="77777777" w:rsidR="008A4DDE" w:rsidRDefault="008A4DDE" w:rsidP="00045E68">
      <w:pPr>
        <w:spacing w:line="438" w:lineRule="exact"/>
      </w:pPr>
    </w:p>
    <w:p w14:paraId="67680315" w14:textId="77777777" w:rsidR="008A4DDE" w:rsidRDefault="008A4DDE" w:rsidP="00045E68">
      <w:pPr>
        <w:spacing w:line="438" w:lineRule="exact"/>
      </w:pPr>
    </w:p>
    <w:p w14:paraId="0808A700" w14:textId="77777777" w:rsidR="008A4DDE" w:rsidRDefault="008A4DDE" w:rsidP="00045E68">
      <w:pPr>
        <w:spacing w:line="438" w:lineRule="exact"/>
      </w:pPr>
    </w:p>
    <w:p w14:paraId="1EF0C2A3" w14:textId="77777777" w:rsidR="008A4DDE" w:rsidRDefault="008A4DDE" w:rsidP="00045E68">
      <w:pPr>
        <w:spacing w:line="438" w:lineRule="exact"/>
      </w:pPr>
    </w:p>
    <w:p w14:paraId="461E8203" w14:textId="77777777" w:rsidR="008A4DDE" w:rsidRDefault="008A4DDE" w:rsidP="00045E68">
      <w:pPr>
        <w:spacing w:line="438" w:lineRule="exact"/>
      </w:pPr>
    </w:p>
    <w:p w14:paraId="138D9B7F" w14:textId="1B6E7F10" w:rsidR="00ED5519" w:rsidRDefault="00ED5519" w:rsidP="00045E68">
      <w:pPr>
        <w:spacing w:line="438" w:lineRule="exact"/>
      </w:pPr>
      <w:r>
        <w:rPr>
          <w:rFonts w:hint="eastAsia"/>
        </w:rPr>
        <w:lastRenderedPageBreak/>
        <w:t>1</w:t>
      </w:r>
      <w:r>
        <w:t>.1</w:t>
      </w:r>
      <w:r w:rsidR="00E708C0">
        <w:tab/>
      </w:r>
      <w:r>
        <w:rPr>
          <w:rFonts w:hint="eastAsia"/>
        </w:rPr>
        <w:t>本研究の背景</w:t>
      </w:r>
    </w:p>
    <w:p w14:paraId="1C780ECB" w14:textId="39D66196" w:rsidR="003C303A" w:rsidRDefault="003C303A" w:rsidP="003C303A">
      <w:pPr>
        <w:spacing w:line="438" w:lineRule="exact"/>
      </w:pPr>
      <w:r>
        <w:rPr>
          <w:rFonts w:hint="eastAsia"/>
        </w:rPr>
        <w:t xml:space="preserve">　平成</w:t>
      </w:r>
      <w:r>
        <w:t>9（1997）年に制定され、平成12（2000）年に介護保険法が施行されて以来、日本の介護保険サービスは急速に規模を拡大してきた。一方で、少子高齢化の発展に伴う介護保険サービスの需要拡大と、若年層の労働力不足が深刻な社会問題となっており、今後、日本が迎える超高齢化社会における要介護高齢者のニーズが、多様化および複雑化することは明白である。</w:t>
      </w:r>
    </w:p>
    <w:p w14:paraId="44DC41BC" w14:textId="765CF2A4" w:rsidR="003C303A" w:rsidRDefault="003C303A" w:rsidP="003C303A">
      <w:pPr>
        <w:spacing w:line="438" w:lineRule="exact"/>
      </w:pPr>
      <w:r>
        <w:rPr>
          <w:rFonts w:hint="eastAsia"/>
        </w:rPr>
        <w:t xml:space="preserve">　また、近年、介護現場における介護ロボットへの需要も高まっている。人手不足が深刻な</w:t>
      </w:r>
      <w:r w:rsidR="0028406E">
        <w:rPr>
          <w:rFonts w:hint="eastAsia"/>
        </w:rPr>
        <w:t>問題となっている</w:t>
      </w:r>
      <w:r>
        <w:rPr>
          <w:rFonts w:hint="eastAsia"/>
        </w:rPr>
        <w:t>介護現場の負担を減らすため、国は平成</w:t>
      </w:r>
      <w:r>
        <w:t>13年度から介護ロボットの開発支援に乗り出し、平成15年度には補正予算に52億円を計上して普及を促した。介護ロボットの対象も幅広く、装着型の機器に限らず、手押し車のような移動支援、リフトのような移乗機器、見守りセンサーなども対象に入る</w:t>
      </w:r>
      <w:r w:rsidR="00A31402">
        <w:rPr>
          <w:rFonts w:hint="eastAsia"/>
        </w:rPr>
        <w:t>。</w:t>
      </w:r>
      <w:r>
        <w:t>これらを介護施設が購入する際、約90万円を上限に全額を補助するという内容である。</w:t>
      </w:r>
    </w:p>
    <w:p w14:paraId="2B35B47C" w14:textId="4386E4B3" w:rsidR="0028406E" w:rsidRDefault="003C303A" w:rsidP="00BE781F">
      <w:pPr>
        <w:spacing w:line="438" w:lineRule="exact"/>
      </w:pPr>
      <w:r>
        <w:rPr>
          <w:rFonts w:hint="eastAsia"/>
        </w:rPr>
        <w:t xml:space="preserve">　しかし、こうした制度の充実に反し、介護現場では</w:t>
      </w:r>
      <w:r w:rsidR="0028406E">
        <w:rPr>
          <w:rFonts w:hint="eastAsia"/>
        </w:rPr>
        <w:t>依然として介護</w:t>
      </w:r>
      <w:r>
        <w:rPr>
          <w:rFonts w:hint="eastAsia"/>
        </w:rPr>
        <w:t>ロボットに</w:t>
      </w:r>
      <w:r w:rsidR="0028406E">
        <w:rPr>
          <w:rFonts w:hint="eastAsia"/>
        </w:rPr>
        <w:t>対する</w:t>
      </w:r>
      <w:r>
        <w:rPr>
          <w:rFonts w:hint="eastAsia"/>
        </w:rPr>
        <w:t>否定的な声も根強くある。</w:t>
      </w:r>
      <w:r w:rsidR="00641C65">
        <w:rPr>
          <w:rFonts w:hint="eastAsia"/>
        </w:rPr>
        <w:t>平成24（2</w:t>
      </w:r>
      <w:r w:rsidR="00641C65">
        <w:t>0</w:t>
      </w:r>
      <w:r>
        <w:t>12</w:t>
      </w:r>
      <w:r w:rsidR="00641C65">
        <w:rPr>
          <w:rFonts w:hint="eastAsia"/>
        </w:rPr>
        <w:t>）</w:t>
      </w:r>
      <w:r>
        <w:t>年に厚生労働省がまとめた報告書</w:t>
      </w:r>
      <w:r w:rsidR="00641C65" w:rsidRPr="00BE781F">
        <w:rPr>
          <w:rFonts w:hint="eastAsia"/>
          <w:highlight w:val="yellow"/>
        </w:rPr>
        <w:t>（</w:t>
      </w:r>
      <w:r w:rsidR="00BE781F" w:rsidRPr="00BE781F">
        <w:rPr>
          <w:rFonts w:hint="eastAsia"/>
          <w:highlight w:val="yellow"/>
        </w:rPr>
        <w:t>厚生労働省 平成2</w:t>
      </w:r>
      <w:r w:rsidR="00BE781F" w:rsidRPr="00BE781F">
        <w:rPr>
          <w:highlight w:val="yellow"/>
        </w:rPr>
        <w:t>4</w:t>
      </w:r>
      <w:r w:rsidR="00BE781F" w:rsidRPr="00BE781F">
        <w:rPr>
          <w:rFonts w:hint="eastAsia"/>
          <w:highlight w:val="yellow"/>
        </w:rPr>
        <w:t>年3月「福祉用具・介護ロボット実用化支援事業</w:t>
      </w:r>
      <w:r w:rsidR="00D926F9">
        <w:rPr>
          <w:rFonts w:hint="eastAsia"/>
          <w:highlight w:val="yellow"/>
        </w:rPr>
        <w:t xml:space="preserve"> 事業報告書</w:t>
      </w:r>
      <w:r w:rsidR="00AB04F1">
        <w:rPr>
          <w:rFonts w:hint="eastAsia"/>
          <w:highlight w:val="yellow"/>
        </w:rPr>
        <w:t xml:space="preserve"> </w:t>
      </w:r>
      <w:r w:rsidR="00AB04F1">
        <w:rPr>
          <w:highlight w:val="yellow"/>
        </w:rPr>
        <w:t>P30</w:t>
      </w:r>
      <w:r w:rsidR="00BE781F" w:rsidRPr="00BE781F">
        <w:rPr>
          <w:rFonts w:hint="eastAsia"/>
          <w:highlight w:val="yellow"/>
        </w:rPr>
        <w:t>」</w:t>
      </w:r>
      <w:r w:rsidR="00641C65" w:rsidRPr="00BE781F">
        <w:rPr>
          <w:rFonts w:hint="eastAsia"/>
          <w:highlight w:val="yellow"/>
        </w:rPr>
        <w:t>）</w:t>
      </w:r>
      <w:r>
        <w:t>では、</w:t>
      </w:r>
      <w:r w:rsidR="00F813A0">
        <w:rPr>
          <w:rFonts w:hint="eastAsia"/>
        </w:rPr>
        <w:t>介護ロボットの導入についての考え方について、</w:t>
      </w:r>
      <w:r w:rsidR="0028406E">
        <w:rPr>
          <w:rFonts w:hint="eastAsia"/>
        </w:rPr>
        <w:t>「積極的に導入を推進したい」という介護ロボットの導入に対して非常に積極的な意見は、調査結果全体の約1％にとどまった</w:t>
      </w:r>
      <w:r w:rsidR="00F813A0">
        <w:rPr>
          <w:rFonts w:hint="eastAsia"/>
        </w:rPr>
        <w:t>。</w:t>
      </w:r>
      <w:r w:rsidR="0028406E">
        <w:rPr>
          <w:rFonts w:hint="eastAsia"/>
        </w:rPr>
        <w:t>一方で、</w:t>
      </w:r>
      <w:r>
        <w:t>介護施設の</w:t>
      </w:r>
      <w:r w:rsidR="0028406E">
        <w:rPr>
          <w:rFonts w:hint="eastAsia"/>
        </w:rPr>
        <w:t>約</w:t>
      </w:r>
      <w:r>
        <w:t>12％が「人の手によるぬくもりあるサービスを理念としており、介護ロボット導入は反対」と答え</w:t>
      </w:r>
      <w:r w:rsidR="00F813A0">
        <w:rPr>
          <w:rFonts w:hint="eastAsia"/>
        </w:rPr>
        <w:t>ている。</w:t>
      </w:r>
    </w:p>
    <w:p w14:paraId="50D2A7C8" w14:textId="4DA5AD40" w:rsidR="003C303A" w:rsidRDefault="003C303A" w:rsidP="0028406E">
      <w:pPr>
        <w:spacing w:line="438" w:lineRule="exact"/>
        <w:ind w:firstLineChars="100" w:firstLine="259"/>
      </w:pPr>
      <w:r>
        <w:t>また、「導入したいが、現場で利用できるような有用な介護ロボットがない」、</w:t>
      </w:r>
      <w:r w:rsidR="00BE781F">
        <w:rPr>
          <w:rFonts w:hint="eastAsia"/>
        </w:rPr>
        <w:t>「導入したいが、高価すぎて無理」といった意見は全体の約３割にのぼり、</w:t>
      </w:r>
      <w:r w:rsidR="00F813A0">
        <w:rPr>
          <w:rFonts w:hint="eastAsia"/>
        </w:rPr>
        <w:t>現存する介護ロボットの質や導入費用といった面でも、介護施設における負担は大きく、</w:t>
      </w:r>
      <w:r w:rsidR="00BE781F">
        <w:rPr>
          <w:rFonts w:hint="eastAsia"/>
        </w:rPr>
        <w:t>介護ロボットの実用化に向けた施策</w:t>
      </w:r>
      <w:r w:rsidR="0028406E">
        <w:rPr>
          <w:rFonts w:hint="eastAsia"/>
        </w:rPr>
        <w:t>だけでは、</w:t>
      </w:r>
      <w:r>
        <w:t>十分な効果を与えているとは言い難い</w:t>
      </w:r>
      <w:r w:rsidR="00F813A0">
        <w:rPr>
          <w:rFonts w:hint="eastAsia"/>
        </w:rPr>
        <w:t>ことが浮き彫りとなった</w:t>
      </w:r>
      <w:r w:rsidR="00641C65" w:rsidRPr="00641C65">
        <w:rPr>
          <w:rFonts w:hint="eastAsia"/>
          <w:highlight w:val="green"/>
        </w:rPr>
        <w:t>（図）</w:t>
      </w:r>
      <w:r>
        <w:t>。</w:t>
      </w:r>
    </w:p>
    <w:p w14:paraId="3C7B7F5E" w14:textId="435DFBB4" w:rsidR="003C303A" w:rsidRDefault="00F813A0" w:rsidP="00DD10E5">
      <w:pPr>
        <w:spacing w:line="438" w:lineRule="exact"/>
        <w:ind w:firstLineChars="100" w:firstLine="259"/>
      </w:pPr>
      <w:r>
        <w:rPr>
          <w:rFonts w:hint="eastAsia"/>
        </w:rPr>
        <w:t>介護現場における介護ロボットの普及、浸透が進まない</w:t>
      </w:r>
      <w:r w:rsidR="00AB04F1">
        <w:rPr>
          <w:rFonts w:hint="eastAsia"/>
        </w:rPr>
        <w:t>原因の一端に、</w:t>
      </w:r>
      <w:r>
        <w:rPr>
          <w:rFonts w:hint="eastAsia"/>
        </w:rPr>
        <w:t>こうした</w:t>
      </w:r>
      <w:r w:rsidR="003C303A">
        <w:rPr>
          <w:rFonts w:hint="eastAsia"/>
        </w:rPr>
        <w:t>介護現場でのロボットに対するイメージの悪さに加え、メーカー側も現場のニーズを吸い上げ切れず、技術面では問題なくとも介護の実態に即さない機器が数多く存在する</w:t>
      </w:r>
      <w:r>
        <w:rPr>
          <w:rFonts w:hint="eastAsia"/>
        </w:rPr>
        <w:t>という</w:t>
      </w:r>
      <w:r w:rsidR="003C303A">
        <w:rPr>
          <w:rFonts w:hint="eastAsia"/>
        </w:rPr>
        <w:t>ことがあると言える。</w:t>
      </w:r>
    </w:p>
    <w:p w14:paraId="68D21F93" w14:textId="34F8A67B" w:rsidR="003C303A" w:rsidRDefault="003C303A" w:rsidP="00DD10E5">
      <w:pPr>
        <w:spacing w:line="438" w:lineRule="exact"/>
        <w:ind w:firstLineChars="100" w:firstLine="259"/>
      </w:pPr>
      <w:r>
        <w:rPr>
          <w:rFonts w:hint="eastAsia"/>
        </w:rPr>
        <w:lastRenderedPageBreak/>
        <w:t>そこで、本研究では、上記のような日本の高齢化の進行、介護業界における人材不足の懸念から、介護現場の排泄分野においてロボット技術の導入が必要であると考えた。また、その中でも業務負担が大きく、かつ尊厳に最も関わる排泄ケアに着目し、新たな排泄介護用具の提案を行うものである。</w:t>
      </w:r>
    </w:p>
    <w:p w14:paraId="212CA030" w14:textId="1896F5F0" w:rsidR="00F813A0" w:rsidRDefault="00E56937" w:rsidP="00F813A0">
      <w:pPr>
        <w:spacing w:line="438" w:lineRule="exact"/>
      </w:pPr>
      <w:r>
        <w:rPr>
          <w:noProof/>
        </w:rPr>
        <w:drawing>
          <wp:anchor distT="0" distB="0" distL="114300" distR="114300" simplePos="0" relativeHeight="251662336" behindDoc="0" locked="0" layoutInCell="1" allowOverlap="1" wp14:anchorId="0A06C694" wp14:editId="516EA30A">
            <wp:simplePos x="0" y="0"/>
            <wp:positionH relativeFrom="margin">
              <wp:align>center</wp:align>
            </wp:positionH>
            <wp:positionV relativeFrom="paragraph">
              <wp:posOffset>1101677</wp:posOffset>
            </wp:positionV>
            <wp:extent cx="4887595" cy="2871470"/>
            <wp:effectExtent l="19050" t="19050" r="27305" b="24130"/>
            <wp:wrapTopAndBottom/>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7595" cy="28714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C303A">
        <w:rPr>
          <w:rFonts w:hint="eastAsia"/>
        </w:rPr>
        <w:t xml:space="preserve">　これにより、メーカーと介護現場との双方の意識のズレを解消し、現場で活用できる製品を普及させることにより、介護業界の環境改善に繋がることを目的とする。</w:t>
      </w:r>
    </w:p>
    <w:p w14:paraId="7265B2B4" w14:textId="77777777" w:rsidR="00173AC7" w:rsidRDefault="00173AC7" w:rsidP="00F813A0">
      <w:pPr>
        <w:spacing w:line="438" w:lineRule="exact"/>
      </w:pPr>
    </w:p>
    <w:p w14:paraId="0E3473AD" w14:textId="77777777" w:rsidR="00E56937" w:rsidRDefault="00E56937" w:rsidP="00E56937">
      <w:pPr>
        <w:spacing w:line="438" w:lineRule="exact"/>
        <w:jc w:val="center"/>
      </w:pPr>
      <w:r w:rsidRPr="00601505">
        <w:rPr>
          <w:rFonts w:hint="eastAsia"/>
          <w:b/>
        </w:rPr>
        <w:t>図</w:t>
      </w:r>
      <w:r w:rsidRPr="00AB04F1">
        <w:rPr>
          <w:rFonts w:hint="eastAsia"/>
          <w:b/>
          <w:highlight w:val="green"/>
        </w:rPr>
        <w:t>1-</w:t>
      </w:r>
      <w:r w:rsidRPr="00AB04F1">
        <w:rPr>
          <w:b/>
          <w:highlight w:val="green"/>
        </w:rPr>
        <w:t>1</w:t>
      </w:r>
      <w:r w:rsidRPr="00601505">
        <w:rPr>
          <w:rFonts w:hint="eastAsia"/>
          <w:b/>
        </w:rPr>
        <w:t xml:space="preserve">　</w:t>
      </w:r>
      <w:r w:rsidRPr="00DD10E5">
        <w:rPr>
          <w:rFonts w:hint="eastAsia"/>
          <w:b/>
        </w:rPr>
        <w:t>福祉用具・介護ロボット実用化支援事業</w:t>
      </w:r>
      <w:r>
        <w:rPr>
          <w:rFonts w:hint="eastAsia"/>
          <w:b/>
        </w:rPr>
        <w:t xml:space="preserve">　</w:t>
      </w:r>
      <w:r w:rsidRPr="00DD10E5">
        <w:rPr>
          <w:rFonts w:hint="eastAsia"/>
          <w:b/>
        </w:rPr>
        <w:t>事業報告書</w:t>
      </w:r>
      <w:r w:rsidRPr="00601505">
        <w:rPr>
          <w:rFonts w:hint="eastAsia"/>
          <w:b/>
        </w:rPr>
        <w:t xml:space="preserve">　</w:t>
      </w:r>
      <w:r>
        <w:rPr>
          <w:rFonts w:hint="eastAsia"/>
          <w:b/>
        </w:rPr>
        <w:t>厚生労働省</w:t>
      </w:r>
    </w:p>
    <w:p w14:paraId="1B56C967" w14:textId="1F315C41" w:rsidR="00F813A0" w:rsidRPr="00E56937" w:rsidRDefault="00F813A0" w:rsidP="00F813A0">
      <w:pPr>
        <w:spacing w:line="438" w:lineRule="exact"/>
      </w:pPr>
    </w:p>
    <w:p w14:paraId="488A1BB5" w14:textId="2ABEB44D" w:rsidR="00F813A0" w:rsidRDefault="007B4289" w:rsidP="00F813A0">
      <w:pPr>
        <w:spacing w:line="438" w:lineRule="exact"/>
      </w:pPr>
      <w:r>
        <w:rPr>
          <w:rFonts w:hint="eastAsia"/>
        </w:rPr>
        <w:t>1</w:t>
      </w:r>
      <w:r>
        <w:t>.1.1</w:t>
      </w:r>
      <w:r>
        <w:rPr>
          <w:rFonts w:hint="eastAsia"/>
        </w:rPr>
        <w:t xml:space="preserve">　日本の人口推移</w:t>
      </w:r>
      <w:r w:rsidR="001B011D">
        <w:rPr>
          <w:rFonts w:hint="eastAsia"/>
        </w:rPr>
        <w:t>と高齢化率</w:t>
      </w:r>
    </w:p>
    <w:p w14:paraId="03D1BB89" w14:textId="64243697" w:rsidR="00A51B3D" w:rsidRDefault="005553DA" w:rsidP="00045E68">
      <w:pPr>
        <w:spacing w:line="438" w:lineRule="exact"/>
      </w:pPr>
      <w:r>
        <w:rPr>
          <w:rFonts w:hint="eastAsia"/>
        </w:rPr>
        <w:t xml:space="preserve">　平成2</w:t>
      </w:r>
      <w:r>
        <w:t>9</w:t>
      </w:r>
      <w:r>
        <w:rPr>
          <w:rFonts w:hint="eastAsia"/>
        </w:rPr>
        <w:t>（2</w:t>
      </w:r>
      <w:r>
        <w:t>017</w:t>
      </w:r>
      <w:r>
        <w:rPr>
          <w:rFonts w:hint="eastAsia"/>
        </w:rPr>
        <w:t>）年1</w:t>
      </w:r>
      <w:r>
        <w:t>0</w:t>
      </w:r>
      <w:r>
        <w:rPr>
          <w:rFonts w:hint="eastAsia"/>
        </w:rPr>
        <w:t>月1日現在、日本の総人口は1億2</w:t>
      </w:r>
      <w:r>
        <w:t>,671</w:t>
      </w:r>
      <w:r>
        <w:rPr>
          <w:rFonts w:hint="eastAsia"/>
        </w:rPr>
        <w:t>万人である。そのうち6</w:t>
      </w:r>
      <w:r>
        <w:t>5</w:t>
      </w:r>
      <w:r>
        <w:rPr>
          <w:rFonts w:hint="eastAsia"/>
        </w:rPr>
        <w:t>歳以上の高齢者人口は</w:t>
      </w:r>
      <w:r>
        <w:t>3,515</w:t>
      </w:r>
      <w:r>
        <w:rPr>
          <w:rFonts w:hint="eastAsia"/>
        </w:rPr>
        <w:t>万人となり、総人口に占める割合（高齢化率）は2</w:t>
      </w:r>
      <w:r>
        <w:t>7.7</w:t>
      </w:r>
      <w:r>
        <w:rPr>
          <w:rFonts w:hint="eastAsia"/>
        </w:rPr>
        <w:t>％であった</w:t>
      </w:r>
      <w:r w:rsidRPr="005553DA">
        <w:rPr>
          <w:rFonts w:hint="eastAsia"/>
          <w:highlight w:val="yellow"/>
        </w:rPr>
        <w:t xml:space="preserve">（内閣府 平成30年度版高齢社会白書 </w:t>
      </w:r>
      <w:r w:rsidRPr="005553DA">
        <w:rPr>
          <w:highlight w:val="yellow"/>
        </w:rPr>
        <w:t>P2</w:t>
      </w:r>
      <w:r w:rsidRPr="005553DA">
        <w:rPr>
          <w:rFonts w:hint="eastAsia"/>
          <w:highlight w:val="yellow"/>
        </w:rPr>
        <w:t>）</w:t>
      </w:r>
      <w:r>
        <w:rPr>
          <w:rFonts w:hint="eastAsia"/>
        </w:rPr>
        <w:t>。また、日本人の平均寿命は平成28（2</w:t>
      </w:r>
      <w:r>
        <w:t>016</w:t>
      </w:r>
      <w:r>
        <w:rPr>
          <w:rFonts w:hint="eastAsia"/>
        </w:rPr>
        <w:t>）年時点で、男性が8</w:t>
      </w:r>
      <w:r>
        <w:t>0.98</w:t>
      </w:r>
      <w:r>
        <w:rPr>
          <w:rFonts w:hint="eastAsia"/>
        </w:rPr>
        <w:t>年、女性は8</w:t>
      </w:r>
      <w:r>
        <w:t>7.14</w:t>
      </w:r>
      <w:r>
        <w:rPr>
          <w:rFonts w:hint="eastAsia"/>
        </w:rPr>
        <w:t>年</w:t>
      </w:r>
      <w:r w:rsidR="00F0582B">
        <w:rPr>
          <w:rFonts w:hint="eastAsia"/>
        </w:rPr>
        <w:t>となっている。</w:t>
      </w:r>
      <w:r w:rsidR="00AC4EB2">
        <w:rPr>
          <w:rFonts w:hint="eastAsia"/>
        </w:rPr>
        <w:t>この数値は年々延びており、平成7</w:t>
      </w:r>
      <w:r w:rsidR="00AC4EB2">
        <w:t>7</w:t>
      </w:r>
      <w:r w:rsidR="00AC4EB2">
        <w:rPr>
          <w:rFonts w:hint="eastAsia"/>
        </w:rPr>
        <w:t>（2</w:t>
      </w:r>
      <w:r w:rsidR="00AC4EB2">
        <w:t>065</w:t>
      </w:r>
      <w:r w:rsidR="00AC4EB2">
        <w:rPr>
          <w:rFonts w:hint="eastAsia"/>
        </w:rPr>
        <w:t>）年には、男性8</w:t>
      </w:r>
      <w:r w:rsidR="00AC4EB2">
        <w:t>4.95</w:t>
      </w:r>
      <w:r w:rsidR="00AC4EB2">
        <w:rPr>
          <w:rFonts w:hint="eastAsia"/>
        </w:rPr>
        <w:t>年、女性9</w:t>
      </w:r>
      <w:r w:rsidR="00AC4EB2">
        <w:t>1.35</w:t>
      </w:r>
      <w:r w:rsidR="00AC4EB2">
        <w:rPr>
          <w:rFonts w:hint="eastAsia"/>
        </w:rPr>
        <w:t>年となると見込まれている</w:t>
      </w:r>
      <w:r w:rsidR="00A51B3D" w:rsidRPr="00AB04F1">
        <w:rPr>
          <w:rFonts w:hint="eastAsia"/>
          <w:highlight w:val="green"/>
        </w:rPr>
        <w:t>（図）</w:t>
      </w:r>
      <w:r w:rsidR="00AC4EB2">
        <w:rPr>
          <w:rFonts w:hint="eastAsia"/>
        </w:rPr>
        <w:t>。</w:t>
      </w:r>
    </w:p>
    <w:p w14:paraId="49F45852" w14:textId="07496C23" w:rsidR="00173AC7" w:rsidRPr="00173AC7" w:rsidRDefault="00E56937" w:rsidP="00E56937">
      <w:pPr>
        <w:spacing w:line="438" w:lineRule="exact"/>
      </w:pPr>
      <w:r>
        <w:rPr>
          <w:rFonts w:hint="eastAsia"/>
        </w:rPr>
        <w:t xml:space="preserve">　以上のことから、日本における高齢化率は、平成17（2</w:t>
      </w:r>
      <w:r>
        <w:t>005</w:t>
      </w:r>
      <w:r>
        <w:rPr>
          <w:rFonts w:hint="eastAsia"/>
        </w:rPr>
        <w:t>）年には世界で最も高い水準となっており、今後も高水準を維持していくことが予想され、高齢</w:t>
      </w:r>
      <w:r>
        <w:rPr>
          <w:rFonts w:hint="eastAsia"/>
        </w:rPr>
        <w:lastRenderedPageBreak/>
        <w:t>化の進行速度についても他の先進諸国より速いスピードで高齢化が進んでいる</w:t>
      </w:r>
      <w:r w:rsidR="00173AC7">
        <w:rPr>
          <w:rFonts w:hint="eastAsia"/>
          <w:noProof/>
        </w:rPr>
        <w:drawing>
          <wp:anchor distT="0" distB="0" distL="114300" distR="114300" simplePos="0" relativeHeight="251659264" behindDoc="0" locked="0" layoutInCell="1" allowOverlap="1" wp14:anchorId="4A03C258" wp14:editId="5AC5288E">
            <wp:simplePos x="0" y="0"/>
            <wp:positionH relativeFrom="margin">
              <wp:align>center</wp:align>
            </wp:positionH>
            <wp:positionV relativeFrom="paragraph">
              <wp:posOffset>671849</wp:posOffset>
            </wp:positionV>
            <wp:extent cx="5144770" cy="2986405"/>
            <wp:effectExtent l="19050" t="19050" r="17780" b="23495"/>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770" cy="2986405"/>
                    </a:xfrm>
                    <a:prstGeom prst="rect">
                      <a:avLst/>
                    </a:prstGeom>
                    <a:noFill/>
                    <a:ln>
                      <a:solidFill>
                        <a:schemeClr val="tx1"/>
                      </a:solidFill>
                    </a:ln>
                  </pic:spPr>
                </pic:pic>
              </a:graphicData>
            </a:graphic>
          </wp:anchor>
        </w:drawing>
      </w:r>
      <w:r>
        <w:rPr>
          <w:rFonts w:hint="eastAsia"/>
        </w:rPr>
        <w:t>ことが分かる</w:t>
      </w:r>
      <w:r w:rsidRPr="00E56937">
        <w:rPr>
          <w:rFonts w:hint="eastAsia"/>
          <w:highlight w:val="green"/>
        </w:rPr>
        <w:t>（図）</w:t>
      </w:r>
      <w:r>
        <w:rPr>
          <w:rFonts w:hint="eastAsia"/>
        </w:rPr>
        <w:t>。</w:t>
      </w:r>
    </w:p>
    <w:p w14:paraId="10D4F783" w14:textId="6560B0B2" w:rsidR="00E56937" w:rsidRDefault="00173AC7" w:rsidP="00E56937">
      <w:pPr>
        <w:spacing w:line="438" w:lineRule="exact"/>
        <w:ind w:firstLineChars="100" w:firstLine="259"/>
        <w:jc w:val="center"/>
      </w:pPr>
      <w:r>
        <w:rPr>
          <w:noProof/>
        </w:rPr>
        <w:drawing>
          <wp:anchor distT="0" distB="0" distL="114300" distR="114300" simplePos="0" relativeHeight="251660288" behindDoc="0" locked="0" layoutInCell="1" allowOverlap="1" wp14:anchorId="37FA418F" wp14:editId="49678749">
            <wp:simplePos x="0" y="0"/>
            <wp:positionH relativeFrom="margin">
              <wp:align>center</wp:align>
            </wp:positionH>
            <wp:positionV relativeFrom="paragraph">
              <wp:posOffset>3689046</wp:posOffset>
            </wp:positionV>
            <wp:extent cx="5054760" cy="3755880"/>
            <wp:effectExtent l="19050" t="19050" r="12700" b="1651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4760" cy="37558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56937" w:rsidRPr="00601505">
        <w:rPr>
          <w:rFonts w:hint="eastAsia"/>
          <w:b/>
        </w:rPr>
        <w:t>図</w:t>
      </w:r>
      <w:r w:rsidR="00E56937" w:rsidRPr="00AB04F1">
        <w:rPr>
          <w:rFonts w:hint="eastAsia"/>
          <w:b/>
          <w:highlight w:val="green"/>
        </w:rPr>
        <w:t>1-</w:t>
      </w:r>
      <w:r w:rsidR="00E56937" w:rsidRPr="00AB04F1">
        <w:rPr>
          <w:b/>
          <w:highlight w:val="green"/>
        </w:rPr>
        <w:t>1</w:t>
      </w:r>
      <w:r w:rsidR="00E56937" w:rsidRPr="00601505">
        <w:rPr>
          <w:rFonts w:hint="eastAsia"/>
          <w:b/>
        </w:rPr>
        <w:t xml:space="preserve">　</w:t>
      </w:r>
      <w:r w:rsidR="00E56937">
        <w:rPr>
          <w:rFonts w:hint="eastAsia"/>
          <w:b/>
        </w:rPr>
        <w:t>日本における平均寿命の推移</w:t>
      </w:r>
      <w:r w:rsidR="00E56937" w:rsidRPr="00601505">
        <w:rPr>
          <w:rFonts w:hint="eastAsia"/>
          <w:b/>
        </w:rPr>
        <w:t xml:space="preserve">　内閣府</w:t>
      </w:r>
    </w:p>
    <w:p w14:paraId="6ED54B29" w14:textId="17C11574" w:rsidR="00E56937" w:rsidRDefault="00E56937" w:rsidP="00E56937">
      <w:pPr>
        <w:spacing w:line="438" w:lineRule="exact"/>
        <w:jc w:val="center"/>
      </w:pPr>
      <w:r w:rsidRPr="00601505">
        <w:rPr>
          <w:rFonts w:hint="eastAsia"/>
          <w:b/>
        </w:rPr>
        <w:t>図</w:t>
      </w:r>
      <w:r w:rsidRPr="00AB04F1">
        <w:rPr>
          <w:rFonts w:hint="eastAsia"/>
          <w:b/>
          <w:highlight w:val="green"/>
        </w:rPr>
        <w:t>1-</w:t>
      </w:r>
      <w:r w:rsidRPr="00AB04F1">
        <w:rPr>
          <w:b/>
          <w:highlight w:val="green"/>
        </w:rPr>
        <w:t>1</w:t>
      </w:r>
      <w:r w:rsidRPr="00601505">
        <w:rPr>
          <w:rFonts w:hint="eastAsia"/>
          <w:b/>
        </w:rPr>
        <w:t xml:space="preserve">　世界の高齢化率の推移　内閣府</w:t>
      </w:r>
    </w:p>
    <w:p w14:paraId="318E2FFE" w14:textId="33E535D6" w:rsidR="00615A6E" w:rsidRPr="00E56937" w:rsidRDefault="00615A6E" w:rsidP="00CB55F1">
      <w:pPr>
        <w:spacing w:line="438" w:lineRule="exact"/>
        <w:jc w:val="center"/>
        <w:rPr>
          <w:b/>
        </w:rPr>
      </w:pPr>
    </w:p>
    <w:p w14:paraId="7518B9BD" w14:textId="5215AC6A" w:rsidR="00A51B3D" w:rsidRDefault="00A51B3D" w:rsidP="00045E68">
      <w:pPr>
        <w:spacing w:line="438" w:lineRule="exact"/>
      </w:pPr>
      <w:r>
        <w:rPr>
          <w:rFonts w:hint="eastAsia"/>
        </w:rPr>
        <w:t>1</w:t>
      </w:r>
      <w:r>
        <w:t>.1.</w:t>
      </w:r>
      <w:r w:rsidR="00CB55F1">
        <w:t>2</w:t>
      </w:r>
      <w:r w:rsidR="00E708C0">
        <w:tab/>
      </w:r>
      <w:r w:rsidR="008B4EBE">
        <w:rPr>
          <w:rFonts w:hint="eastAsia"/>
        </w:rPr>
        <w:t>生産年齢人口（1</w:t>
      </w:r>
      <w:r w:rsidR="008B4EBE">
        <w:t>5</w:t>
      </w:r>
      <w:r w:rsidR="008B4EBE">
        <w:rPr>
          <w:rFonts w:hint="eastAsia"/>
        </w:rPr>
        <w:t>～64歳）の推移</w:t>
      </w:r>
    </w:p>
    <w:p w14:paraId="7D68FD82" w14:textId="64F59770" w:rsidR="004A2ED1" w:rsidRDefault="00FA72CB" w:rsidP="004A2ED1">
      <w:pPr>
        <w:spacing w:line="438" w:lineRule="exact"/>
        <w:ind w:firstLineChars="100" w:firstLine="259"/>
      </w:pPr>
      <w:r>
        <w:rPr>
          <w:rFonts w:hint="eastAsia"/>
        </w:rPr>
        <w:t>また、</w:t>
      </w:r>
      <w:r w:rsidR="004A2ED1">
        <w:rPr>
          <w:rFonts w:hint="eastAsia"/>
        </w:rPr>
        <w:t>少子高齢化の進行によって、生産年齢人口（</w:t>
      </w:r>
      <w:r w:rsidR="004A2ED1">
        <w:t>15～64歳）は1995年を境に減少しており、総人口も2008年から減少に転じている。平成27年国勢調査</w:t>
      </w:r>
      <w:r w:rsidR="004A2ED1" w:rsidRPr="00615A6E">
        <w:rPr>
          <w:highlight w:val="yellow"/>
        </w:rPr>
        <w:t>（総務省「平成27年国勢調査」）</w:t>
      </w:r>
      <w:r w:rsidR="004A2ED1">
        <w:t>によると、2015年の総人口1億2,709万人のうち、生産年齢人口（15歳～64歳）は7,629万人となっている。</w:t>
      </w:r>
    </w:p>
    <w:p w14:paraId="509A71C2" w14:textId="0CF0EB30" w:rsidR="00A51B3D" w:rsidRPr="004A2ED1" w:rsidRDefault="00E56937" w:rsidP="00E56937">
      <w:pPr>
        <w:spacing w:line="438" w:lineRule="exact"/>
        <w:ind w:firstLineChars="100" w:firstLine="259"/>
      </w:pPr>
      <w:r>
        <w:rPr>
          <w:noProof/>
        </w:rPr>
        <w:drawing>
          <wp:anchor distT="0" distB="0" distL="114300" distR="114300" simplePos="0" relativeHeight="251661312" behindDoc="0" locked="0" layoutInCell="1" allowOverlap="1" wp14:anchorId="44A4015C" wp14:editId="117B462A">
            <wp:simplePos x="0" y="0"/>
            <wp:positionH relativeFrom="margin">
              <wp:align>center</wp:align>
            </wp:positionH>
            <wp:positionV relativeFrom="paragraph">
              <wp:posOffset>1563510</wp:posOffset>
            </wp:positionV>
            <wp:extent cx="5292725" cy="3713480"/>
            <wp:effectExtent l="0" t="0" r="3175" b="1270"/>
            <wp:wrapThrough wrapText="bothSides">
              <wp:wrapPolygon edited="0">
                <wp:start x="0" y="0"/>
                <wp:lineTo x="0" y="21497"/>
                <wp:lineTo x="21535" y="21497"/>
                <wp:lineTo x="21535" y="0"/>
                <wp:lineTo x="0" y="0"/>
              </wp:wrapPolygon>
            </wp:wrapThrough>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725" cy="371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ED1">
        <w:rPr>
          <w:rFonts w:hint="eastAsia"/>
        </w:rPr>
        <w:t>国立社会保障・人口問題研究所の将来推計</w:t>
      </w:r>
      <w:r w:rsidR="004A2ED1" w:rsidRPr="00615A6E">
        <w:rPr>
          <w:rFonts w:hint="eastAsia"/>
          <w:highlight w:val="yellow"/>
        </w:rPr>
        <w:t>（国立社会保障・人口問題研究所「日本の将来推計人口（平成</w:t>
      </w:r>
      <w:r w:rsidR="004A2ED1" w:rsidRPr="00615A6E">
        <w:rPr>
          <w:highlight w:val="yellow"/>
        </w:rPr>
        <w:t>29年推計）」）</w:t>
      </w:r>
      <w:r w:rsidR="004A2ED1">
        <w:t>によると、総人口は2030年には1億1,913万人と推計され、2053年に1億人を割り、2060年には9,284万人にまで減少すると見込まれている。同様に、生産年齢人口は2030年には6,875万人、2060年には4,793万人にまで減少するとされている</w:t>
      </w:r>
      <w:r w:rsidR="004A2ED1" w:rsidRPr="00615A6E">
        <w:rPr>
          <w:highlight w:val="green"/>
        </w:rPr>
        <w:t>（図）</w:t>
      </w:r>
      <w:r w:rsidR="004A2ED1">
        <w:t>。</w:t>
      </w:r>
    </w:p>
    <w:p w14:paraId="1DCA3FC9" w14:textId="7636AD65" w:rsidR="00615A6E" w:rsidRDefault="00615A6E" w:rsidP="00615A6E">
      <w:pPr>
        <w:spacing w:line="438" w:lineRule="exact"/>
        <w:jc w:val="center"/>
      </w:pPr>
      <w:r w:rsidRPr="00601505">
        <w:rPr>
          <w:rFonts w:hint="eastAsia"/>
          <w:b/>
        </w:rPr>
        <w:t>図</w:t>
      </w:r>
      <w:r w:rsidRPr="00615A6E">
        <w:rPr>
          <w:rFonts w:hint="eastAsia"/>
          <w:b/>
          <w:highlight w:val="green"/>
        </w:rPr>
        <w:t>1-</w:t>
      </w:r>
      <w:r w:rsidRPr="00615A6E">
        <w:rPr>
          <w:b/>
          <w:highlight w:val="green"/>
        </w:rPr>
        <w:t>1</w:t>
      </w:r>
      <w:r w:rsidRPr="00615A6E">
        <w:rPr>
          <w:rFonts w:hint="eastAsia"/>
          <w:b/>
          <w:highlight w:val="green"/>
        </w:rPr>
        <w:t xml:space="preserve">　</w:t>
      </w:r>
      <w:r w:rsidR="00E101F8">
        <w:rPr>
          <w:rFonts w:hint="eastAsia"/>
          <w:b/>
          <w:highlight w:val="green"/>
        </w:rPr>
        <w:t>将来推計人口の概要　平成2</w:t>
      </w:r>
      <w:r w:rsidR="00E101F8">
        <w:rPr>
          <w:b/>
          <w:highlight w:val="green"/>
        </w:rPr>
        <w:t>9</w:t>
      </w:r>
      <w:r w:rsidR="00E101F8">
        <w:rPr>
          <w:rFonts w:hint="eastAsia"/>
          <w:b/>
          <w:highlight w:val="green"/>
        </w:rPr>
        <w:t>年</w:t>
      </w:r>
      <w:r w:rsidRPr="00615A6E">
        <w:rPr>
          <w:rFonts w:hint="eastAsia"/>
          <w:b/>
          <w:highlight w:val="green"/>
        </w:rPr>
        <w:t xml:space="preserve">　</w:t>
      </w:r>
      <w:r w:rsidR="0081146F">
        <w:rPr>
          <w:rFonts w:hint="eastAsia"/>
          <w:b/>
          <w:highlight w:val="green"/>
        </w:rPr>
        <w:t>厚生労働省</w:t>
      </w:r>
    </w:p>
    <w:p w14:paraId="2FF35C94" w14:textId="77777777" w:rsidR="00615A6E" w:rsidRPr="00A51B3D" w:rsidRDefault="00615A6E" w:rsidP="00045E68">
      <w:pPr>
        <w:spacing w:line="438" w:lineRule="exact"/>
      </w:pPr>
    </w:p>
    <w:p w14:paraId="1DB58F38" w14:textId="4716D833" w:rsidR="00AC4EB2" w:rsidRDefault="004F06CA" w:rsidP="00045E68">
      <w:pPr>
        <w:spacing w:line="438" w:lineRule="exact"/>
      </w:pPr>
      <w:r>
        <w:rPr>
          <w:rFonts w:hint="eastAsia"/>
        </w:rPr>
        <w:t>1</w:t>
      </w:r>
      <w:r>
        <w:t>.1.</w:t>
      </w:r>
      <w:r w:rsidR="007C524E">
        <w:t>3</w:t>
      </w:r>
      <w:r w:rsidR="00E708C0">
        <w:tab/>
      </w:r>
      <w:r w:rsidR="00AC4EB2">
        <w:rPr>
          <w:rFonts w:hint="eastAsia"/>
        </w:rPr>
        <w:t>介護</w:t>
      </w:r>
      <w:r>
        <w:rPr>
          <w:rFonts w:hint="eastAsia"/>
        </w:rPr>
        <w:t>保険サービスの発展</w:t>
      </w:r>
    </w:p>
    <w:p w14:paraId="65DE0270" w14:textId="33563666" w:rsidR="000A5771" w:rsidRPr="007C524E" w:rsidRDefault="004F06CA" w:rsidP="009A1DE1">
      <w:pPr>
        <w:pStyle w:val="a4"/>
        <w:spacing w:line="438" w:lineRule="exact"/>
        <w:ind w:leftChars="0" w:left="0" w:firstLineChars="100" w:firstLine="259"/>
        <w:rPr>
          <w:rFonts w:eastAsiaTheme="minorHAnsi"/>
        </w:rPr>
      </w:pPr>
      <w:r>
        <w:rPr>
          <w:rFonts w:hint="eastAsia"/>
        </w:rPr>
        <w:t>介護保険制度は、制度創設以来の1</w:t>
      </w:r>
      <w:r w:rsidR="007D0DA2">
        <w:t>8</w:t>
      </w:r>
      <w:r>
        <w:rPr>
          <w:rFonts w:hint="eastAsia"/>
        </w:rPr>
        <w:t>年間で、6</w:t>
      </w:r>
      <w:r>
        <w:t>5</w:t>
      </w:r>
      <w:r>
        <w:rPr>
          <w:rFonts w:hint="eastAsia"/>
        </w:rPr>
        <w:t>歳以上被保険者数が約1</w:t>
      </w:r>
      <w:r>
        <w:t>.</w:t>
      </w:r>
      <w:r w:rsidR="007D0DA2">
        <w:t>6</w:t>
      </w:r>
      <w:r>
        <w:rPr>
          <w:rFonts w:hint="eastAsia"/>
        </w:rPr>
        <w:t>倍に増加するなか、サービス利用者数はそれ以上の約3</w:t>
      </w:r>
      <w:r w:rsidR="007D0DA2">
        <w:t>.2</w:t>
      </w:r>
      <w:r>
        <w:rPr>
          <w:rFonts w:hint="eastAsia"/>
        </w:rPr>
        <w:t>倍に増加した。中で</w:t>
      </w:r>
      <w:r>
        <w:rPr>
          <w:rFonts w:hint="eastAsia"/>
        </w:rPr>
        <w:lastRenderedPageBreak/>
        <w:t>も居宅サービスの利用者数が大幅に増加しており、平成1</w:t>
      </w:r>
      <w:r>
        <w:t>2</w:t>
      </w:r>
      <w:r>
        <w:rPr>
          <w:rFonts w:hint="eastAsia"/>
        </w:rPr>
        <w:t>（2</w:t>
      </w:r>
      <w:r>
        <w:t>000</w:t>
      </w:r>
      <w:r>
        <w:rPr>
          <w:rFonts w:hint="eastAsia"/>
        </w:rPr>
        <w:t>）年時点では約97万人であった利用者は、平成</w:t>
      </w:r>
      <w:r w:rsidR="007D0DA2">
        <w:rPr>
          <w:rFonts w:hint="eastAsia"/>
        </w:rPr>
        <w:t>3</w:t>
      </w:r>
      <w:r w:rsidR="007D0DA2">
        <w:t>0</w:t>
      </w:r>
      <w:r>
        <w:rPr>
          <w:rFonts w:hint="eastAsia"/>
        </w:rPr>
        <w:t>（201</w:t>
      </w:r>
      <w:r w:rsidR="007D0DA2">
        <w:t>8</w:t>
      </w:r>
      <w:r>
        <w:rPr>
          <w:rFonts w:hint="eastAsia"/>
        </w:rPr>
        <w:t>）年には約3</w:t>
      </w:r>
      <w:r w:rsidR="007D0DA2">
        <w:t>66</w:t>
      </w:r>
      <w:r>
        <w:rPr>
          <w:rFonts w:hint="eastAsia"/>
        </w:rPr>
        <w:t>万人となっている</w:t>
      </w:r>
      <w:r w:rsidR="000A5771" w:rsidRPr="007C524E">
        <w:rPr>
          <w:rFonts w:hint="eastAsia"/>
          <w:highlight w:val="green"/>
        </w:rPr>
        <w:t>（図）</w:t>
      </w:r>
      <w:r w:rsidR="007C524E" w:rsidRPr="009A1DE1">
        <w:rPr>
          <w:rFonts w:hint="eastAsia"/>
          <w:highlight w:val="yellow"/>
        </w:rPr>
        <w:t>(</w:t>
      </w:r>
      <w:r w:rsidR="007C524E" w:rsidRPr="009A1DE1">
        <w:rPr>
          <w:rFonts w:eastAsiaTheme="minorHAnsi" w:hint="eastAsia"/>
          <w:highlight w:val="yellow"/>
        </w:rPr>
        <w:t>厚生労働省　平成30年度　公的介護保険制度の現状と今後の役割　P3</w:t>
      </w:r>
      <w:r w:rsidR="007C524E" w:rsidRPr="009A1DE1">
        <w:rPr>
          <w:rFonts w:eastAsiaTheme="minorHAnsi"/>
          <w:highlight w:val="yellow"/>
        </w:rPr>
        <w:t>)</w:t>
      </w:r>
      <w:r w:rsidR="009A1DE1">
        <w:rPr>
          <w:rFonts w:hint="eastAsia"/>
        </w:rPr>
        <w:t>。これは、前述したような少子高齢化を発端とする生産年齢人口率の低下といった</w:t>
      </w:r>
      <w:r w:rsidR="00791004">
        <w:rPr>
          <w:rFonts w:hint="eastAsia"/>
        </w:rPr>
        <w:t>背景から、介護保険サービスに対する需要の拡大とともにサービスが急速に発展したものと考え</w:t>
      </w:r>
      <w:r w:rsidR="009A1DE1">
        <w:rPr>
          <w:rFonts w:hint="eastAsia"/>
        </w:rPr>
        <w:t>られ</w:t>
      </w:r>
      <w:r w:rsidR="00791004">
        <w:rPr>
          <w:rFonts w:hint="eastAsia"/>
        </w:rPr>
        <w:t>る。</w:t>
      </w:r>
    </w:p>
    <w:p w14:paraId="359AD08B" w14:textId="639735FC" w:rsidR="00E135CD" w:rsidRDefault="00E135CD" w:rsidP="00045E68">
      <w:pPr>
        <w:spacing w:line="438" w:lineRule="exact"/>
      </w:pPr>
      <w:r>
        <w:rPr>
          <w:rFonts w:hint="eastAsia"/>
          <w:noProof/>
        </w:rPr>
        <w:drawing>
          <wp:anchor distT="0" distB="0" distL="114300" distR="114300" simplePos="0" relativeHeight="251663360" behindDoc="0" locked="0" layoutInCell="1" allowOverlap="1" wp14:anchorId="5E1EDF27" wp14:editId="5BA36A68">
            <wp:simplePos x="0" y="0"/>
            <wp:positionH relativeFrom="margin">
              <wp:align>center</wp:align>
            </wp:positionH>
            <wp:positionV relativeFrom="paragraph">
              <wp:posOffset>2179328</wp:posOffset>
            </wp:positionV>
            <wp:extent cx="5762160" cy="2924280"/>
            <wp:effectExtent l="19050" t="19050" r="10160" b="28575"/>
            <wp:wrapTopAndBottom/>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160" cy="29242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91004">
        <w:rPr>
          <w:rFonts w:hint="eastAsia"/>
        </w:rPr>
        <w:t xml:space="preserve">　現状、介護保険適用のサービスとしては大きく「居宅サービス」、「施設サービス」、「地域密着型サービス」の種類で分類できる。特に、要介護・要支援者が現在の居宅に住んだまま提供を受けられる介護サービスである「居宅サービス」は、複雑な需要に応えるようにしてサービスが細分化して発展してきた。例えば、「居宅サービス」に分類される「訪問サービス」と呼ばれる提供内容だけでも、</w:t>
      </w:r>
      <w:r w:rsidR="00447484">
        <w:rPr>
          <w:rFonts w:hint="eastAsia"/>
        </w:rPr>
        <w:t>「訪問介護」、「訪問入浴介護」、「訪問介護」、「訪問リハビリテーション」といったものがあり、それぞれ異なったサービス内容となっている</w:t>
      </w:r>
      <w:r w:rsidR="00447484" w:rsidRPr="009A1DE1">
        <w:rPr>
          <w:rFonts w:hint="eastAsia"/>
          <w:highlight w:val="green"/>
        </w:rPr>
        <w:t>（図）</w:t>
      </w:r>
      <w:r w:rsidR="00447484">
        <w:rPr>
          <w:rFonts w:hint="eastAsia"/>
        </w:rPr>
        <w:t>。</w:t>
      </w:r>
    </w:p>
    <w:p w14:paraId="261A4107" w14:textId="584E1235" w:rsidR="00AC4EB2" w:rsidRPr="000A5771" w:rsidRDefault="000A5771" w:rsidP="009A1DE1">
      <w:pPr>
        <w:spacing w:line="438" w:lineRule="exact"/>
        <w:jc w:val="center"/>
        <w:rPr>
          <w:b/>
        </w:rPr>
      </w:pPr>
      <w:r w:rsidRPr="000A5771">
        <w:rPr>
          <w:rFonts w:hint="eastAsia"/>
          <w:b/>
        </w:rPr>
        <w:t>図</w:t>
      </w:r>
      <w:r w:rsidRPr="007C524E">
        <w:rPr>
          <w:rFonts w:hint="eastAsia"/>
          <w:b/>
          <w:highlight w:val="green"/>
        </w:rPr>
        <w:t>1</w:t>
      </w:r>
      <w:r w:rsidRPr="007C524E">
        <w:rPr>
          <w:b/>
          <w:highlight w:val="green"/>
        </w:rPr>
        <w:t>-2</w:t>
      </w:r>
      <w:r w:rsidRPr="000A5771">
        <w:rPr>
          <w:rFonts w:hint="eastAsia"/>
          <w:b/>
        </w:rPr>
        <w:t xml:space="preserve">　介護保険サービス受給者数の推移　厚生労働省</w:t>
      </w:r>
    </w:p>
    <w:p w14:paraId="15580FB1" w14:textId="5A6F9002" w:rsidR="00447484" w:rsidRDefault="00447484" w:rsidP="00045E68">
      <w:pPr>
        <w:spacing w:line="438" w:lineRule="exact"/>
      </w:pPr>
    </w:p>
    <w:p w14:paraId="04F48867" w14:textId="34218B92" w:rsidR="00E135CD" w:rsidRPr="00E135CD" w:rsidRDefault="00E135CD" w:rsidP="00045E68">
      <w:pPr>
        <w:spacing w:line="438" w:lineRule="exact"/>
      </w:pPr>
    </w:p>
    <w:p w14:paraId="05F423B4" w14:textId="020A64B2" w:rsidR="00E135CD" w:rsidRDefault="00E135CD" w:rsidP="00045E68">
      <w:pPr>
        <w:spacing w:line="438" w:lineRule="exact"/>
      </w:pPr>
    </w:p>
    <w:p w14:paraId="63C5ABE5" w14:textId="316068FB" w:rsidR="00E135CD" w:rsidRDefault="00E135CD" w:rsidP="00045E68">
      <w:pPr>
        <w:spacing w:line="438" w:lineRule="exact"/>
      </w:pPr>
    </w:p>
    <w:p w14:paraId="5AA8282B" w14:textId="0019E24D" w:rsidR="00E135CD" w:rsidRDefault="00E135CD" w:rsidP="00045E68">
      <w:pPr>
        <w:spacing w:line="438" w:lineRule="exact"/>
      </w:pPr>
    </w:p>
    <w:p w14:paraId="7C0B4DEE" w14:textId="77777777" w:rsidR="00E135CD" w:rsidRPr="00E135CD" w:rsidRDefault="00E135CD" w:rsidP="00045E68">
      <w:pPr>
        <w:spacing w:line="438" w:lineRule="exact"/>
      </w:pPr>
    </w:p>
    <w:tbl>
      <w:tblPr>
        <w:tblStyle w:val="a9"/>
        <w:tblW w:w="0" w:type="auto"/>
        <w:tblLook w:val="04A0" w:firstRow="1" w:lastRow="0" w:firstColumn="1" w:lastColumn="0" w:noHBand="0" w:noVBand="1"/>
      </w:tblPr>
      <w:tblGrid>
        <w:gridCol w:w="2263"/>
        <w:gridCol w:w="6797"/>
      </w:tblGrid>
      <w:tr w:rsidR="00447484" w14:paraId="74C32676" w14:textId="77777777" w:rsidTr="009A1DE1">
        <w:tc>
          <w:tcPr>
            <w:tcW w:w="2263" w:type="dxa"/>
          </w:tcPr>
          <w:p w14:paraId="64FA8E54" w14:textId="6B7F1EDE" w:rsidR="00447484" w:rsidRDefault="00447484" w:rsidP="00045E68">
            <w:pPr>
              <w:spacing w:line="438" w:lineRule="exact"/>
            </w:pPr>
            <w:r>
              <w:rPr>
                <w:rFonts w:hint="eastAsia"/>
              </w:rPr>
              <w:t>訪問サービス</w:t>
            </w:r>
          </w:p>
        </w:tc>
        <w:tc>
          <w:tcPr>
            <w:tcW w:w="6797" w:type="dxa"/>
          </w:tcPr>
          <w:p w14:paraId="7B332945" w14:textId="30069ADE" w:rsidR="00447484" w:rsidRDefault="00447484" w:rsidP="00045E68">
            <w:pPr>
              <w:spacing w:line="438" w:lineRule="exact"/>
            </w:pPr>
            <w:r>
              <w:rPr>
                <w:rFonts w:hint="eastAsia"/>
              </w:rPr>
              <w:t>利用者の自宅に訪問して行うサービス内容</w:t>
            </w:r>
          </w:p>
        </w:tc>
      </w:tr>
      <w:tr w:rsidR="00447484" w14:paraId="4E3605E3" w14:textId="77777777" w:rsidTr="009A1DE1">
        <w:tc>
          <w:tcPr>
            <w:tcW w:w="2263" w:type="dxa"/>
          </w:tcPr>
          <w:p w14:paraId="7DA77A5E" w14:textId="6BCB2D8B" w:rsidR="00447484" w:rsidRDefault="00447484" w:rsidP="00045E68">
            <w:pPr>
              <w:spacing w:line="438" w:lineRule="exact"/>
            </w:pPr>
            <w:r>
              <w:rPr>
                <w:rFonts w:hint="eastAsia"/>
              </w:rPr>
              <w:t>訪問介護</w:t>
            </w:r>
          </w:p>
        </w:tc>
        <w:tc>
          <w:tcPr>
            <w:tcW w:w="6797" w:type="dxa"/>
          </w:tcPr>
          <w:p w14:paraId="1D0E71F2" w14:textId="51C068EE" w:rsidR="00447484" w:rsidRDefault="00447484" w:rsidP="00045E68">
            <w:pPr>
              <w:spacing w:line="438" w:lineRule="exact"/>
            </w:pPr>
            <w:r>
              <w:rPr>
                <w:rFonts w:hint="eastAsia"/>
              </w:rPr>
              <w:t>買い物、掃除、食事、排泄等の介助</w:t>
            </w:r>
          </w:p>
        </w:tc>
      </w:tr>
      <w:tr w:rsidR="00447484" w14:paraId="210BB59C" w14:textId="77777777" w:rsidTr="009A1DE1">
        <w:tc>
          <w:tcPr>
            <w:tcW w:w="2263" w:type="dxa"/>
          </w:tcPr>
          <w:p w14:paraId="098CBF6B" w14:textId="00B7499E" w:rsidR="00447484" w:rsidRDefault="00447484" w:rsidP="00045E68">
            <w:pPr>
              <w:spacing w:line="438" w:lineRule="exact"/>
            </w:pPr>
            <w:r>
              <w:rPr>
                <w:rFonts w:hint="eastAsia"/>
              </w:rPr>
              <w:t>訪問入浴介護</w:t>
            </w:r>
          </w:p>
        </w:tc>
        <w:tc>
          <w:tcPr>
            <w:tcW w:w="6797" w:type="dxa"/>
          </w:tcPr>
          <w:p w14:paraId="77981933" w14:textId="5A416817" w:rsidR="00447484" w:rsidRDefault="00447484" w:rsidP="00045E68">
            <w:pPr>
              <w:spacing w:line="438" w:lineRule="exact"/>
            </w:pPr>
            <w:r>
              <w:rPr>
                <w:rFonts w:hint="eastAsia"/>
              </w:rPr>
              <w:t>移動式浴槽を用いた入浴の介助</w:t>
            </w:r>
          </w:p>
        </w:tc>
      </w:tr>
      <w:tr w:rsidR="00447484" w14:paraId="483DB91A" w14:textId="77777777" w:rsidTr="009A1DE1">
        <w:tc>
          <w:tcPr>
            <w:tcW w:w="2263" w:type="dxa"/>
          </w:tcPr>
          <w:p w14:paraId="5942F3B8" w14:textId="2E5741BC" w:rsidR="00447484" w:rsidRDefault="00447484" w:rsidP="00045E68">
            <w:pPr>
              <w:spacing w:line="438" w:lineRule="exact"/>
            </w:pPr>
            <w:r>
              <w:rPr>
                <w:rFonts w:hint="eastAsia"/>
              </w:rPr>
              <w:t>訪問介護</w:t>
            </w:r>
          </w:p>
        </w:tc>
        <w:tc>
          <w:tcPr>
            <w:tcW w:w="6797" w:type="dxa"/>
          </w:tcPr>
          <w:p w14:paraId="788CAFB5" w14:textId="1EAC49EA" w:rsidR="00447484" w:rsidRDefault="00447484" w:rsidP="00045E68">
            <w:pPr>
              <w:spacing w:line="438" w:lineRule="exact"/>
            </w:pPr>
            <w:r>
              <w:rPr>
                <w:rFonts w:hint="eastAsia"/>
              </w:rPr>
              <w:t>医師の指示に基づく医療処理、医療機器の管理、床ずれ予防、処理</w:t>
            </w:r>
          </w:p>
        </w:tc>
      </w:tr>
      <w:tr w:rsidR="00447484" w14:paraId="6BD83CE7" w14:textId="77777777" w:rsidTr="009A1DE1">
        <w:tc>
          <w:tcPr>
            <w:tcW w:w="2263" w:type="dxa"/>
          </w:tcPr>
          <w:p w14:paraId="02F2E826" w14:textId="313783D4" w:rsidR="00447484" w:rsidRDefault="00447484" w:rsidP="00045E68">
            <w:pPr>
              <w:spacing w:line="438" w:lineRule="exact"/>
            </w:pPr>
            <w:r>
              <w:rPr>
                <w:rFonts w:hint="eastAsia"/>
              </w:rPr>
              <w:t>訪問リハビリテーション</w:t>
            </w:r>
          </w:p>
        </w:tc>
        <w:tc>
          <w:tcPr>
            <w:tcW w:w="6797" w:type="dxa"/>
          </w:tcPr>
          <w:p w14:paraId="3BC0BB25" w14:textId="43DD2977" w:rsidR="00447484" w:rsidRDefault="00447484" w:rsidP="00045E68">
            <w:pPr>
              <w:spacing w:line="438" w:lineRule="exact"/>
            </w:pPr>
            <w:r>
              <w:rPr>
                <w:rFonts w:hint="eastAsia"/>
              </w:rPr>
              <w:t>リハビリテーションの指導、支援</w:t>
            </w:r>
          </w:p>
        </w:tc>
      </w:tr>
    </w:tbl>
    <w:p w14:paraId="446719D0" w14:textId="5005B247" w:rsidR="00447484" w:rsidRPr="00FD6C14" w:rsidRDefault="00447484" w:rsidP="00E135CD">
      <w:pPr>
        <w:spacing w:line="438" w:lineRule="exact"/>
        <w:jc w:val="center"/>
        <w:rPr>
          <w:b/>
        </w:rPr>
      </w:pPr>
      <w:r w:rsidRPr="00447484">
        <w:rPr>
          <w:rFonts w:hint="eastAsia"/>
          <w:b/>
        </w:rPr>
        <w:t>図</w:t>
      </w:r>
      <w:r w:rsidRPr="00E135CD">
        <w:rPr>
          <w:rFonts w:hint="eastAsia"/>
          <w:b/>
          <w:highlight w:val="green"/>
        </w:rPr>
        <w:t>1</w:t>
      </w:r>
      <w:r w:rsidRPr="00E135CD">
        <w:rPr>
          <w:b/>
          <w:highlight w:val="green"/>
        </w:rPr>
        <w:t>-3</w:t>
      </w:r>
      <w:r w:rsidRPr="00447484">
        <w:rPr>
          <w:rFonts w:hint="eastAsia"/>
          <w:b/>
        </w:rPr>
        <w:t xml:space="preserve">　訪問サービスにおけるサービス内容の比較</w:t>
      </w:r>
    </w:p>
    <w:p w14:paraId="7D7E851D" w14:textId="57CBBBE4" w:rsidR="005D7EB4" w:rsidRDefault="005D7EB4" w:rsidP="00045E68">
      <w:pPr>
        <w:spacing w:line="438" w:lineRule="exact"/>
      </w:pPr>
    </w:p>
    <w:p w14:paraId="3DF3EBBA" w14:textId="39A59644" w:rsidR="00E135CD" w:rsidRDefault="00E135CD" w:rsidP="00045E68">
      <w:pPr>
        <w:spacing w:line="438" w:lineRule="exact"/>
      </w:pPr>
      <w:r>
        <w:rPr>
          <w:rFonts w:hint="eastAsia"/>
        </w:rPr>
        <w:t>1</w:t>
      </w:r>
      <w:r>
        <w:t>.1.4</w:t>
      </w:r>
      <w:r w:rsidR="00E708C0">
        <w:tab/>
      </w:r>
      <w:r>
        <w:rPr>
          <w:rFonts w:hint="eastAsia"/>
        </w:rPr>
        <w:t>介護離職の</w:t>
      </w:r>
      <w:r w:rsidR="00961E71">
        <w:rPr>
          <w:rFonts w:hint="eastAsia"/>
        </w:rPr>
        <w:t>現状</w:t>
      </w:r>
    </w:p>
    <w:p w14:paraId="124DA1AF" w14:textId="77777777" w:rsidR="000B2E48" w:rsidRDefault="00E135CD" w:rsidP="00045E68">
      <w:pPr>
        <w:spacing w:line="438" w:lineRule="exact"/>
      </w:pPr>
      <w:r>
        <w:rPr>
          <w:rFonts w:hint="eastAsia"/>
        </w:rPr>
        <w:t xml:space="preserve">　</w:t>
      </w:r>
      <w:r w:rsidR="00383BC7">
        <w:rPr>
          <w:rFonts w:hint="eastAsia"/>
        </w:rPr>
        <w:t>前述した</w:t>
      </w:r>
      <w:r>
        <w:rPr>
          <w:rFonts w:hint="eastAsia"/>
        </w:rPr>
        <w:t>介護保険サービス</w:t>
      </w:r>
      <w:r w:rsidR="00383BC7">
        <w:rPr>
          <w:rFonts w:hint="eastAsia"/>
        </w:rPr>
        <w:t>には、課題も多く残されている。膨張し続ける社会保障費や進行する少子高齢化などを考慮すると、介護にかかる財源の確保は重大な課題といえる。</w:t>
      </w:r>
    </w:p>
    <w:p w14:paraId="3B450DE6" w14:textId="0226B90C" w:rsidR="00DB7419" w:rsidRPr="00DB7419" w:rsidRDefault="00DB7419" w:rsidP="00DB7419">
      <w:pPr>
        <w:spacing w:line="438" w:lineRule="exact"/>
      </w:pPr>
      <w:r>
        <w:rPr>
          <w:rFonts w:hint="eastAsia"/>
          <w:noProof/>
        </w:rPr>
        <w:drawing>
          <wp:anchor distT="0" distB="0" distL="114300" distR="114300" simplePos="0" relativeHeight="251664384" behindDoc="0" locked="0" layoutInCell="1" allowOverlap="1" wp14:anchorId="3D166281" wp14:editId="4808AB45">
            <wp:simplePos x="0" y="0"/>
            <wp:positionH relativeFrom="margin">
              <wp:align>center</wp:align>
            </wp:positionH>
            <wp:positionV relativeFrom="paragraph">
              <wp:posOffset>1467655</wp:posOffset>
            </wp:positionV>
            <wp:extent cx="5235120" cy="3411360"/>
            <wp:effectExtent l="0" t="0" r="3810" b="0"/>
            <wp:wrapTopAndBottom/>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5120" cy="341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2E48">
        <w:rPr>
          <w:rFonts w:hint="eastAsia"/>
        </w:rPr>
        <w:t xml:space="preserve">　</w:t>
      </w:r>
      <w:r>
        <w:rPr>
          <w:rFonts w:hint="eastAsia"/>
        </w:rPr>
        <w:t>また、</w:t>
      </w:r>
      <w:r w:rsidR="000B2E48">
        <w:rPr>
          <w:rFonts w:hint="eastAsia"/>
        </w:rPr>
        <w:t>総務省の調査によると</w:t>
      </w:r>
      <w:r w:rsidR="000B2E48" w:rsidRPr="00DB7419">
        <w:rPr>
          <w:rFonts w:hint="eastAsia"/>
          <w:highlight w:val="yellow"/>
        </w:rPr>
        <w:t>（総務省 「平成2</w:t>
      </w:r>
      <w:r w:rsidR="000B2E48" w:rsidRPr="00DB7419">
        <w:rPr>
          <w:highlight w:val="yellow"/>
        </w:rPr>
        <w:t>9</w:t>
      </w:r>
      <w:r w:rsidR="000B2E48" w:rsidRPr="00DB7419">
        <w:rPr>
          <w:rFonts w:hint="eastAsia"/>
          <w:highlight w:val="yellow"/>
        </w:rPr>
        <w:t xml:space="preserve">年就業構造基本調査」 </w:t>
      </w:r>
      <w:r w:rsidR="000B2E48" w:rsidRPr="00DB7419">
        <w:rPr>
          <w:highlight w:val="yellow"/>
        </w:rPr>
        <w:t>P6</w:t>
      </w:r>
      <w:r w:rsidR="000B2E48" w:rsidRPr="00DB7419">
        <w:rPr>
          <w:rFonts w:hint="eastAsia"/>
          <w:highlight w:val="yellow"/>
        </w:rPr>
        <w:t>）</w:t>
      </w:r>
      <w:r w:rsidR="000B2E48">
        <w:rPr>
          <w:rFonts w:hint="eastAsia"/>
        </w:rPr>
        <w:t>、平成28（2</w:t>
      </w:r>
      <w:r w:rsidR="000B2E48">
        <w:t>016</w:t>
      </w:r>
      <w:r w:rsidR="000B2E48">
        <w:rPr>
          <w:rFonts w:hint="eastAsia"/>
        </w:rPr>
        <w:t>）年1</w:t>
      </w:r>
      <w:r w:rsidR="000B2E48">
        <w:t>0</w:t>
      </w:r>
      <w:r w:rsidR="000B2E48">
        <w:rPr>
          <w:rFonts w:hint="eastAsia"/>
        </w:rPr>
        <w:t>月から平成29（2</w:t>
      </w:r>
      <w:r w:rsidR="000B2E48">
        <w:t>017</w:t>
      </w:r>
      <w:r w:rsidR="000B2E48">
        <w:rPr>
          <w:rFonts w:hint="eastAsia"/>
        </w:rPr>
        <w:t>）年9月に「看護・介護のため」に前職を離職した人数は9万9千人であった。これは、平成2</w:t>
      </w:r>
      <w:r w:rsidR="000B2E48">
        <w:t>4</w:t>
      </w:r>
      <w:r w:rsidR="000B2E48">
        <w:rPr>
          <w:rFonts w:hint="eastAsia"/>
        </w:rPr>
        <w:t>年度に行った同調査の人数とほぼ横ばいであり、</w:t>
      </w:r>
      <w:r>
        <w:rPr>
          <w:rFonts w:hint="eastAsia"/>
        </w:rPr>
        <w:t>状況は依然として厳しいものとなっている</w:t>
      </w:r>
      <w:r w:rsidRPr="00DB7419">
        <w:rPr>
          <w:rFonts w:hint="eastAsia"/>
          <w:highlight w:val="green"/>
        </w:rPr>
        <w:lastRenderedPageBreak/>
        <w:t>（図）</w:t>
      </w:r>
      <w:r>
        <w:rPr>
          <w:rFonts w:hint="eastAsia"/>
        </w:rPr>
        <w:t>。</w:t>
      </w:r>
    </w:p>
    <w:p w14:paraId="3E2D03AA" w14:textId="2D277E61" w:rsidR="00DB7419" w:rsidRPr="000A5771" w:rsidRDefault="00DB7419" w:rsidP="00DB7419">
      <w:pPr>
        <w:spacing w:line="438" w:lineRule="exact"/>
        <w:jc w:val="center"/>
        <w:rPr>
          <w:b/>
        </w:rPr>
      </w:pPr>
      <w:r w:rsidRPr="000A5771">
        <w:rPr>
          <w:rFonts w:hint="eastAsia"/>
          <w:b/>
        </w:rPr>
        <w:t>図</w:t>
      </w:r>
      <w:r w:rsidRPr="007C524E">
        <w:rPr>
          <w:rFonts w:hint="eastAsia"/>
          <w:b/>
          <w:highlight w:val="green"/>
        </w:rPr>
        <w:t>1</w:t>
      </w:r>
      <w:r w:rsidRPr="007C524E">
        <w:rPr>
          <w:b/>
          <w:highlight w:val="green"/>
        </w:rPr>
        <w:t>-2</w:t>
      </w:r>
      <w:r w:rsidRPr="000A5771">
        <w:rPr>
          <w:rFonts w:hint="eastAsia"/>
          <w:b/>
        </w:rPr>
        <w:t xml:space="preserve">　</w:t>
      </w:r>
      <w:r>
        <w:rPr>
          <w:rFonts w:hint="eastAsia"/>
          <w:b/>
        </w:rPr>
        <w:t>介護離職者数の推移</w:t>
      </w:r>
      <w:r w:rsidRPr="000A5771">
        <w:rPr>
          <w:rFonts w:hint="eastAsia"/>
          <w:b/>
        </w:rPr>
        <w:t xml:space="preserve">　</w:t>
      </w:r>
      <w:r>
        <w:rPr>
          <w:rFonts w:hint="eastAsia"/>
          <w:b/>
        </w:rPr>
        <w:t>総務</w:t>
      </w:r>
      <w:r w:rsidRPr="000A5771">
        <w:rPr>
          <w:rFonts w:hint="eastAsia"/>
          <w:b/>
        </w:rPr>
        <w:t>省</w:t>
      </w:r>
    </w:p>
    <w:p w14:paraId="18CD6CAC" w14:textId="38538DCE" w:rsidR="00DB7419" w:rsidRDefault="00DB7419" w:rsidP="00DB7419">
      <w:pPr>
        <w:spacing w:line="438" w:lineRule="exact"/>
      </w:pPr>
    </w:p>
    <w:p w14:paraId="5A13581E" w14:textId="1B0A2BE2" w:rsidR="002D6F43" w:rsidRDefault="000B2E48" w:rsidP="00DB7419">
      <w:pPr>
        <w:spacing w:line="438" w:lineRule="exact"/>
        <w:ind w:firstLineChars="100" w:firstLine="259"/>
      </w:pPr>
      <w:r>
        <w:rPr>
          <w:rFonts w:hint="eastAsia"/>
        </w:rPr>
        <w:t>以上の状況から、</w:t>
      </w:r>
      <w:r w:rsidR="002D6F43">
        <w:rPr>
          <w:rFonts w:hint="eastAsia"/>
        </w:rPr>
        <w:t>平成3</w:t>
      </w:r>
      <w:r w:rsidR="002D6F43">
        <w:t>0</w:t>
      </w:r>
      <w:r w:rsidR="002D6F43">
        <w:rPr>
          <w:rFonts w:hint="eastAsia"/>
        </w:rPr>
        <w:t>（2</w:t>
      </w:r>
      <w:r w:rsidR="002D6F43">
        <w:t>018</w:t>
      </w:r>
      <w:r w:rsidR="002D6F43">
        <w:rPr>
          <w:rFonts w:hint="eastAsia"/>
        </w:rPr>
        <w:t>）年4月に施行された介護保険法の改正では、「自己負担額の増加」や「自立支援・重度化防止に対するインセンティブの付与」といった内容が盛り込まれた。しかし、</w:t>
      </w:r>
      <w:r w:rsidR="00E101F8">
        <w:rPr>
          <w:rFonts w:hint="eastAsia"/>
        </w:rPr>
        <w:t>介護者が希望する介護度の認定に至らず介護者の負担が</w:t>
      </w:r>
      <w:r w:rsidR="00504395">
        <w:rPr>
          <w:rFonts w:hint="eastAsia"/>
        </w:rPr>
        <w:t>重くなる</w:t>
      </w:r>
      <w:r w:rsidR="00E101F8">
        <w:rPr>
          <w:rFonts w:hint="eastAsia"/>
        </w:rPr>
        <w:t>可能性や、</w:t>
      </w:r>
      <w:r w:rsidR="002D6F43">
        <w:rPr>
          <w:rFonts w:hint="eastAsia"/>
        </w:rPr>
        <w:t>利用者の</w:t>
      </w:r>
      <w:r w:rsidR="00504395">
        <w:rPr>
          <w:rFonts w:hint="eastAsia"/>
        </w:rPr>
        <w:t>自己</w:t>
      </w:r>
      <w:r w:rsidR="002D6F43">
        <w:rPr>
          <w:rFonts w:hint="eastAsia"/>
        </w:rPr>
        <w:t>負担</w:t>
      </w:r>
      <w:r w:rsidR="00504395">
        <w:rPr>
          <w:rFonts w:hint="eastAsia"/>
        </w:rPr>
        <w:t>増加により</w:t>
      </w:r>
      <w:r w:rsidR="002D6F43">
        <w:rPr>
          <w:rFonts w:hint="eastAsia"/>
        </w:rPr>
        <w:t>サービス費用を支払うことができず、やむを得ず離職し介護に専念せざるを得ない状況が発生する懸念</w:t>
      </w:r>
      <w:r>
        <w:rPr>
          <w:rFonts w:hint="eastAsia"/>
        </w:rPr>
        <w:t>は残っていると言える。</w:t>
      </w:r>
    </w:p>
    <w:p w14:paraId="0FB144BB" w14:textId="32F15292" w:rsidR="00E135CD" w:rsidRDefault="00E135CD" w:rsidP="00045E68">
      <w:pPr>
        <w:spacing w:line="438" w:lineRule="exact"/>
      </w:pPr>
    </w:p>
    <w:p w14:paraId="64CCDED0" w14:textId="6081AFBF" w:rsidR="00DB7419" w:rsidRDefault="00DB7419" w:rsidP="00DB7419">
      <w:pPr>
        <w:spacing w:line="438" w:lineRule="exact"/>
      </w:pPr>
      <w:r>
        <w:rPr>
          <w:rFonts w:hint="eastAsia"/>
        </w:rPr>
        <w:t>1</w:t>
      </w:r>
      <w:r>
        <w:t>.1.5</w:t>
      </w:r>
      <w:r w:rsidR="00E708C0">
        <w:tab/>
      </w:r>
      <w:r w:rsidRPr="00DB7419">
        <w:rPr>
          <w:rFonts w:hint="eastAsia"/>
        </w:rPr>
        <w:t>介護業界における</w:t>
      </w:r>
      <w:r w:rsidR="00107F01">
        <w:rPr>
          <w:rFonts w:hint="eastAsia"/>
        </w:rPr>
        <w:t>人手不足</w:t>
      </w:r>
    </w:p>
    <w:p w14:paraId="47E8AAFA" w14:textId="1809E591" w:rsidR="00252FD5" w:rsidRDefault="00FE39E8" w:rsidP="00DB7419">
      <w:pPr>
        <w:spacing w:line="438" w:lineRule="exact"/>
      </w:pPr>
      <w:r>
        <w:rPr>
          <w:noProof/>
        </w:rPr>
        <w:drawing>
          <wp:anchor distT="0" distB="0" distL="114300" distR="114300" simplePos="0" relativeHeight="251665408" behindDoc="0" locked="0" layoutInCell="1" allowOverlap="1" wp14:anchorId="5998C8A6" wp14:editId="0A3A5B30">
            <wp:simplePos x="0" y="0"/>
            <wp:positionH relativeFrom="margin">
              <wp:align>center</wp:align>
            </wp:positionH>
            <wp:positionV relativeFrom="paragraph">
              <wp:posOffset>1732811</wp:posOffset>
            </wp:positionV>
            <wp:extent cx="5754240" cy="3957480"/>
            <wp:effectExtent l="19050" t="19050" r="18415" b="24130"/>
            <wp:wrapTopAndBottom/>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240" cy="39574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52FD5">
        <w:rPr>
          <w:rFonts w:hint="eastAsia"/>
        </w:rPr>
        <w:t xml:space="preserve">　厚生労働省の調べ</w:t>
      </w:r>
      <w:r w:rsidR="002A3E33" w:rsidRPr="00FE39E8">
        <w:rPr>
          <w:rFonts w:hint="eastAsia"/>
          <w:highlight w:val="yellow"/>
        </w:rPr>
        <w:t>（厚生労働省 平成27年 「2</w:t>
      </w:r>
      <w:r w:rsidR="002A3E33" w:rsidRPr="00FE39E8">
        <w:rPr>
          <w:highlight w:val="yellow"/>
        </w:rPr>
        <w:t>025</w:t>
      </w:r>
      <w:r w:rsidR="002A3E33" w:rsidRPr="00FE39E8">
        <w:rPr>
          <w:rFonts w:hint="eastAsia"/>
          <w:highlight w:val="yellow"/>
        </w:rPr>
        <w:t>年に向けた介護人材にかかる需給推計（確定値）について」）</w:t>
      </w:r>
      <w:r w:rsidR="00252FD5">
        <w:rPr>
          <w:rFonts w:hint="eastAsia"/>
        </w:rPr>
        <w:t>によると、</w:t>
      </w:r>
      <w:r w:rsidR="002A3E33">
        <w:rPr>
          <w:rFonts w:hint="eastAsia"/>
        </w:rPr>
        <w:t>介護保険制度の施行後、要介護（要支援）認定者数の増加に伴うサービス量の増幅により、介護職員数は増加傾向にある</w:t>
      </w:r>
      <w:r w:rsidR="002A3E33" w:rsidRPr="002A3E33">
        <w:rPr>
          <w:rFonts w:hint="eastAsia"/>
          <w:highlight w:val="green"/>
        </w:rPr>
        <w:t>（図）</w:t>
      </w:r>
      <w:r w:rsidR="002A3E33">
        <w:rPr>
          <w:rFonts w:hint="eastAsia"/>
        </w:rPr>
        <w:t>。</w:t>
      </w:r>
      <w:r>
        <w:rPr>
          <w:rFonts w:hint="eastAsia"/>
        </w:rPr>
        <w:t>介護職員の離職率についても低下傾向で推移しているが、産業計と比較すると依然としてやや高い水準となっていることが分かっている</w:t>
      </w:r>
      <w:r w:rsidRPr="00FE39E8">
        <w:rPr>
          <w:rFonts w:hint="eastAsia"/>
          <w:highlight w:val="green"/>
        </w:rPr>
        <w:lastRenderedPageBreak/>
        <w:t>（図）</w:t>
      </w:r>
      <w:r>
        <w:rPr>
          <w:rFonts w:hint="eastAsia"/>
        </w:rPr>
        <w:t>。</w:t>
      </w:r>
    </w:p>
    <w:p w14:paraId="32FED4D6" w14:textId="7ED8730D" w:rsidR="00FE39E8" w:rsidRPr="000A5771" w:rsidRDefault="00FE39E8" w:rsidP="00FE39E8">
      <w:pPr>
        <w:spacing w:line="438" w:lineRule="exact"/>
        <w:jc w:val="center"/>
        <w:rPr>
          <w:b/>
        </w:rPr>
      </w:pPr>
      <w:r>
        <w:rPr>
          <w:rFonts w:hint="eastAsia"/>
          <w:noProof/>
        </w:rPr>
        <w:drawing>
          <wp:anchor distT="0" distB="0" distL="114300" distR="114300" simplePos="0" relativeHeight="251666432" behindDoc="0" locked="0" layoutInCell="1" allowOverlap="1" wp14:anchorId="6DFB3C32" wp14:editId="414FFDB8">
            <wp:simplePos x="0" y="0"/>
            <wp:positionH relativeFrom="margin">
              <wp:align>center</wp:align>
            </wp:positionH>
            <wp:positionV relativeFrom="paragraph">
              <wp:posOffset>518614</wp:posOffset>
            </wp:positionV>
            <wp:extent cx="5759640" cy="3985200"/>
            <wp:effectExtent l="19050" t="19050" r="12700" b="15875"/>
            <wp:wrapTopAndBottom/>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640" cy="3985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0A5771">
        <w:rPr>
          <w:rFonts w:hint="eastAsia"/>
          <w:b/>
        </w:rPr>
        <w:t>図</w:t>
      </w:r>
      <w:r w:rsidRPr="007C524E">
        <w:rPr>
          <w:rFonts w:hint="eastAsia"/>
          <w:b/>
          <w:highlight w:val="green"/>
        </w:rPr>
        <w:t>1</w:t>
      </w:r>
      <w:r w:rsidRPr="007C524E">
        <w:rPr>
          <w:b/>
          <w:highlight w:val="green"/>
        </w:rPr>
        <w:t>-2</w:t>
      </w:r>
      <w:r w:rsidRPr="000A5771">
        <w:rPr>
          <w:rFonts w:hint="eastAsia"/>
          <w:b/>
        </w:rPr>
        <w:t xml:space="preserve">　</w:t>
      </w:r>
      <w:r>
        <w:rPr>
          <w:rFonts w:hint="eastAsia"/>
          <w:b/>
        </w:rPr>
        <w:t>介護職員数の推移</w:t>
      </w:r>
      <w:r w:rsidRPr="000A5771">
        <w:rPr>
          <w:rFonts w:hint="eastAsia"/>
          <w:b/>
        </w:rPr>
        <w:t xml:space="preserve">　</w:t>
      </w:r>
      <w:r>
        <w:rPr>
          <w:rFonts w:hint="eastAsia"/>
          <w:b/>
        </w:rPr>
        <w:t>厚生労働省</w:t>
      </w:r>
    </w:p>
    <w:p w14:paraId="45887B1E" w14:textId="11A5CA0D" w:rsidR="002A3E33" w:rsidRPr="00FE39E8" w:rsidRDefault="00FE39E8" w:rsidP="00FE39E8">
      <w:pPr>
        <w:spacing w:line="438" w:lineRule="exact"/>
        <w:jc w:val="center"/>
      </w:pPr>
      <w:r w:rsidRPr="000A5771">
        <w:rPr>
          <w:rFonts w:hint="eastAsia"/>
          <w:b/>
        </w:rPr>
        <w:t>図</w:t>
      </w:r>
      <w:r w:rsidRPr="007C524E">
        <w:rPr>
          <w:rFonts w:hint="eastAsia"/>
          <w:b/>
          <w:highlight w:val="green"/>
        </w:rPr>
        <w:t>1</w:t>
      </w:r>
      <w:r w:rsidRPr="007C524E">
        <w:rPr>
          <w:b/>
          <w:highlight w:val="green"/>
        </w:rPr>
        <w:t>-2</w:t>
      </w:r>
      <w:r w:rsidRPr="000A5771">
        <w:rPr>
          <w:rFonts w:hint="eastAsia"/>
          <w:b/>
        </w:rPr>
        <w:t xml:space="preserve">　</w:t>
      </w:r>
      <w:r>
        <w:rPr>
          <w:rFonts w:hint="eastAsia"/>
          <w:b/>
        </w:rPr>
        <w:t>介護職員数の推移</w:t>
      </w:r>
      <w:r w:rsidRPr="000A5771">
        <w:rPr>
          <w:rFonts w:hint="eastAsia"/>
          <w:b/>
        </w:rPr>
        <w:t xml:space="preserve">　</w:t>
      </w:r>
      <w:r>
        <w:rPr>
          <w:rFonts w:hint="eastAsia"/>
          <w:b/>
        </w:rPr>
        <w:t>厚生労働省</w:t>
      </w:r>
    </w:p>
    <w:p w14:paraId="1446F378" w14:textId="77777777" w:rsidR="00FE39E8" w:rsidRDefault="00FE39E8" w:rsidP="00DB7419">
      <w:pPr>
        <w:spacing w:line="438" w:lineRule="exact"/>
      </w:pPr>
    </w:p>
    <w:p w14:paraId="031DB1A1" w14:textId="7E75BA9E" w:rsidR="00E718EE" w:rsidRDefault="00107F01" w:rsidP="00DB7419">
      <w:pPr>
        <w:spacing w:line="438" w:lineRule="exact"/>
      </w:pPr>
      <w:r>
        <w:rPr>
          <w:rFonts w:hint="eastAsia"/>
        </w:rPr>
        <w:t xml:space="preserve">　</w:t>
      </w:r>
      <w:r w:rsidR="00F77735">
        <w:rPr>
          <w:rFonts w:hint="eastAsia"/>
        </w:rPr>
        <w:t>以上のような現状から、</w:t>
      </w:r>
      <w:r>
        <w:rPr>
          <w:rFonts w:hint="eastAsia"/>
        </w:rPr>
        <w:t>介護離職が減らない背景に</w:t>
      </w:r>
      <w:r w:rsidR="00F77735">
        <w:rPr>
          <w:rFonts w:hint="eastAsia"/>
        </w:rPr>
        <w:t>は介護業界における慢性的な従業員の人手不足があると言える。介護労働安定セン</w:t>
      </w:r>
      <w:r w:rsidR="00AC3861">
        <w:rPr>
          <w:rFonts w:hint="eastAsia"/>
        </w:rPr>
        <w:t>タ</w:t>
      </w:r>
      <w:r w:rsidR="00F77735">
        <w:rPr>
          <w:rFonts w:hint="eastAsia"/>
        </w:rPr>
        <w:t>ーが</w:t>
      </w:r>
      <w:r w:rsidR="00AC3861">
        <w:rPr>
          <w:rFonts w:hint="eastAsia"/>
        </w:rPr>
        <w:t>全国の介護保険サービスを実施する事業所のうち、1</w:t>
      </w:r>
      <w:r w:rsidR="00AC3861">
        <w:t>7,638</w:t>
      </w:r>
      <w:r w:rsidR="00AC3861">
        <w:rPr>
          <w:rFonts w:hint="eastAsia"/>
        </w:rPr>
        <w:t>先を対象に</w:t>
      </w:r>
      <w:r w:rsidR="00F77735">
        <w:rPr>
          <w:rFonts w:hint="eastAsia"/>
        </w:rPr>
        <w:t>行った調査</w:t>
      </w:r>
      <w:r w:rsidR="00F77735" w:rsidRPr="00F77735">
        <w:rPr>
          <w:rFonts w:hint="eastAsia"/>
          <w:highlight w:val="yellow"/>
        </w:rPr>
        <w:t>（公益財団法人 介護労働安定センター 平成2</w:t>
      </w:r>
      <w:r w:rsidR="00F77735" w:rsidRPr="00F77735">
        <w:rPr>
          <w:highlight w:val="yellow"/>
        </w:rPr>
        <w:t>9</w:t>
      </w:r>
      <w:r w:rsidR="00F77735" w:rsidRPr="00F77735">
        <w:rPr>
          <w:rFonts w:hint="eastAsia"/>
          <w:highlight w:val="yellow"/>
        </w:rPr>
        <w:t>年 「介護労働実態調査結果」）</w:t>
      </w:r>
      <w:r w:rsidR="00F77735">
        <w:rPr>
          <w:rFonts w:hint="eastAsia"/>
        </w:rPr>
        <w:t>によると、</w:t>
      </w:r>
      <w:r w:rsidR="00AC3861">
        <w:rPr>
          <w:rFonts w:hint="eastAsia"/>
        </w:rPr>
        <w:t>介護職員の人数が不足していると感じている事業所は全体の約</w:t>
      </w:r>
      <w:r w:rsidR="00AC3861">
        <w:t>67</w:t>
      </w:r>
      <w:r w:rsidR="00AC3861">
        <w:rPr>
          <w:rFonts w:hint="eastAsia"/>
        </w:rPr>
        <w:t>％にものぼっている</w:t>
      </w:r>
      <w:r w:rsidR="00AC3861" w:rsidRPr="00AC3861">
        <w:rPr>
          <w:rFonts w:hint="eastAsia"/>
          <w:highlight w:val="green"/>
        </w:rPr>
        <w:t>（図）</w:t>
      </w:r>
      <w:r w:rsidR="00AC3861">
        <w:rPr>
          <w:rFonts w:hint="eastAsia"/>
        </w:rPr>
        <w:t>。</w:t>
      </w:r>
      <w:r w:rsidR="00C021B4">
        <w:rPr>
          <w:rFonts w:hint="eastAsia"/>
        </w:rPr>
        <w:t>こうした人材不足は、施設における空床率にも影響を及ぼしており、みずほ情報総研株式会社が行った調査結果</w:t>
      </w:r>
      <w:r w:rsidR="00C021B4" w:rsidRPr="00E718EE">
        <w:rPr>
          <w:rFonts w:hint="eastAsia"/>
          <w:highlight w:val="yellow"/>
        </w:rPr>
        <w:t>（みずほ情報総研株式会社 平成2</w:t>
      </w:r>
      <w:r w:rsidR="00C021B4" w:rsidRPr="00E718EE">
        <w:rPr>
          <w:highlight w:val="yellow"/>
        </w:rPr>
        <w:t>9</w:t>
      </w:r>
      <w:r w:rsidR="00C021B4" w:rsidRPr="00E718EE">
        <w:rPr>
          <w:rFonts w:hint="eastAsia"/>
          <w:highlight w:val="yellow"/>
        </w:rPr>
        <w:t>年 「特別養護老人ホームの開設状況に関する調査研究」）</w:t>
      </w:r>
      <w:r w:rsidR="00C021B4">
        <w:rPr>
          <w:rFonts w:hint="eastAsia"/>
        </w:rPr>
        <w:t>によると</w:t>
      </w:r>
      <w:r w:rsidR="00E718EE">
        <w:rPr>
          <w:rFonts w:hint="eastAsia"/>
        </w:rPr>
        <w:t>、人材の採用難などの理由から約</w:t>
      </w:r>
      <w:r w:rsidR="00C021B4">
        <w:rPr>
          <w:rFonts w:hint="eastAsia"/>
        </w:rPr>
        <w:t>３割の施設で</w:t>
      </w:r>
      <w:r w:rsidR="00E718EE">
        <w:rPr>
          <w:rFonts w:hint="eastAsia"/>
        </w:rPr>
        <w:t>空床があることがわかった。</w:t>
      </w:r>
    </w:p>
    <w:p w14:paraId="7FBB0026" w14:textId="5DF76DBB" w:rsidR="00E10592" w:rsidRDefault="00E718EE" w:rsidP="00DB7419">
      <w:pPr>
        <w:spacing w:line="438" w:lineRule="exact"/>
      </w:pPr>
      <w:r>
        <w:rPr>
          <w:rFonts w:hint="eastAsia"/>
        </w:rPr>
        <w:t xml:space="preserve">　こうした状況からも、</w:t>
      </w:r>
      <w:r w:rsidR="00063938">
        <w:rPr>
          <w:rFonts w:hint="eastAsia"/>
        </w:rPr>
        <w:t>介護業界における人手不足</w:t>
      </w:r>
      <w:r w:rsidR="00E10592">
        <w:rPr>
          <w:rFonts w:hint="eastAsia"/>
        </w:rPr>
        <w:t>は深刻であり、</w:t>
      </w:r>
      <w:r>
        <w:rPr>
          <w:rFonts w:hint="eastAsia"/>
        </w:rPr>
        <w:t>施設への入所を望む待機者</w:t>
      </w:r>
      <w:r w:rsidR="00E10592">
        <w:rPr>
          <w:rFonts w:hint="eastAsia"/>
        </w:rPr>
        <w:t>が増加することで、待機者</w:t>
      </w:r>
      <w:r>
        <w:rPr>
          <w:rFonts w:hint="eastAsia"/>
        </w:rPr>
        <w:t>を介護する家族の負担が</w:t>
      </w:r>
      <w:r w:rsidR="00E10592">
        <w:rPr>
          <w:rFonts w:hint="eastAsia"/>
        </w:rPr>
        <w:t>増え、ひい</w:t>
      </w:r>
      <w:r w:rsidR="00E10592">
        <w:rPr>
          <w:noProof/>
        </w:rPr>
        <w:lastRenderedPageBreak/>
        <w:drawing>
          <wp:anchor distT="0" distB="0" distL="114300" distR="114300" simplePos="0" relativeHeight="251668480" behindDoc="0" locked="0" layoutInCell="1" allowOverlap="1" wp14:anchorId="0E678C58" wp14:editId="578BFADA">
            <wp:simplePos x="0" y="0"/>
            <wp:positionH relativeFrom="margin">
              <wp:align>center</wp:align>
            </wp:positionH>
            <wp:positionV relativeFrom="paragraph">
              <wp:posOffset>469000</wp:posOffset>
            </wp:positionV>
            <wp:extent cx="5759640" cy="3957840"/>
            <wp:effectExtent l="19050" t="19050" r="12700" b="24130"/>
            <wp:wrapTopAndBottom/>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640" cy="3957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10592">
        <w:rPr>
          <w:rFonts w:hint="eastAsia"/>
        </w:rPr>
        <w:t>ては介護離職の増加にも繋がると考えられる。</w:t>
      </w:r>
    </w:p>
    <w:p w14:paraId="7BF30335" w14:textId="7475958E" w:rsidR="00E718EE" w:rsidRDefault="00E718EE" w:rsidP="00DB7419">
      <w:pPr>
        <w:spacing w:line="438" w:lineRule="exact"/>
      </w:pPr>
    </w:p>
    <w:p w14:paraId="23CC7C68" w14:textId="196A89DD" w:rsidR="00E718EE" w:rsidRPr="00E718EE" w:rsidRDefault="00E718EE" w:rsidP="00E718EE">
      <w:pPr>
        <w:spacing w:line="438" w:lineRule="exact"/>
        <w:jc w:val="center"/>
        <w:rPr>
          <w:b/>
        </w:rPr>
      </w:pPr>
      <w:r w:rsidRPr="000A5771">
        <w:rPr>
          <w:rFonts w:hint="eastAsia"/>
          <w:b/>
        </w:rPr>
        <w:t>図</w:t>
      </w:r>
      <w:r w:rsidRPr="007C524E">
        <w:rPr>
          <w:rFonts w:hint="eastAsia"/>
          <w:b/>
          <w:highlight w:val="green"/>
        </w:rPr>
        <w:t>1</w:t>
      </w:r>
      <w:r w:rsidRPr="007C524E">
        <w:rPr>
          <w:b/>
          <w:highlight w:val="green"/>
        </w:rPr>
        <w:t>-2</w:t>
      </w:r>
      <w:r w:rsidRPr="000A5771">
        <w:rPr>
          <w:rFonts w:hint="eastAsia"/>
          <w:b/>
        </w:rPr>
        <w:t xml:space="preserve">　</w:t>
      </w:r>
      <w:r>
        <w:rPr>
          <w:rFonts w:hint="eastAsia"/>
          <w:b/>
        </w:rPr>
        <w:t>従業員の人材不足　介護労働安定センサー</w:t>
      </w:r>
    </w:p>
    <w:p w14:paraId="5C22FC70" w14:textId="5ECF7E75" w:rsidR="00DB7419" w:rsidRDefault="00C021B4" w:rsidP="00045E68">
      <w:pPr>
        <w:spacing w:line="438" w:lineRule="exact"/>
      </w:pPr>
      <w:r>
        <w:rPr>
          <w:noProof/>
        </w:rPr>
        <w:drawing>
          <wp:anchor distT="0" distB="0" distL="114300" distR="114300" simplePos="0" relativeHeight="251667456" behindDoc="0" locked="0" layoutInCell="1" allowOverlap="1" wp14:anchorId="721EA6F2" wp14:editId="2C896CF0">
            <wp:simplePos x="0" y="0"/>
            <wp:positionH relativeFrom="margin">
              <wp:align>center</wp:align>
            </wp:positionH>
            <wp:positionV relativeFrom="paragraph">
              <wp:posOffset>455096</wp:posOffset>
            </wp:positionV>
            <wp:extent cx="5527040" cy="2347595"/>
            <wp:effectExtent l="19050" t="19050" r="16510" b="14605"/>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7040" cy="2347595"/>
                    </a:xfrm>
                    <a:prstGeom prst="rect">
                      <a:avLst/>
                    </a:prstGeom>
                    <a:noFill/>
                    <a:ln>
                      <a:solidFill>
                        <a:schemeClr val="tx1"/>
                      </a:solidFill>
                    </a:ln>
                  </pic:spPr>
                </pic:pic>
              </a:graphicData>
            </a:graphic>
          </wp:anchor>
        </w:drawing>
      </w:r>
    </w:p>
    <w:p w14:paraId="2C02D0C9" w14:textId="27F2CBFC" w:rsidR="00E718EE" w:rsidRDefault="00E718EE" w:rsidP="00E718EE">
      <w:pPr>
        <w:spacing w:line="438" w:lineRule="exact"/>
        <w:jc w:val="center"/>
        <w:rPr>
          <w:b/>
        </w:rPr>
      </w:pPr>
      <w:r w:rsidRPr="000A5771">
        <w:rPr>
          <w:rFonts w:hint="eastAsia"/>
          <w:b/>
        </w:rPr>
        <w:t>図</w:t>
      </w:r>
      <w:r w:rsidRPr="007C524E">
        <w:rPr>
          <w:rFonts w:hint="eastAsia"/>
          <w:b/>
          <w:highlight w:val="green"/>
        </w:rPr>
        <w:t>1</w:t>
      </w:r>
      <w:r w:rsidRPr="007C524E">
        <w:rPr>
          <w:b/>
          <w:highlight w:val="green"/>
        </w:rPr>
        <w:t>-2</w:t>
      </w:r>
      <w:r w:rsidRPr="000A5771">
        <w:rPr>
          <w:rFonts w:hint="eastAsia"/>
          <w:b/>
        </w:rPr>
        <w:t xml:space="preserve">　</w:t>
      </w:r>
      <w:r>
        <w:rPr>
          <w:rFonts w:hint="eastAsia"/>
          <w:b/>
        </w:rPr>
        <w:t>施設の空床率　みずほ情報総研株式会社</w:t>
      </w:r>
    </w:p>
    <w:p w14:paraId="288859B1" w14:textId="77777777" w:rsidR="00E718EE" w:rsidRPr="00E718EE" w:rsidRDefault="00E718EE" w:rsidP="00E718EE">
      <w:pPr>
        <w:spacing w:line="438" w:lineRule="exact"/>
        <w:rPr>
          <w:b/>
        </w:rPr>
      </w:pPr>
    </w:p>
    <w:p w14:paraId="0BB3D45D" w14:textId="3D99C54D" w:rsidR="00DB7419" w:rsidRDefault="00E708C0" w:rsidP="00045E68">
      <w:pPr>
        <w:spacing w:line="438" w:lineRule="exact"/>
      </w:pPr>
      <w:r>
        <w:rPr>
          <w:rFonts w:hint="eastAsia"/>
        </w:rPr>
        <w:lastRenderedPageBreak/>
        <w:t>1</w:t>
      </w:r>
      <w:r>
        <w:t>.2</w:t>
      </w:r>
      <w:r>
        <w:tab/>
      </w:r>
      <w:r>
        <w:rPr>
          <w:rFonts w:hint="eastAsia"/>
        </w:rPr>
        <w:t>福祉介護用具の歴史</w:t>
      </w:r>
    </w:p>
    <w:p w14:paraId="017C6063" w14:textId="77777777" w:rsidR="002561DA" w:rsidRDefault="002561DA" w:rsidP="002561DA">
      <w:pPr>
        <w:spacing w:line="438" w:lineRule="exact"/>
      </w:pPr>
      <w:r>
        <w:t>1.2.1</w:t>
      </w:r>
      <w:r>
        <w:rPr>
          <w:rFonts w:hint="eastAsia"/>
        </w:rPr>
        <w:t xml:space="preserve">　福祉用具の歴史</w:t>
      </w:r>
    </w:p>
    <w:p w14:paraId="1B8A542A" w14:textId="77777777" w:rsidR="002561DA" w:rsidRDefault="002561DA" w:rsidP="002561DA">
      <w:pPr>
        <w:spacing w:line="438" w:lineRule="exact"/>
      </w:pPr>
      <w:r>
        <w:rPr>
          <w:rFonts w:hint="eastAsia"/>
        </w:rPr>
        <w:t>福祉用具とは、心身の機能が低下し日常生活を営むのに支障のある老人、または心身障害者の日常生活上の便宜を図るための用具およびこれらの者の機能訓練のための用具並びに補装具をいう。</w:t>
      </w:r>
      <w:r w:rsidRPr="00FD6C14">
        <w:rPr>
          <w:rFonts w:hint="eastAsia"/>
          <w:vertAlign w:val="superscript"/>
        </w:rPr>
        <w:t>３）</w:t>
      </w:r>
    </w:p>
    <w:p w14:paraId="24CB8A74" w14:textId="77777777" w:rsidR="002561DA" w:rsidRDefault="002561DA" w:rsidP="002561DA">
      <w:pPr>
        <w:spacing w:line="438" w:lineRule="exact"/>
      </w:pPr>
      <w:r>
        <w:rPr>
          <w:rFonts w:hint="eastAsia"/>
        </w:rPr>
        <w:t>また福祉用具の普及促進のために、政府はその都度制度政策の開発をおこなっており、近年ますます多様化されている。</w:t>
      </w:r>
    </w:p>
    <w:p w14:paraId="2F8B5627" w14:textId="77777777" w:rsidR="002561DA" w:rsidRDefault="002561DA" w:rsidP="002561DA">
      <w:pPr>
        <w:spacing w:line="438" w:lineRule="exact"/>
      </w:pPr>
      <w:r>
        <w:rPr>
          <w:rFonts w:hint="eastAsia"/>
        </w:rPr>
        <w:t>以下にこれまで制定されてきた法律、制度を列挙する（図1</w:t>
      </w:r>
      <w:r>
        <w:t>-4</w:t>
      </w:r>
      <w:r>
        <w:rPr>
          <w:rFonts w:hint="eastAsia"/>
        </w:rPr>
        <w:t>、5、6、7）。</w:t>
      </w:r>
    </w:p>
    <w:p w14:paraId="0F74D560" w14:textId="77777777" w:rsidR="002561DA" w:rsidRDefault="002561DA" w:rsidP="002561DA">
      <w:pPr>
        <w:spacing w:line="438" w:lineRule="exact"/>
      </w:pPr>
    </w:p>
    <w:tbl>
      <w:tblPr>
        <w:tblStyle w:val="a9"/>
        <w:tblW w:w="0" w:type="auto"/>
        <w:jc w:val="center"/>
        <w:tblLook w:val="04A0" w:firstRow="1" w:lastRow="0" w:firstColumn="1" w:lastColumn="0" w:noHBand="0" w:noVBand="1"/>
      </w:tblPr>
      <w:tblGrid>
        <w:gridCol w:w="1271"/>
        <w:gridCol w:w="3544"/>
        <w:gridCol w:w="3679"/>
      </w:tblGrid>
      <w:tr w:rsidR="002561DA" w:rsidRPr="00220050" w14:paraId="14241B8F" w14:textId="77777777" w:rsidTr="002561DA">
        <w:trPr>
          <w:jc w:val="center"/>
        </w:trPr>
        <w:tc>
          <w:tcPr>
            <w:tcW w:w="1271" w:type="dxa"/>
            <w:shd w:val="clear" w:color="auto" w:fill="D9D9D9" w:themeFill="background1" w:themeFillShade="D9"/>
          </w:tcPr>
          <w:p w14:paraId="102A6C61" w14:textId="77777777" w:rsidR="002561DA" w:rsidRPr="00220050" w:rsidRDefault="002561DA" w:rsidP="002561DA">
            <w:pPr>
              <w:spacing w:line="438" w:lineRule="exact"/>
              <w:rPr>
                <w:sz w:val="16"/>
                <w:szCs w:val="16"/>
              </w:rPr>
            </w:pPr>
            <w:r w:rsidRPr="00220050">
              <w:rPr>
                <w:rFonts w:hint="eastAsia"/>
                <w:sz w:val="16"/>
                <w:szCs w:val="16"/>
              </w:rPr>
              <w:t>区分</w:t>
            </w:r>
          </w:p>
        </w:tc>
        <w:tc>
          <w:tcPr>
            <w:tcW w:w="7223" w:type="dxa"/>
            <w:gridSpan w:val="2"/>
            <w:shd w:val="clear" w:color="auto" w:fill="D9D9D9" w:themeFill="background1" w:themeFillShade="D9"/>
          </w:tcPr>
          <w:p w14:paraId="468C6C50" w14:textId="77777777" w:rsidR="002561DA" w:rsidRPr="00220050" w:rsidRDefault="002561DA" w:rsidP="002561DA">
            <w:pPr>
              <w:spacing w:line="438" w:lineRule="exact"/>
              <w:rPr>
                <w:sz w:val="16"/>
                <w:szCs w:val="16"/>
              </w:rPr>
            </w:pPr>
            <w:r w:rsidRPr="00220050">
              <w:rPr>
                <w:rFonts w:hint="eastAsia"/>
                <w:sz w:val="16"/>
                <w:szCs w:val="16"/>
              </w:rPr>
              <w:t>法・制度</w:t>
            </w:r>
          </w:p>
        </w:tc>
      </w:tr>
      <w:tr w:rsidR="002561DA" w:rsidRPr="00220050" w14:paraId="4CFA0182" w14:textId="77777777" w:rsidTr="002561DA">
        <w:trPr>
          <w:jc w:val="center"/>
        </w:trPr>
        <w:tc>
          <w:tcPr>
            <w:tcW w:w="1271" w:type="dxa"/>
            <w:vMerge w:val="restart"/>
            <w:shd w:val="clear" w:color="auto" w:fill="D9D9D9" w:themeFill="background1" w:themeFillShade="D9"/>
          </w:tcPr>
          <w:p w14:paraId="4841FAB1" w14:textId="77777777" w:rsidR="002561DA" w:rsidRPr="00220050" w:rsidRDefault="002561DA" w:rsidP="002561DA">
            <w:pPr>
              <w:spacing w:line="438" w:lineRule="exact"/>
              <w:rPr>
                <w:sz w:val="16"/>
                <w:szCs w:val="16"/>
              </w:rPr>
            </w:pPr>
            <w:r w:rsidRPr="00220050">
              <w:rPr>
                <w:rFonts w:hint="eastAsia"/>
                <w:sz w:val="16"/>
                <w:szCs w:val="16"/>
              </w:rPr>
              <w:t>全史</w:t>
            </w:r>
          </w:p>
        </w:tc>
        <w:tc>
          <w:tcPr>
            <w:tcW w:w="3544" w:type="dxa"/>
          </w:tcPr>
          <w:p w14:paraId="263B258E" w14:textId="77777777" w:rsidR="002561DA" w:rsidRPr="00220050" w:rsidRDefault="002561DA" w:rsidP="002561DA">
            <w:pPr>
              <w:spacing w:line="438" w:lineRule="exact"/>
              <w:rPr>
                <w:sz w:val="16"/>
                <w:szCs w:val="16"/>
              </w:rPr>
            </w:pPr>
            <w:r w:rsidRPr="00220050">
              <w:rPr>
                <w:rFonts w:hint="eastAsia"/>
                <w:sz w:val="16"/>
                <w:szCs w:val="16"/>
              </w:rPr>
              <w:t>明治7年　恤救規則</w:t>
            </w:r>
          </w:p>
        </w:tc>
        <w:tc>
          <w:tcPr>
            <w:tcW w:w="3679" w:type="dxa"/>
          </w:tcPr>
          <w:p w14:paraId="461C767A" w14:textId="77777777" w:rsidR="002561DA" w:rsidRPr="00220050" w:rsidRDefault="002561DA" w:rsidP="002561DA">
            <w:pPr>
              <w:spacing w:line="438" w:lineRule="exact"/>
              <w:rPr>
                <w:sz w:val="16"/>
                <w:szCs w:val="16"/>
              </w:rPr>
            </w:pPr>
            <w:r w:rsidRPr="00220050">
              <w:rPr>
                <w:rFonts w:hint="eastAsia"/>
                <w:sz w:val="16"/>
                <w:szCs w:val="16"/>
              </w:rPr>
              <w:t>大正５年　工場法</w:t>
            </w:r>
          </w:p>
        </w:tc>
      </w:tr>
      <w:tr w:rsidR="002561DA" w:rsidRPr="00220050" w14:paraId="776E13CF" w14:textId="77777777" w:rsidTr="002561DA">
        <w:trPr>
          <w:jc w:val="center"/>
        </w:trPr>
        <w:tc>
          <w:tcPr>
            <w:tcW w:w="1271" w:type="dxa"/>
            <w:vMerge/>
            <w:shd w:val="clear" w:color="auto" w:fill="D9D9D9" w:themeFill="background1" w:themeFillShade="D9"/>
          </w:tcPr>
          <w:p w14:paraId="2E18B43D" w14:textId="77777777" w:rsidR="002561DA" w:rsidRPr="00220050" w:rsidRDefault="002561DA" w:rsidP="002561DA">
            <w:pPr>
              <w:spacing w:line="438" w:lineRule="exact"/>
              <w:rPr>
                <w:sz w:val="16"/>
                <w:szCs w:val="16"/>
              </w:rPr>
            </w:pPr>
          </w:p>
        </w:tc>
        <w:tc>
          <w:tcPr>
            <w:tcW w:w="3544" w:type="dxa"/>
          </w:tcPr>
          <w:p w14:paraId="04C7641A" w14:textId="77777777" w:rsidR="002561DA" w:rsidRPr="00220050" w:rsidRDefault="002561DA" w:rsidP="002561DA">
            <w:pPr>
              <w:spacing w:line="438" w:lineRule="exact"/>
              <w:rPr>
                <w:sz w:val="16"/>
                <w:szCs w:val="16"/>
              </w:rPr>
            </w:pPr>
            <w:r w:rsidRPr="00220050">
              <w:rPr>
                <w:rFonts w:hint="eastAsia"/>
                <w:sz w:val="16"/>
                <w:szCs w:val="16"/>
              </w:rPr>
              <w:t>昭和７年　救護法</w:t>
            </w:r>
          </w:p>
        </w:tc>
        <w:tc>
          <w:tcPr>
            <w:tcW w:w="3679" w:type="dxa"/>
          </w:tcPr>
          <w:p w14:paraId="7057E80C" w14:textId="77777777" w:rsidR="002561DA" w:rsidRPr="00220050" w:rsidRDefault="002561DA" w:rsidP="002561DA">
            <w:pPr>
              <w:spacing w:line="438" w:lineRule="exact"/>
              <w:rPr>
                <w:sz w:val="16"/>
                <w:szCs w:val="16"/>
              </w:rPr>
            </w:pPr>
            <w:r w:rsidRPr="00220050">
              <w:rPr>
                <w:rFonts w:hint="eastAsia"/>
                <w:sz w:val="16"/>
                <w:szCs w:val="16"/>
              </w:rPr>
              <w:t>大正11年　健康保険法・被用者旧</w:t>
            </w:r>
          </w:p>
        </w:tc>
      </w:tr>
      <w:tr w:rsidR="002561DA" w:rsidRPr="00220050" w14:paraId="74C358A9" w14:textId="77777777" w:rsidTr="002561DA">
        <w:trPr>
          <w:jc w:val="center"/>
        </w:trPr>
        <w:tc>
          <w:tcPr>
            <w:tcW w:w="1271" w:type="dxa"/>
            <w:vMerge/>
            <w:shd w:val="clear" w:color="auto" w:fill="D9D9D9" w:themeFill="background1" w:themeFillShade="D9"/>
          </w:tcPr>
          <w:p w14:paraId="54FAEB5A" w14:textId="77777777" w:rsidR="002561DA" w:rsidRPr="00220050" w:rsidRDefault="002561DA" w:rsidP="002561DA">
            <w:pPr>
              <w:spacing w:line="438" w:lineRule="exact"/>
              <w:rPr>
                <w:sz w:val="16"/>
                <w:szCs w:val="16"/>
              </w:rPr>
            </w:pPr>
          </w:p>
        </w:tc>
        <w:tc>
          <w:tcPr>
            <w:tcW w:w="3544" w:type="dxa"/>
          </w:tcPr>
          <w:p w14:paraId="3923BEFA" w14:textId="77777777" w:rsidR="002561DA" w:rsidRPr="00220050" w:rsidRDefault="002561DA" w:rsidP="002561DA">
            <w:pPr>
              <w:spacing w:line="438" w:lineRule="exact"/>
              <w:rPr>
                <w:sz w:val="16"/>
                <w:szCs w:val="16"/>
              </w:rPr>
            </w:pPr>
          </w:p>
        </w:tc>
        <w:tc>
          <w:tcPr>
            <w:tcW w:w="3679" w:type="dxa"/>
          </w:tcPr>
          <w:p w14:paraId="2B624A26" w14:textId="77777777" w:rsidR="002561DA" w:rsidRPr="00220050" w:rsidRDefault="002561DA" w:rsidP="002561DA">
            <w:pPr>
              <w:spacing w:line="438" w:lineRule="exact"/>
              <w:rPr>
                <w:sz w:val="16"/>
                <w:szCs w:val="16"/>
              </w:rPr>
            </w:pPr>
            <w:r w:rsidRPr="00220050">
              <w:rPr>
                <w:rFonts w:hint="eastAsia"/>
                <w:sz w:val="16"/>
                <w:szCs w:val="16"/>
              </w:rPr>
              <w:t>昭和７年　労働者災害扶助責任保険法</w:t>
            </w:r>
          </w:p>
        </w:tc>
      </w:tr>
      <w:tr w:rsidR="002561DA" w:rsidRPr="00220050" w14:paraId="30BF79DE" w14:textId="77777777" w:rsidTr="002561DA">
        <w:trPr>
          <w:jc w:val="center"/>
        </w:trPr>
        <w:tc>
          <w:tcPr>
            <w:tcW w:w="1271" w:type="dxa"/>
            <w:vMerge/>
            <w:shd w:val="clear" w:color="auto" w:fill="D9D9D9" w:themeFill="background1" w:themeFillShade="D9"/>
          </w:tcPr>
          <w:p w14:paraId="052D48D4" w14:textId="77777777" w:rsidR="002561DA" w:rsidRPr="00220050" w:rsidRDefault="002561DA" w:rsidP="002561DA">
            <w:pPr>
              <w:spacing w:line="438" w:lineRule="exact"/>
              <w:rPr>
                <w:sz w:val="16"/>
                <w:szCs w:val="16"/>
              </w:rPr>
            </w:pPr>
          </w:p>
        </w:tc>
        <w:tc>
          <w:tcPr>
            <w:tcW w:w="3544" w:type="dxa"/>
          </w:tcPr>
          <w:p w14:paraId="354FA331" w14:textId="77777777" w:rsidR="002561DA" w:rsidRPr="00220050" w:rsidRDefault="002561DA" w:rsidP="002561DA">
            <w:pPr>
              <w:spacing w:line="438" w:lineRule="exact"/>
              <w:rPr>
                <w:sz w:val="16"/>
                <w:szCs w:val="16"/>
              </w:rPr>
            </w:pPr>
          </w:p>
        </w:tc>
        <w:tc>
          <w:tcPr>
            <w:tcW w:w="3679" w:type="dxa"/>
          </w:tcPr>
          <w:p w14:paraId="4B344ECA" w14:textId="77777777" w:rsidR="002561DA" w:rsidRPr="00220050" w:rsidRDefault="002561DA" w:rsidP="002561DA">
            <w:pPr>
              <w:spacing w:line="438" w:lineRule="exact"/>
              <w:rPr>
                <w:sz w:val="16"/>
                <w:szCs w:val="16"/>
              </w:rPr>
            </w:pPr>
            <w:r w:rsidRPr="00220050">
              <w:rPr>
                <w:rFonts w:hint="eastAsia"/>
                <w:sz w:val="16"/>
                <w:szCs w:val="16"/>
              </w:rPr>
              <w:t>昭和13年　国民健康保険法・非被用者旧</w:t>
            </w:r>
          </w:p>
        </w:tc>
      </w:tr>
      <w:tr w:rsidR="002561DA" w:rsidRPr="00220050" w14:paraId="2B611A1D" w14:textId="77777777" w:rsidTr="002561DA">
        <w:trPr>
          <w:jc w:val="center"/>
        </w:trPr>
        <w:tc>
          <w:tcPr>
            <w:tcW w:w="1271" w:type="dxa"/>
            <w:vMerge/>
            <w:shd w:val="clear" w:color="auto" w:fill="D9D9D9" w:themeFill="background1" w:themeFillShade="D9"/>
          </w:tcPr>
          <w:p w14:paraId="3CB3155C" w14:textId="77777777" w:rsidR="002561DA" w:rsidRPr="00220050" w:rsidRDefault="002561DA" w:rsidP="002561DA">
            <w:pPr>
              <w:spacing w:line="438" w:lineRule="exact"/>
              <w:rPr>
                <w:sz w:val="16"/>
                <w:szCs w:val="16"/>
              </w:rPr>
            </w:pPr>
          </w:p>
        </w:tc>
        <w:tc>
          <w:tcPr>
            <w:tcW w:w="3544" w:type="dxa"/>
          </w:tcPr>
          <w:p w14:paraId="3D4750D9" w14:textId="77777777" w:rsidR="002561DA" w:rsidRPr="00220050" w:rsidRDefault="002561DA" w:rsidP="002561DA">
            <w:pPr>
              <w:spacing w:line="438" w:lineRule="exact"/>
              <w:rPr>
                <w:sz w:val="16"/>
                <w:szCs w:val="16"/>
              </w:rPr>
            </w:pPr>
          </w:p>
        </w:tc>
        <w:tc>
          <w:tcPr>
            <w:tcW w:w="3679" w:type="dxa"/>
          </w:tcPr>
          <w:p w14:paraId="73F57A48" w14:textId="77777777" w:rsidR="002561DA" w:rsidRPr="00220050" w:rsidRDefault="002561DA" w:rsidP="002561DA">
            <w:pPr>
              <w:spacing w:line="438" w:lineRule="exact"/>
              <w:rPr>
                <w:sz w:val="16"/>
                <w:szCs w:val="16"/>
              </w:rPr>
            </w:pPr>
            <w:r w:rsidRPr="00220050">
              <w:rPr>
                <w:rFonts w:hint="eastAsia"/>
                <w:sz w:val="16"/>
                <w:szCs w:val="16"/>
              </w:rPr>
              <w:t>昭和14年　船員保険法</w:t>
            </w:r>
          </w:p>
        </w:tc>
      </w:tr>
      <w:tr w:rsidR="002561DA" w:rsidRPr="00220050" w14:paraId="32F88CF1" w14:textId="77777777" w:rsidTr="002561DA">
        <w:trPr>
          <w:jc w:val="center"/>
        </w:trPr>
        <w:tc>
          <w:tcPr>
            <w:tcW w:w="1271" w:type="dxa"/>
            <w:vMerge/>
            <w:shd w:val="clear" w:color="auto" w:fill="D9D9D9" w:themeFill="background1" w:themeFillShade="D9"/>
          </w:tcPr>
          <w:p w14:paraId="47338B0C" w14:textId="77777777" w:rsidR="002561DA" w:rsidRPr="00220050" w:rsidRDefault="002561DA" w:rsidP="002561DA">
            <w:pPr>
              <w:spacing w:line="438" w:lineRule="exact"/>
              <w:rPr>
                <w:sz w:val="16"/>
                <w:szCs w:val="16"/>
              </w:rPr>
            </w:pPr>
          </w:p>
        </w:tc>
        <w:tc>
          <w:tcPr>
            <w:tcW w:w="3544" w:type="dxa"/>
          </w:tcPr>
          <w:p w14:paraId="1F6A3443" w14:textId="77777777" w:rsidR="002561DA" w:rsidRPr="00220050" w:rsidRDefault="002561DA" w:rsidP="002561DA">
            <w:pPr>
              <w:spacing w:line="438" w:lineRule="exact"/>
              <w:rPr>
                <w:sz w:val="16"/>
                <w:szCs w:val="16"/>
              </w:rPr>
            </w:pPr>
          </w:p>
        </w:tc>
        <w:tc>
          <w:tcPr>
            <w:tcW w:w="3679" w:type="dxa"/>
          </w:tcPr>
          <w:p w14:paraId="4863AD34" w14:textId="77777777" w:rsidR="002561DA" w:rsidRPr="00220050" w:rsidRDefault="002561DA" w:rsidP="002561DA">
            <w:pPr>
              <w:spacing w:line="438" w:lineRule="exact"/>
              <w:rPr>
                <w:sz w:val="16"/>
                <w:szCs w:val="16"/>
              </w:rPr>
            </w:pPr>
            <w:r w:rsidRPr="00220050">
              <w:rPr>
                <w:rFonts w:hint="eastAsia"/>
                <w:sz w:val="16"/>
                <w:szCs w:val="16"/>
              </w:rPr>
              <w:t>昭和16年　労働者年金保険法</w:t>
            </w:r>
          </w:p>
        </w:tc>
      </w:tr>
      <w:tr w:rsidR="002561DA" w:rsidRPr="00220050" w14:paraId="1633F946" w14:textId="77777777" w:rsidTr="002561DA">
        <w:trPr>
          <w:jc w:val="center"/>
        </w:trPr>
        <w:tc>
          <w:tcPr>
            <w:tcW w:w="1271" w:type="dxa"/>
            <w:shd w:val="clear" w:color="auto" w:fill="D9D9D9" w:themeFill="background1" w:themeFillShade="D9"/>
          </w:tcPr>
          <w:p w14:paraId="0443C65B" w14:textId="77777777" w:rsidR="002561DA" w:rsidRPr="00220050" w:rsidRDefault="002561DA" w:rsidP="002561DA">
            <w:pPr>
              <w:spacing w:line="438" w:lineRule="exact"/>
              <w:rPr>
                <w:sz w:val="16"/>
                <w:szCs w:val="16"/>
              </w:rPr>
            </w:pPr>
            <w:r w:rsidRPr="00220050">
              <w:rPr>
                <w:rFonts w:hint="eastAsia"/>
                <w:sz w:val="16"/>
                <w:szCs w:val="16"/>
              </w:rPr>
              <w:t>現行史</w:t>
            </w:r>
          </w:p>
        </w:tc>
        <w:tc>
          <w:tcPr>
            <w:tcW w:w="3544" w:type="dxa"/>
            <w:shd w:val="clear" w:color="auto" w:fill="D9D9D9" w:themeFill="background1" w:themeFillShade="D9"/>
          </w:tcPr>
          <w:p w14:paraId="371D4B81" w14:textId="77777777" w:rsidR="002561DA" w:rsidRPr="00220050" w:rsidRDefault="002561DA" w:rsidP="002561DA">
            <w:pPr>
              <w:spacing w:line="438" w:lineRule="exact"/>
              <w:rPr>
                <w:sz w:val="16"/>
                <w:szCs w:val="16"/>
              </w:rPr>
            </w:pPr>
            <w:r w:rsidRPr="00220050">
              <w:rPr>
                <w:rFonts w:hint="eastAsia"/>
                <w:sz w:val="16"/>
                <w:szCs w:val="16"/>
              </w:rPr>
              <w:t>社会福祉系</w:t>
            </w:r>
          </w:p>
        </w:tc>
        <w:tc>
          <w:tcPr>
            <w:tcW w:w="3679" w:type="dxa"/>
            <w:shd w:val="clear" w:color="auto" w:fill="D9D9D9" w:themeFill="background1" w:themeFillShade="D9"/>
          </w:tcPr>
          <w:p w14:paraId="79E66169" w14:textId="77777777" w:rsidR="002561DA" w:rsidRPr="00220050" w:rsidRDefault="002561DA" w:rsidP="002561DA">
            <w:pPr>
              <w:spacing w:line="438" w:lineRule="exact"/>
              <w:rPr>
                <w:sz w:val="16"/>
                <w:szCs w:val="16"/>
              </w:rPr>
            </w:pPr>
            <w:r w:rsidRPr="00220050">
              <w:rPr>
                <w:rFonts w:hint="eastAsia"/>
                <w:sz w:val="16"/>
                <w:szCs w:val="16"/>
              </w:rPr>
              <w:t>社会保険系</w:t>
            </w:r>
          </w:p>
        </w:tc>
      </w:tr>
      <w:tr w:rsidR="002561DA" w:rsidRPr="00220050" w14:paraId="59AD7878" w14:textId="77777777" w:rsidTr="002561DA">
        <w:trPr>
          <w:jc w:val="center"/>
        </w:trPr>
        <w:tc>
          <w:tcPr>
            <w:tcW w:w="1271" w:type="dxa"/>
            <w:vMerge w:val="restart"/>
            <w:shd w:val="clear" w:color="auto" w:fill="D9D9D9" w:themeFill="background1" w:themeFillShade="D9"/>
          </w:tcPr>
          <w:p w14:paraId="62EEBD48" w14:textId="77777777" w:rsidR="002561DA" w:rsidRPr="00220050" w:rsidRDefault="002561DA" w:rsidP="002561DA">
            <w:pPr>
              <w:spacing w:line="438" w:lineRule="exact"/>
              <w:rPr>
                <w:sz w:val="16"/>
                <w:szCs w:val="16"/>
              </w:rPr>
            </w:pPr>
            <w:r w:rsidRPr="00220050">
              <w:rPr>
                <w:rFonts w:hint="eastAsia"/>
                <w:sz w:val="16"/>
                <w:szCs w:val="16"/>
              </w:rPr>
              <w:t>昭和20～30年</w:t>
            </w:r>
          </w:p>
        </w:tc>
        <w:tc>
          <w:tcPr>
            <w:tcW w:w="3544" w:type="dxa"/>
          </w:tcPr>
          <w:p w14:paraId="7BE05E9A" w14:textId="77777777" w:rsidR="002561DA" w:rsidRPr="00220050" w:rsidRDefault="002561DA" w:rsidP="002561DA">
            <w:pPr>
              <w:spacing w:line="438" w:lineRule="exact"/>
              <w:rPr>
                <w:sz w:val="16"/>
                <w:szCs w:val="16"/>
              </w:rPr>
            </w:pPr>
            <w:r w:rsidRPr="00220050">
              <w:rPr>
                <w:rFonts w:hint="eastAsia"/>
                <w:sz w:val="16"/>
                <w:szCs w:val="16"/>
              </w:rPr>
              <w:t>昭和22年　旧生活保護法</w:t>
            </w:r>
          </w:p>
        </w:tc>
        <w:tc>
          <w:tcPr>
            <w:tcW w:w="3679" w:type="dxa"/>
          </w:tcPr>
          <w:p w14:paraId="699A25EA" w14:textId="77777777" w:rsidR="002561DA" w:rsidRPr="00220050" w:rsidRDefault="002561DA" w:rsidP="002561DA">
            <w:pPr>
              <w:spacing w:line="438" w:lineRule="exact"/>
              <w:rPr>
                <w:sz w:val="16"/>
                <w:szCs w:val="16"/>
              </w:rPr>
            </w:pPr>
            <w:r w:rsidRPr="00220050">
              <w:rPr>
                <w:rFonts w:hint="eastAsia"/>
                <w:sz w:val="16"/>
                <w:szCs w:val="16"/>
              </w:rPr>
              <w:t>昭和22年　労働者災害補償保険法</w:t>
            </w:r>
          </w:p>
        </w:tc>
      </w:tr>
      <w:tr w:rsidR="002561DA" w:rsidRPr="00220050" w14:paraId="3A74D8B0" w14:textId="77777777" w:rsidTr="002561DA">
        <w:trPr>
          <w:jc w:val="center"/>
        </w:trPr>
        <w:tc>
          <w:tcPr>
            <w:tcW w:w="1271" w:type="dxa"/>
            <w:vMerge/>
            <w:shd w:val="clear" w:color="auto" w:fill="D9D9D9" w:themeFill="background1" w:themeFillShade="D9"/>
          </w:tcPr>
          <w:p w14:paraId="6EF37419" w14:textId="77777777" w:rsidR="002561DA" w:rsidRPr="00220050" w:rsidRDefault="002561DA" w:rsidP="002561DA">
            <w:pPr>
              <w:spacing w:line="438" w:lineRule="exact"/>
              <w:rPr>
                <w:sz w:val="16"/>
                <w:szCs w:val="16"/>
              </w:rPr>
            </w:pPr>
          </w:p>
        </w:tc>
        <w:tc>
          <w:tcPr>
            <w:tcW w:w="3544" w:type="dxa"/>
          </w:tcPr>
          <w:p w14:paraId="0CB9E17D" w14:textId="77777777" w:rsidR="002561DA" w:rsidRPr="00220050" w:rsidRDefault="002561DA" w:rsidP="002561DA">
            <w:pPr>
              <w:spacing w:line="438" w:lineRule="exact"/>
              <w:rPr>
                <w:sz w:val="16"/>
                <w:szCs w:val="16"/>
              </w:rPr>
            </w:pPr>
            <w:r w:rsidRPr="00220050">
              <w:rPr>
                <w:rFonts w:hint="eastAsia"/>
                <w:sz w:val="16"/>
                <w:szCs w:val="16"/>
              </w:rPr>
              <w:t>昭和23年　児童福祉法</w:t>
            </w:r>
          </w:p>
        </w:tc>
        <w:tc>
          <w:tcPr>
            <w:tcW w:w="3679" w:type="dxa"/>
          </w:tcPr>
          <w:p w14:paraId="520C3C5F" w14:textId="77777777" w:rsidR="002561DA" w:rsidRPr="00220050" w:rsidRDefault="002561DA" w:rsidP="002561DA">
            <w:pPr>
              <w:spacing w:line="438" w:lineRule="exact"/>
              <w:rPr>
                <w:sz w:val="16"/>
                <w:szCs w:val="16"/>
              </w:rPr>
            </w:pPr>
            <w:r w:rsidRPr="00220050">
              <w:rPr>
                <w:rFonts w:hint="eastAsia"/>
                <w:sz w:val="16"/>
                <w:szCs w:val="16"/>
              </w:rPr>
              <w:t>昭和22年　船員法</w:t>
            </w:r>
          </w:p>
        </w:tc>
      </w:tr>
      <w:tr w:rsidR="002561DA" w:rsidRPr="00220050" w14:paraId="7206C992" w14:textId="77777777" w:rsidTr="002561DA">
        <w:trPr>
          <w:jc w:val="center"/>
        </w:trPr>
        <w:tc>
          <w:tcPr>
            <w:tcW w:w="1271" w:type="dxa"/>
            <w:vMerge/>
            <w:shd w:val="clear" w:color="auto" w:fill="D9D9D9" w:themeFill="background1" w:themeFillShade="D9"/>
          </w:tcPr>
          <w:p w14:paraId="2FA9990D" w14:textId="77777777" w:rsidR="002561DA" w:rsidRPr="00220050" w:rsidRDefault="002561DA" w:rsidP="002561DA">
            <w:pPr>
              <w:spacing w:line="438" w:lineRule="exact"/>
              <w:rPr>
                <w:sz w:val="16"/>
                <w:szCs w:val="16"/>
              </w:rPr>
            </w:pPr>
          </w:p>
        </w:tc>
        <w:tc>
          <w:tcPr>
            <w:tcW w:w="3544" w:type="dxa"/>
          </w:tcPr>
          <w:p w14:paraId="18615BA5" w14:textId="77777777" w:rsidR="002561DA" w:rsidRPr="00220050" w:rsidRDefault="002561DA" w:rsidP="002561DA">
            <w:pPr>
              <w:spacing w:line="438" w:lineRule="exact"/>
              <w:rPr>
                <w:sz w:val="16"/>
                <w:szCs w:val="16"/>
              </w:rPr>
            </w:pPr>
            <w:r w:rsidRPr="00220050">
              <w:rPr>
                <w:rFonts w:hint="eastAsia"/>
                <w:sz w:val="16"/>
                <w:szCs w:val="16"/>
              </w:rPr>
              <w:t>昭和25年　身体障害者福祉法</w:t>
            </w:r>
          </w:p>
        </w:tc>
        <w:tc>
          <w:tcPr>
            <w:tcW w:w="3679" w:type="dxa"/>
          </w:tcPr>
          <w:p w14:paraId="6A058D33" w14:textId="77777777" w:rsidR="002561DA" w:rsidRPr="00220050" w:rsidRDefault="002561DA" w:rsidP="002561DA">
            <w:pPr>
              <w:spacing w:line="438" w:lineRule="exact"/>
              <w:rPr>
                <w:sz w:val="16"/>
                <w:szCs w:val="16"/>
              </w:rPr>
            </w:pPr>
            <w:r w:rsidRPr="00220050">
              <w:rPr>
                <w:rFonts w:hint="eastAsia"/>
                <w:sz w:val="16"/>
                <w:szCs w:val="16"/>
              </w:rPr>
              <w:t>昭和23年　国家公務員災害補償法・旧</w:t>
            </w:r>
          </w:p>
        </w:tc>
      </w:tr>
      <w:tr w:rsidR="002561DA" w:rsidRPr="00220050" w14:paraId="0F49AD00" w14:textId="77777777" w:rsidTr="002561DA">
        <w:trPr>
          <w:jc w:val="center"/>
        </w:trPr>
        <w:tc>
          <w:tcPr>
            <w:tcW w:w="1271" w:type="dxa"/>
            <w:vMerge/>
            <w:shd w:val="clear" w:color="auto" w:fill="D9D9D9" w:themeFill="background1" w:themeFillShade="D9"/>
          </w:tcPr>
          <w:p w14:paraId="096FE366" w14:textId="77777777" w:rsidR="002561DA" w:rsidRPr="00220050" w:rsidRDefault="002561DA" w:rsidP="002561DA">
            <w:pPr>
              <w:spacing w:line="438" w:lineRule="exact"/>
              <w:rPr>
                <w:sz w:val="16"/>
                <w:szCs w:val="16"/>
              </w:rPr>
            </w:pPr>
          </w:p>
        </w:tc>
        <w:tc>
          <w:tcPr>
            <w:tcW w:w="3544" w:type="dxa"/>
          </w:tcPr>
          <w:p w14:paraId="24736F30" w14:textId="77777777" w:rsidR="002561DA" w:rsidRPr="00220050" w:rsidRDefault="002561DA" w:rsidP="002561DA">
            <w:pPr>
              <w:spacing w:line="438" w:lineRule="exact"/>
              <w:rPr>
                <w:sz w:val="16"/>
                <w:szCs w:val="16"/>
              </w:rPr>
            </w:pPr>
            <w:r w:rsidRPr="00220050">
              <w:rPr>
                <w:rFonts w:hint="eastAsia"/>
                <w:sz w:val="16"/>
                <w:szCs w:val="16"/>
              </w:rPr>
              <w:t>昭和25年　生活保護法</w:t>
            </w:r>
          </w:p>
        </w:tc>
        <w:tc>
          <w:tcPr>
            <w:tcW w:w="3679" w:type="dxa"/>
          </w:tcPr>
          <w:p w14:paraId="7B7D4193" w14:textId="77777777" w:rsidR="002561DA" w:rsidRPr="00220050" w:rsidRDefault="002561DA" w:rsidP="002561DA">
            <w:pPr>
              <w:spacing w:line="438" w:lineRule="exact"/>
              <w:rPr>
                <w:sz w:val="16"/>
                <w:szCs w:val="16"/>
              </w:rPr>
            </w:pPr>
            <w:r w:rsidRPr="00220050">
              <w:rPr>
                <w:rFonts w:hint="eastAsia"/>
                <w:sz w:val="16"/>
                <w:szCs w:val="16"/>
              </w:rPr>
              <w:t>昭和26年　国家公務員災害補償法</w:t>
            </w:r>
          </w:p>
        </w:tc>
      </w:tr>
      <w:tr w:rsidR="002561DA" w:rsidRPr="00220050" w14:paraId="0F3897C6" w14:textId="77777777" w:rsidTr="002561DA">
        <w:trPr>
          <w:jc w:val="center"/>
        </w:trPr>
        <w:tc>
          <w:tcPr>
            <w:tcW w:w="1271" w:type="dxa"/>
            <w:vMerge/>
            <w:shd w:val="clear" w:color="auto" w:fill="D9D9D9" w:themeFill="background1" w:themeFillShade="D9"/>
          </w:tcPr>
          <w:p w14:paraId="187E9193" w14:textId="77777777" w:rsidR="002561DA" w:rsidRPr="00220050" w:rsidRDefault="002561DA" w:rsidP="002561DA">
            <w:pPr>
              <w:spacing w:line="438" w:lineRule="exact"/>
              <w:rPr>
                <w:sz w:val="16"/>
                <w:szCs w:val="16"/>
              </w:rPr>
            </w:pPr>
          </w:p>
        </w:tc>
        <w:tc>
          <w:tcPr>
            <w:tcW w:w="3544" w:type="dxa"/>
          </w:tcPr>
          <w:p w14:paraId="4AA36D33" w14:textId="77777777" w:rsidR="002561DA" w:rsidRPr="00220050" w:rsidRDefault="002561DA" w:rsidP="002561DA">
            <w:pPr>
              <w:spacing w:line="438" w:lineRule="exact"/>
              <w:rPr>
                <w:sz w:val="16"/>
                <w:szCs w:val="16"/>
              </w:rPr>
            </w:pPr>
            <w:r w:rsidRPr="00220050">
              <w:rPr>
                <w:rFonts w:hint="eastAsia"/>
                <w:sz w:val="16"/>
                <w:szCs w:val="16"/>
              </w:rPr>
              <w:t>昭和27年　戦傷病者戦没者遺族等援護法</w:t>
            </w:r>
          </w:p>
        </w:tc>
        <w:tc>
          <w:tcPr>
            <w:tcW w:w="3679" w:type="dxa"/>
          </w:tcPr>
          <w:p w14:paraId="7AA10B3A" w14:textId="77777777" w:rsidR="002561DA" w:rsidRPr="00220050" w:rsidRDefault="002561DA" w:rsidP="002561DA">
            <w:pPr>
              <w:spacing w:line="438" w:lineRule="exact"/>
              <w:rPr>
                <w:sz w:val="16"/>
                <w:szCs w:val="16"/>
              </w:rPr>
            </w:pPr>
            <w:r w:rsidRPr="00220050">
              <w:rPr>
                <w:rFonts w:hint="eastAsia"/>
                <w:sz w:val="16"/>
                <w:szCs w:val="16"/>
              </w:rPr>
              <w:t>昭和26年　結核予防法</w:t>
            </w:r>
          </w:p>
        </w:tc>
      </w:tr>
      <w:tr w:rsidR="002561DA" w:rsidRPr="00220050" w14:paraId="20D54830" w14:textId="77777777" w:rsidTr="002561DA">
        <w:trPr>
          <w:jc w:val="center"/>
        </w:trPr>
        <w:tc>
          <w:tcPr>
            <w:tcW w:w="1271" w:type="dxa"/>
            <w:vMerge/>
            <w:shd w:val="clear" w:color="auto" w:fill="D9D9D9" w:themeFill="background1" w:themeFillShade="D9"/>
          </w:tcPr>
          <w:p w14:paraId="09234965" w14:textId="77777777" w:rsidR="002561DA" w:rsidRPr="00220050" w:rsidRDefault="002561DA" w:rsidP="002561DA">
            <w:pPr>
              <w:spacing w:line="438" w:lineRule="exact"/>
              <w:rPr>
                <w:sz w:val="16"/>
                <w:szCs w:val="16"/>
              </w:rPr>
            </w:pPr>
          </w:p>
        </w:tc>
        <w:tc>
          <w:tcPr>
            <w:tcW w:w="3544" w:type="dxa"/>
          </w:tcPr>
          <w:p w14:paraId="29C35F97" w14:textId="77777777" w:rsidR="002561DA" w:rsidRPr="00220050" w:rsidRDefault="002561DA" w:rsidP="002561DA">
            <w:pPr>
              <w:spacing w:line="438" w:lineRule="exact"/>
              <w:rPr>
                <w:sz w:val="16"/>
                <w:szCs w:val="16"/>
              </w:rPr>
            </w:pPr>
          </w:p>
        </w:tc>
        <w:tc>
          <w:tcPr>
            <w:tcW w:w="3679" w:type="dxa"/>
          </w:tcPr>
          <w:p w14:paraId="4736EAAA" w14:textId="77777777" w:rsidR="002561DA" w:rsidRPr="00220050" w:rsidRDefault="002561DA" w:rsidP="002561DA">
            <w:pPr>
              <w:spacing w:line="438" w:lineRule="exact"/>
              <w:rPr>
                <w:sz w:val="16"/>
                <w:szCs w:val="16"/>
              </w:rPr>
            </w:pPr>
            <w:r w:rsidRPr="00220050">
              <w:rPr>
                <w:rFonts w:hint="eastAsia"/>
                <w:sz w:val="16"/>
                <w:szCs w:val="16"/>
              </w:rPr>
              <w:t>昭和28年　日雇労働者健康保険法</w:t>
            </w:r>
          </w:p>
        </w:tc>
      </w:tr>
      <w:tr w:rsidR="002561DA" w:rsidRPr="00220050" w14:paraId="7919288E" w14:textId="77777777" w:rsidTr="002561DA">
        <w:trPr>
          <w:jc w:val="center"/>
        </w:trPr>
        <w:tc>
          <w:tcPr>
            <w:tcW w:w="1271" w:type="dxa"/>
            <w:vMerge/>
            <w:shd w:val="clear" w:color="auto" w:fill="D9D9D9" w:themeFill="background1" w:themeFillShade="D9"/>
          </w:tcPr>
          <w:p w14:paraId="313F1768" w14:textId="77777777" w:rsidR="002561DA" w:rsidRPr="00220050" w:rsidRDefault="002561DA" w:rsidP="002561DA">
            <w:pPr>
              <w:spacing w:line="438" w:lineRule="exact"/>
              <w:rPr>
                <w:sz w:val="16"/>
                <w:szCs w:val="16"/>
              </w:rPr>
            </w:pPr>
          </w:p>
        </w:tc>
        <w:tc>
          <w:tcPr>
            <w:tcW w:w="3544" w:type="dxa"/>
          </w:tcPr>
          <w:p w14:paraId="5C71AC93" w14:textId="77777777" w:rsidR="002561DA" w:rsidRPr="00220050" w:rsidRDefault="002561DA" w:rsidP="002561DA">
            <w:pPr>
              <w:spacing w:line="438" w:lineRule="exact"/>
              <w:rPr>
                <w:sz w:val="16"/>
                <w:szCs w:val="16"/>
              </w:rPr>
            </w:pPr>
          </w:p>
        </w:tc>
        <w:tc>
          <w:tcPr>
            <w:tcW w:w="3679" w:type="dxa"/>
          </w:tcPr>
          <w:p w14:paraId="0FF65B4C" w14:textId="77777777" w:rsidR="002561DA" w:rsidRPr="00220050" w:rsidRDefault="002561DA" w:rsidP="002561DA">
            <w:pPr>
              <w:spacing w:line="438" w:lineRule="exact"/>
              <w:rPr>
                <w:sz w:val="16"/>
                <w:szCs w:val="16"/>
              </w:rPr>
            </w:pPr>
            <w:r w:rsidRPr="00220050">
              <w:rPr>
                <w:rFonts w:hint="eastAsia"/>
                <w:sz w:val="16"/>
                <w:szCs w:val="16"/>
              </w:rPr>
              <w:t>昭和29年　私立学校教職員救済法</w:t>
            </w:r>
          </w:p>
        </w:tc>
      </w:tr>
      <w:tr w:rsidR="002561DA" w:rsidRPr="00220050" w14:paraId="42F16DBA" w14:textId="77777777" w:rsidTr="002561DA">
        <w:trPr>
          <w:jc w:val="center"/>
        </w:trPr>
        <w:tc>
          <w:tcPr>
            <w:tcW w:w="1271" w:type="dxa"/>
            <w:vMerge/>
            <w:shd w:val="clear" w:color="auto" w:fill="D9D9D9" w:themeFill="background1" w:themeFillShade="D9"/>
          </w:tcPr>
          <w:p w14:paraId="5535C765" w14:textId="77777777" w:rsidR="002561DA" w:rsidRPr="00220050" w:rsidRDefault="002561DA" w:rsidP="002561DA">
            <w:pPr>
              <w:spacing w:line="438" w:lineRule="exact"/>
              <w:rPr>
                <w:sz w:val="16"/>
                <w:szCs w:val="16"/>
              </w:rPr>
            </w:pPr>
          </w:p>
        </w:tc>
        <w:tc>
          <w:tcPr>
            <w:tcW w:w="3544" w:type="dxa"/>
          </w:tcPr>
          <w:p w14:paraId="0B2F589E" w14:textId="77777777" w:rsidR="002561DA" w:rsidRPr="00220050" w:rsidRDefault="002561DA" w:rsidP="002561DA">
            <w:pPr>
              <w:spacing w:line="438" w:lineRule="exact"/>
              <w:rPr>
                <w:sz w:val="16"/>
                <w:szCs w:val="16"/>
              </w:rPr>
            </w:pPr>
          </w:p>
        </w:tc>
        <w:tc>
          <w:tcPr>
            <w:tcW w:w="3679" w:type="dxa"/>
          </w:tcPr>
          <w:p w14:paraId="32676098" w14:textId="77777777" w:rsidR="002561DA" w:rsidRPr="00220050" w:rsidRDefault="002561DA" w:rsidP="002561DA">
            <w:pPr>
              <w:spacing w:line="438" w:lineRule="exact"/>
              <w:rPr>
                <w:sz w:val="16"/>
                <w:szCs w:val="16"/>
              </w:rPr>
            </w:pPr>
            <w:r w:rsidRPr="00220050">
              <w:rPr>
                <w:rFonts w:hint="eastAsia"/>
                <w:sz w:val="16"/>
                <w:szCs w:val="16"/>
              </w:rPr>
              <w:t>昭和30年　自動車損害賠償保障法</w:t>
            </w:r>
          </w:p>
        </w:tc>
      </w:tr>
      <w:tr w:rsidR="002561DA" w:rsidRPr="00220050" w14:paraId="55B2A7BE" w14:textId="77777777" w:rsidTr="002561DA">
        <w:trPr>
          <w:jc w:val="center"/>
        </w:trPr>
        <w:tc>
          <w:tcPr>
            <w:tcW w:w="1271" w:type="dxa"/>
            <w:vMerge w:val="restart"/>
            <w:shd w:val="clear" w:color="auto" w:fill="D9D9D9" w:themeFill="background1" w:themeFillShade="D9"/>
          </w:tcPr>
          <w:p w14:paraId="430B4F7D" w14:textId="77777777" w:rsidR="002561DA" w:rsidRPr="00220050" w:rsidRDefault="002561DA" w:rsidP="002561DA">
            <w:pPr>
              <w:spacing w:line="438" w:lineRule="exact"/>
              <w:rPr>
                <w:sz w:val="16"/>
                <w:szCs w:val="16"/>
              </w:rPr>
            </w:pPr>
            <w:r w:rsidRPr="00220050">
              <w:rPr>
                <w:rFonts w:hint="eastAsia"/>
                <w:sz w:val="16"/>
                <w:szCs w:val="16"/>
              </w:rPr>
              <w:t>昭和31～</w:t>
            </w:r>
            <w:r w:rsidRPr="00220050">
              <w:rPr>
                <w:rFonts w:hint="eastAsia"/>
                <w:sz w:val="16"/>
                <w:szCs w:val="16"/>
              </w:rPr>
              <w:lastRenderedPageBreak/>
              <w:t>63年</w:t>
            </w:r>
          </w:p>
        </w:tc>
        <w:tc>
          <w:tcPr>
            <w:tcW w:w="3544" w:type="dxa"/>
          </w:tcPr>
          <w:p w14:paraId="23F53CDD" w14:textId="77777777" w:rsidR="002561DA" w:rsidRPr="00220050" w:rsidRDefault="002561DA" w:rsidP="002561DA">
            <w:pPr>
              <w:spacing w:line="438" w:lineRule="exact"/>
              <w:rPr>
                <w:sz w:val="16"/>
                <w:szCs w:val="16"/>
              </w:rPr>
            </w:pPr>
            <w:r w:rsidRPr="00220050">
              <w:rPr>
                <w:rFonts w:hint="eastAsia"/>
                <w:sz w:val="16"/>
                <w:szCs w:val="16"/>
              </w:rPr>
              <w:lastRenderedPageBreak/>
              <w:t>昭和35年　精神薄弱者福祉法（現・</w:t>
            </w:r>
            <w:r w:rsidRPr="00220050">
              <w:rPr>
                <w:rFonts w:hint="eastAsia"/>
                <w:sz w:val="16"/>
                <w:szCs w:val="16"/>
              </w:rPr>
              <w:lastRenderedPageBreak/>
              <w:t>知的障害者福祉法）※</w:t>
            </w:r>
          </w:p>
        </w:tc>
        <w:tc>
          <w:tcPr>
            <w:tcW w:w="3679" w:type="dxa"/>
          </w:tcPr>
          <w:p w14:paraId="122CA495" w14:textId="77777777" w:rsidR="002561DA" w:rsidRPr="00220050" w:rsidRDefault="002561DA" w:rsidP="002561DA">
            <w:pPr>
              <w:spacing w:line="438" w:lineRule="exact"/>
              <w:rPr>
                <w:sz w:val="16"/>
                <w:szCs w:val="16"/>
              </w:rPr>
            </w:pPr>
            <w:r w:rsidRPr="00220050">
              <w:rPr>
                <w:rFonts w:hint="eastAsia"/>
                <w:sz w:val="16"/>
                <w:szCs w:val="16"/>
              </w:rPr>
              <w:lastRenderedPageBreak/>
              <w:t>昭和31年　公共企業体職員等共済組</w:t>
            </w:r>
            <w:r w:rsidRPr="00220050">
              <w:rPr>
                <w:rFonts w:hint="eastAsia"/>
                <w:sz w:val="16"/>
                <w:szCs w:val="16"/>
              </w:rPr>
              <w:lastRenderedPageBreak/>
              <w:t>合法</w:t>
            </w:r>
          </w:p>
        </w:tc>
      </w:tr>
      <w:tr w:rsidR="002561DA" w:rsidRPr="00220050" w14:paraId="6E68FF04" w14:textId="77777777" w:rsidTr="002561DA">
        <w:trPr>
          <w:jc w:val="center"/>
        </w:trPr>
        <w:tc>
          <w:tcPr>
            <w:tcW w:w="1271" w:type="dxa"/>
            <w:vMerge/>
            <w:shd w:val="clear" w:color="auto" w:fill="D9D9D9" w:themeFill="background1" w:themeFillShade="D9"/>
          </w:tcPr>
          <w:p w14:paraId="41DA0608" w14:textId="77777777" w:rsidR="002561DA" w:rsidRPr="00220050" w:rsidRDefault="002561DA" w:rsidP="002561DA">
            <w:pPr>
              <w:spacing w:line="438" w:lineRule="exact"/>
              <w:rPr>
                <w:sz w:val="16"/>
                <w:szCs w:val="16"/>
              </w:rPr>
            </w:pPr>
          </w:p>
        </w:tc>
        <w:tc>
          <w:tcPr>
            <w:tcW w:w="3544" w:type="dxa"/>
          </w:tcPr>
          <w:p w14:paraId="64262ADC" w14:textId="77777777" w:rsidR="002561DA" w:rsidRPr="00220050" w:rsidRDefault="002561DA" w:rsidP="002561DA">
            <w:pPr>
              <w:spacing w:line="438" w:lineRule="exact"/>
              <w:rPr>
                <w:sz w:val="16"/>
                <w:szCs w:val="16"/>
              </w:rPr>
            </w:pPr>
            <w:r w:rsidRPr="00220050">
              <w:rPr>
                <w:rFonts w:hint="eastAsia"/>
                <w:sz w:val="16"/>
                <w:szCs w:val="16"/>
              </w:rPr>
              <w:t>昭和38年　戦傷病者特別援護法</w:t>
            </w:r>
          </w:p>
        </w:tc>
        <w:tc>
          <w:tcPr>
            <w:tcW w:w="3679" w:type="dxa"/>
          </w:tcPr>
          <w:p w14:paraId="27471E7A" w14:textId="77777777" w:rsidR="002561DA" w:rsidRPr="00220050" w:rsidRDefault="002561DA" w:rsidP="002561DA">
            <w:pPr>
              <w:spacing w:line="438" w:lineRule="exact"/>
              <w:rPr>
                <w:sz w:val="16"/>
                <w:szCs w:val="16"/>
              </w:rPr>
            </w:pPr>
            <w:r w:rsidRPr="00220050">
              <w:rPr>
                <w:rFonts w:hint="eastAsia"/>
                <w:sz w:val="16"/>
                <w:szCs w:val="16"/>
              </w:rPr>
              <w:t>昭和33年　国家公務員共済組合法</w:t>
            </w:r>
          </w:p>
        </w:tc>
      </w:tr>
      <w:tr w:rsidR="002561DA" w:rsidRPr="00220050" w14:paraId="4F55D427" w14:textId="77777777" w:rsidTr="002561DA">
        <w:trPr>
          <w:jc w:val="center"/>
        </w:trPr>
        <w:tc>
          <w:tcPr>
            <w:tcW w:w="1271" w:type="dxa"/>
            <w:vMerge/>
            <w:shd w:val="clear" w:color="auto" w:fill="D9D9D9" w:themeFill="background1" w:themeFillShade="D9"/>
          </w:tcPr>
          <w:p w14:paraId="4D0C2E58" w14:textId="77777777" w:rsidR="002561DA" w:rsidRPr="00220050" w:rsidRDefault="002561DA" w:rsidP="002561DA">
            <w:pPr>
              <w:spacing w:line="438" w:lineRule="exact"/>
              <w:rPr>
                <w:sz w:val="16"/>
                <w:szCs w:val="16"/>
              </w:rPr>
            </w:pPr>
          </w:p>
        </w:tc>
        <w:tc>
          <w:tcPr>
            <w:tcW w:w="3544" w:type="dxa"/>
          </w:tcPr>
          <w:p w14:paraId="675AC367" w14:textId="77777777" w:rsidR="002561DA" w:rsidRPr="00220050" w:rsidRDefault="002561DA" w:rsidP="002561DA">
            <w:pPr>
              <w:spacing w:line="438" w:lineRule="exact"/>
              <w:rPr>
                <w:sz w:val="16"/>
                <w:szCs w:val="16"/>
              </w:rPr>
            </w:pPr>
            <w:r w:rsidRPr="00220050">
              <w:rPr>
                <w:rFonts w:hint="eastAsia"/>
                <w:sz w:val="16"/>
                <w:szCs w:val="16"/>
              </w:rPr>
              <w:t>昭和38年　老人福祉法</w:t>
            </w:r>
          </w:p>
        </w:tc>
        <w:tc>
          <w:tcPr>
            <w:tcW w:w="3679" w:type="dxa"/>
          </w:tcPr>
          <w:p w14:paraId="200733AA" w14:textId="77777777" w:rsidR="002561DA" w:rsidRPr="00220050" w:rsidRDefault="002561DA" w:rsidP="002561DA">
            <w:pPr>
              <w:spacing w:line="438" w:lineRule="exact"/>
              <w:rPr>
                <w:sz w:val="16"/>
                <w:szCs w:val="16"/>
              </w:rPr>
            </w:pPr>
            <w:r w:rsidRPr="00220050">
              <w:rPr>
                <w:rFonts w:hint="eastAsia"/>
                <w:sz w:val="16"/>
                <w:szCs w:val="16"/>
              </w:rPr>
              <w:t>昭和34年　農林漁業団体職員共済組合法</w:t>
            </w:r>
          </w:p>
        </w:tc>
      </w:tr>
      <w:tr w:rsidR="002561DA" w:rsidRPr="00220050" w14:paraId="2DF6FAE0" w14:textId="77777777" w:rsidTr="002561DA">
        <w:trPr>
          <w:jc w:val="center"/>
        </w:trPr>
        <w:tc>
          <w:tcPr>
            <w:tcW w:w="1271" w:type="dxa"/>
            <w:vMerge/>
            <w:shd w:val="clear" w:color="auto" w:fill="D9D9D9" w:themeFill="background1" w:themeFillShade="D9"/>
          </w:tcPr>
          <w:p w14:paraId="2AB8BC61" w14:textId="77777777" w:rsidR="002561DA" w:rsidRPr="00220050" w:rsidRDefault="002561DA" w:rsidP="002561DA">
            <w:pPr>
              <w:spacing w:line="438" w:lineRule="exact"/>
              <w:rPr>
                <w:sz w:val="16"/>
                <w:szCs w:val="16"/>
              </w:rPr>
            </w:pPr>
          </w:p>
        </w:tc>
        <w:tc>
          <w:tcPr>
            <w:tcW w:w="3544" w:type="dxa"/>
          </w:tcPr>
          <w:p w14:paraId="0C1F9169" w14:textId="77777777" w:rsidR="002561DA" w:rsidRPr="00220050" w:rsidRDefault="002561DA" w:rsidP="002561DA">
            <w:pPr>
              <w:spacing w:line="438" w:lineRule="exact"/>
              <w:rPr>
                <w:sz w:val="16"/>
                <w:szCs w:val="16"/>
              </w:rPr>
            </w:pPr>
            <w:r w:rsidRPr="00220050">
              <w:rPr>
                <w:rFonts w:hint="eastAsia"/>
                <w:sz w:val="16"/>
                <w:szCs w:val="16"/>
              </w:rPr>
              <w:t>昭和44年　重度障害者に対する日常生活用具の給付について</w:t>
            </w:r>
          </w:p>
        </w:tc>
        <w:tc>
          <w:tcPr>
            <w:tcW w:w="3679" w:type="dxa"/>
          </w:tcPr>
          <w:p w14:paraId="321A1727" w14:textId="77777777" w:rsidR="002561DA" w:rsidRPr="00220050" w:rsidRDefault="002561DA" w:rsidP="002561DA">
            <w:pPr>
              <w:spacing w:line="438" w:lineRule="exact"/>
              <w:rPr>
                <w:sz w:val="16"/>
                <w:szCs w:val="16"/>
              </w:rPr>
            </w:pPr>
            <w:r w:rsidRPr="00220050">
              <w:rPr>
                <w:rFonts w:hint="eastAsia"/>
                <w:sz w:val="16"/>
                <w:szCs w:val="16"/>
              </w:rPr>
              <w:t>昭和34年　国民健康保険法　非被用者</w:t>
            </w:r>
          </w:p>
        </w:tc>
      </w:tr>
      <w:tr w:rsidR="002561DA" w:rsidRPr="00220050" w14:paraId="1A7903E8" w14:textId="77777777" w:rsidTr="002561DA">
        <w:trPr>
          <w:jc w:val="center"/>
        </w:trPr>
        <w:tc>
          <w:tcPr>
            <w:tcW w:w="1271" w:type="dxa"/>
            <w:vMerge/>
            <w:shd w:val="clear" w:color="auto" w:fill="D9D9D9" w:themeFill="background1" w:themeFillShade="D9"/>
          </w:tcPr>
          <w:p w14:paraId="770336B1" w14:textId="77777777" w:rsidR="002561DA" w:rsidRPr="00220050" w:rsidRDefault="002561DA" w:rsidP="002561DA">
            <w:pPr>
              <w:spacing w:line="438" w:lineRule="exact"/>
              <w:rPr>
                <w:sz w:val="16"/>
                <w:szCs w:val="16"/>
              </w:rPr>
            </w:pPr>
          </w:p>
        </w:tc>
        <w:tc>
          <w:tcPr>
            <w:tcW w:w="3544" w:type="dxa"/>
          </w:tcPr>
          <w:p w14:paraId="515623E7" w14:textId="77777777" w:rsidR="002561DA" w:rsidRPr="00220050" w:rsidRDefault="002561DA" w:rsidP="002561DA">
            <w:pPr>
              <w:spacing w:line="438" w:lineRule="exact"/>
              <w:rPr>
                <w:sz w:val="16"/>
                <w:szCs w:val="16"/>
              </w:rPr>
            </w:pPr>
            <w:r w:rsidRPr="00220050">
              <w:rPr>
                <w:rFonts w:hint="eastAsia"/>
                <w:sz w:val="16"/>
                <w:szCs w:val="16"/>
              </w:rPr>
              <w:t>昭和45年　心身障害者対策基本法（現・障害者基本法）</w:t>
            </w:r>
          </w:p>
        </w:tc>
        <w:tc>
          <w:tcPr>
            <w:tcW w:w="3679" w:type="dxa"/>
          </w:tcPr>
          <w:p w14:paraId="70AC3BA4" w14:textId="77777777" w:rsidR="002561DA" w:rsidRPr="00220050" w:rsidRDefault="002561DA" w:rsidP="002561DA">
            <w:pPr>
              <w:spacing w:line="438" w:lineRule="exact"/>
              <w:rPr>
                <w:sz w:val="16"/>
                <w:szCs w:val="16"/>
              </w:rPr>
            </w:pPr>
            <w:r w:rsidRPr="00220050">
              <w:rPr>
                <w:rFonts w:hint="eastAsia"/>
                <w:sz w:val="16"/>
                <w:szCs w:val="16"/>
              </w:rPr>
              <w:t>昭和36年　　　　　　　　＝全国普及</w:t>
            </w:r>
          </w:p>
        </w:tc>
      </w:tr>
      <w:tr w:rsidR="002561DA" w:rsidRPr="00220050" w14:paraId="54434AEB" w14:textId="77777777" w:rsidTr="002561DA">
        <w:trPr>
          <w:jc w:val="center"/>
        </w:trPr>
        <w:tc>
          <w:tcPr>
            <w:tcW w:w="1271" w:type="dxa"/>
            <w:vMerge/>
            <w:shd w:val="clear" w:color="auto" w:fill="D9D9D9" w:themeFill="background1" w:themeFillShade="D9"/>
          </w:tcPr>
          <w:p w14:paraId="2F97A28A" w14:textId="77777777" w:rsidR="002561DA" w:rsidRPr="00220050" w:rsidRDefault="002561DA" w:rsidP="002561DA">
            <w:pPr>
              <w:spacing w:line="438" w:lineRule="exact"/>
              <w:rPr>
                <w:sz w:val="16"/>
                <w:szCs w:val="16"/>
              </w:rPr>
            </w:pPr>
          </w:p>
        </w:tc>
        <w:tc>
          <w:tcPr>
            <w:tcW w:w="3544" w:type="dxa"/>
          </w:tcPr>
          <w:p w14:paraId="67435801" w14:textId="77777777" w:rsidR="002561DA" w:rsidRPr="00220050" w:rsidRDefault="002561DA" w:rsidP="002561DA">
            <w:pPr>
              <w:spacing w:line="438" w:lineRule="exact"/>
              <w:rPr>
                <w:sz w:val="16"/>
                <w:szCs w:val="16"/>
              </w:rPr>
            </w:pPr>
            <w:r w:rsidRPr="00220050">
              <w:rPr>
                <w:rFonts w:hint="eastAsia"/>
                <w:sz w:val="16"/>
                <w:szCs w:val="16"/>
              </w:rPr>
              <w:t>昭和47年　重度身体障害者に対する日常生活用具の給付及び貸与について</w:t>
            </w:r>
          </w:p>
        </w:tc>
        <w:tc>
          <w:tcPr>
            <w:tcW w:w="3679" w:type="dxa"/>
          </w:tcPr>
          <w:p w14:paraId="1D941055" w14:textId="77777777" w:rsidR="002561DA" w:rsidRPr="00220050" w:rsidRDefault="002561DA" w:rsidP="002561DA">
            <w:pPr>
              <w:spacing w:line="438" w:lineRule="exact"/>
              <w:rPr>
                <w:sz w:val="16"/>
                <w:szCs w:val="16"/>
              </w:rPr>
            </w:pPr>
            <w:r w:rsidRPr="00220050">
              <w:rPr>
                <w:rFonts w:hint="eastAsia"/>
                <w:sz w:val="16"/>
                <w:szCs w:val="16"/>
              </w:rPr>
              <w:t>昭和37年　地方公務員等救済組合法</w:t>
            </w:r>
          </w:p>
        </w:tc>
      </w:tr>
      <w:tr w:rsidR="002561DA" w:rsidRPr="00220050" w14:paraId="61971504" w14:textId="77777777" w:rsidTr="002561DA">
        <w:trPr>
          <w:jc w:val="center"/>
        </w:trPr>
        <w:tc>
          <w:tcPr>
            <w:tcW w:w="1271" w:type="dxa"/>
            <w:vMerge/>
            <w:shd w:val="clear" w:color="auto" w:fill="D9D9D9" w:themeFill="background1" w:themeFillShade="D9"/>
          </w:tcPr>
          <w:p w14:paraId="349E027F" w14:textId="77777777" w:rsidR="002561DA" w:rsidRPr="00220050" w:rsidRDefault="002561DA" w:rsidP="002561DA">
            <w:pPr>
              <w:spacing w:line="438" w:lineRule="exact"/>
              <w:rPr>
                <w:sz w:val="16"/>
                <w:szCs w:val="16"/>
              </w:rPr>
            </w:pPr>
          </w:p>
        </w:tc>
        <w:tc>
          <w:tcPr>
            <w:tcW w:w="3544" w:type="dxa"/>
          </w:tcPr>
          <w:p w14:paraId="2CD295E8" w14:textId="77777777" w:rsidR="002561DA" w:rsidRPr="00220050" w:rsidRDefault="002561DA" w:rsidP="002561DA">
            <w:pPr>
              <w:spacing w:line="438" w:lineRule="exact"/>
              <w:rPr>
                <w:sz w:val="16"/>
                <w:szCs w:val="16"/>
              </w:rPr>
            </w:pPr>
            <w:r w:rsidRPr="00220050">
              <w:rPr>
                <w:rFonts w:hint="eastAsia"/>
                <w:sz w:val="16"/>
                <w:szCs w:val="16"/>
              </w:rPr>
              <w:t>昭和47年　重度障害児に対する日常生活用具の給付及び貸与について</w:t>
            </w:r>
          </w:p>
        </w:tc>
        <w:tc>
          <w:tcPr>
            <w:tcW w:w="3679" w:type="dxa"/>
          </w:tcPr>
          <w:p w14:paraId="25CDC1F8" w14:textId="77777777" w:rsidR="002561DA" w:rsidRPr="00220050" w:rsidRDefault="002561DA" w:rsidP="002561DA">
            <w:pPr>
              <w:spacing w:line="438" w:lineRule="exact"/>
              <w:rPr>
                <w:sz w:val="16"/>
                <w:szCs w:val="16"/>
              </w:rPr>
            </w:pPr>
            <w:r w:rsidRPr="00220050">
              <w:rPr>
                <w:rFonts w:hint="eastAsia"/>
                <w:sz w:val="16"/>
                <w:szCs w:val="16"/>
              </w:rPr>
              <w:t>昭和42年　地方公務員災害補償法</w:t>
            </w:r>
          </w:p>
        </w:tc>
      </w:tr>
      <w:tr w:rsidR="002561DA" w:rsidRPr="00220050" w14:paraId="7A7656E3" w14:textId="77777777" w:rsidTr="002561DA">
        <w:trPr>
          <w:jc w:val="center"/>
        </w:trPr>
        <w:tc>
          <w:tcPr>
            <w:tcW w:w="1271" w:type="dxa"/>
            <w:vMerge/>
            <w:shd w:val="clear" w:color="auto" w:fill="D9D9D9" w:themeFill="background1" w:themeFillShade="D9"/>
          </w:tcPr>
          <w:p w14:paraId="7C0E370E" w14:textId="77777777" w:rsidR="002561DA" w:rsidRPr="00220050" w:rsidRDefault="002561DA" w:rsidP="002561DA">
            <w:pPr>
              <w:spacing w:line="438" w:lineRule="exact"/>
              <w:rPr>
                <w:sz w:val="16"/>
                <w:szCs w:val="16"/>
              </w:rPr>
            </w:pPr>
          </w:p>
        </w:tc>
        <w:tc>
          <w:tcPr>
            <w:tcW w:w="3544" w:type="dxa"/>
          </w:tcPr>
          <w:p w14:paraId="486316E9" w14:textId="77777777" w:rsidR="002561DA" w:rsidRPr="00220050" w:rsidRDefault="002561DA" w:rsidP="002561DA">
            <w:pPr>
              <w:spacing w:line="438" w:lineRule="exact"/>
              <w:rPr>
                <w:sz w:val="16"/>
                <w:szCs w:val="16"/>
              </w:rPr>
            </w:pPr>
            <w:r w:rsidRPr="00220050">
              <w:rPr>
                <w:rFonts w:hint="eastAsia"/>
                <w:sz w:val="16"/>
                <w:szCs w:val="16"/>
              </w:rPr>
              <w:t>昭和51年　老人日常生活用具給付等事業</w:t>
            </w:r>
          </w:p>
        </w:tc>
        <w:tc>
          <w:tcPr>
            <w:tcW w:w="3679" w:type="dxa"/>
          </w:tcPr>
          <w:p w14:paraId="1C72C82E" w14:textId="77777777" w:rsidR="002561DA" w:rsidRPr="00220050" w:rsidRDefault="002561DA" w:rsidP="002561DA">
            <w:pPr>
              <w:spacing w:line="438" w:lineRule="exact"/>
              <w:rPr>
                <w:sz w:val="16"/>
                <w:szCs w:val="16"/>
              </w:rPr>
            </w:pPr>
            <w:r w:rsidRPr="00220050">
              <w:rPr>
                <w:rFonts w:hint="eastAsia"/>
                <w:sz w:val="16"/>
                <w:szCs w:val="16"/>
              </w:rPr>
              <w:t>昭和58年　老人保健法</w:t>
            </w:r>
          </w:p>
        </w:tc>
      </w:tr>
      <w:tr w:rsidR="002561DA" w:rsidRPr="00220050" w14:paraId="13575896" w14:textId="77777777" w:rsidTr="002561DA">
        <w:trPr>
          <w:jc w:val="center"/>
        </w:trPr>
        <w:tc>
          <w:tcPr>
            <w:tcW w:w="1271" w:type="dxa"/>
            <w:vMerge w:val="restart"/>
            <w:shd w:val="clear" w:color="auto" w:fill="D9D9D9" w:themeFill="background1" w:themeFillShade="D9"/>
          </w:tcPr>
          <w:p w14:paraId="28F03BED" w14:textId="77777777" w:rsidR="002561DA" w:rsidRPr="00220050" w:rsidRDefault="002561DA" w:rsidP="002561DA">
            <w:pPr>
              <w:spacing w:line="438" w:lineRule="exact"/>
              <w:rPr>
                <w:sz w:val="16"/>
                <w:szCs w:val="16"/>
              </w:rPr>
            </w:pPr>
            <w:r w:rsidRPr="00220050">
              <w:rPr>
                <w:rFonts w:hint="eastAsia"/>
                <w:sz w:val="16"/>
                <w:szCs w:val="16"/>
              </w:rPr>
              <w:t>平成元年以降</w:t>
            </w:r>
          </w:p>
        </w:tc>
        <w:tc>
          <w:tcPr>
            <w:tcW w:w="3544" w:type="dxa"/>
          </w:tcPr>
          <w:p w14:paraId="2337B782" w14:textId="77777777" w:rsidR="002561DA" w:rsidRPr="00220050" w:rsidRDefault="002561DA" w:rsidP="002561DA">
            <w:pPr>
              <w:spacing w:line="438" w:lineRule="exact"/>
              <w:rPr>
                <w:sz w:val="16"/>
                <w:szCs w:val="16"/>
              </w:rPr>
            </w:pPr>
            <w:r w:rsidRPr="00220050">
              <w:rPr>
                <w:rFonts w:hint="eastAsia"/>
                <w:sz w:val="16"/>
                <w:szCs w:val="16"/>
              </w:rPr>
              <w:t>平成３年　精神薄弱者（知的障害者）に対する日常生活用具の給付及び貸与について</w:t>
            </w:r>
          </w:p>
        </w:tc>
        <w:tc>
          <w:tcPr>
            <w:tcW w:w="3679" w:type="dxa"/>
          </w:tcPr>
          <w:p w14:paraId="2B87C9D9" w14:textId="77777777" w:rsidR="002561DA" w:rsidRPr="00220050" w:rsidRDefault="002561DA" w:rsidP="002561DA">
            <w:pPr>
              <w:spacing w:line="438" w:lineRule="exact"/>
              <w:rPr>
                <w:sz w:val="16"/>
                <w:szCs w:val="16"/>
              </w:rPr>
            </w:pPr>
            <w:r w:rsidRPr="00220050">
              <w:rPr>
                <w:rFonts w:hint="eastAsia"/>
                <w:sz w:val="16"/>
                <w:szCs w:val="16"/>
              </w:rPr>
              <w:t>平成12年　介護保険法</w:t>
            </w:r>
            <w:r w:rsidRPr="00220050">
              <w:rPr>
                <w:rFonts w:ascii="Segoe UI Symbol" w:hAnsi="Segoe UI Symbol" w:cs="Segoe UI Symbol" w:hint="eastAsia"/>
                <w:sz w:val="16"/>
                <w:szCs w:val="16"/>
              </w:rPr>
              <w:t>♰</w:t>
            </w:r>
          </w:p>
        </w:tc>
      </w:tr>
      <w:tr w:rsidR="002561DA" w:rsidRPr="00220050" w14:paraId="2A4A5F83" w14:textId="77777777" w:rsidTr="002561DA">
        <w:trPr>
          <w:jc w:val="center"/>
        </w:trPr>
        <w:tc>
          <w:tcPr>
            <w:tcW w:w="1271" w:type="dxa"/>
            <w:vMerge/>
            <w:shd w:val="clear" w:color="auto" w:fill="D9D9D9" w:themeFill="background1" w:themeFillShade="D9"/>
          </w:tcPr>
          <w:p w14:paraId="18EE224D" w14:textId="77777777" w:rsidR="002561DA" w:rsidRPr="00220050" w:rsidRDefault="002561DA" w:rsidP="002561DA">
            <w:pPr>
              <w:spacing w:line="438" w:lineRule="exact"/>
              <w:rPr>
                <w:sz w:val="16"/>
                <w:szCs w:val="16"/>
              </w:rPr>
            </w:pPr>
          </w:p>
        </w:tc>
        <w:tc>
          <w:tcPr>
            <w:tcW w:w="3544" w:type="dxa"/>
          </w:tcPr>
          <w:p w14:paraId="02A6931B" w14:textId="77777777" w:rsidR="002561DA" w:rsidRPr="00220050" w:rsidRDefault="002561DA" w:rsidP="002561DA">
            <w:pPr>
              <w:spacing w:line="438" w:lineRule="exact"/>
              <w:rPr>
                <w:sz w:val="16"/>
                <w:szCs w:val="16"/>
              </w:rPr>
            </w:pPr>
            <w:r w:rsidRPr="00220050">
              <w:rPr>
                <w:rFonts w:hint="eastAsia"/>
                <w:sz w:val="16"/>
                <w:szCs w:val="16"/>
              </w:rPr>
              <w:t>平成５年　福祉用具の研究開発及び普及の促進に関する法律※</w:t>
            </w:r>
          </w:p>
        </w:tc>
        <w:tc>
          <w:tcPr>
            <w:tcW w:w="3679" w:type="dxa"/>
          </w:tcPr>
          <w:p w14:paraId="4B662FF3" w14:textId="77777777" w:rsidR="002561DA" w:rsidRPr="00220050" w:rsidRDefault="002561DA" w:rsidP="002561DA">
            <w:pPr>
              <w:spacing w:line="438" w:lineRule="exact"/>
              <w:rPr>
                <w:sz w:val="16"/>
                <w:szCs w:val="16"/>
              </w:rPr>
            </w:pPr>
          </w:p>
        </w:tc>
      </w:tr>
    </w:tbl>
    <w:p w14:paraId="023EF418" w14:textId="77777777" w:rsidR="002561DA" w:rsidRDefault="002561DA" w:rsidP="002561DA">
      <w:pPr>
        <w:spacing w:line="438" w:lineRule="exact"/>
        <w:rPr>
          <w:rFonts w:ascii="Segoe UI Symbol" w:hAnsi="Segoe UI Symbol" w:cs="Segoe UI Symbol"/>
          <w:sz w:val="16"/>
          <w:szCs w:val="16"/>
        </w:rPr>
      </w:pPr>
      <w:r w:rsidRPr="003B6B90">
        <w:rPr>
          <w:rFonts w:hint="eastAsia"/>
          <w:sz w:val="16"/>
          <w:szCs w:val="16"/>
        </w:rPr>
        <w:t>注　１　※は関連法を、</w:t>
      </w:r>
      <w:r w:rsidRPr="003B6B90">
        <w:rPr>
          <w:rFonts w:ascii="Segoe UI Symbol" w:hAnsi="Segoe UI Symbol" w:cs="Segoe UI Symbol" w:hint="eastAsia"/>
          <w:sz w:val="16"/>
          <w:szCs w:val="16"/>
        </w:rPr>
        <w:t>♰は旅行予定法を示す。</w:t>
      </w:r>
    </w:p>
    <w:p w14:paraId="4426E57B" w14:textId="77777777" w:rsidR="002561DA" w:rsidRPr="00695D0D" w:rsidRDefault="002561DA" w:rsidP="002561DA">
      <w:pPr>
        <w:spacing w:line="438" w:lineRule="exact"/>
        <w:rPr>
          <w:rFonts w:ascii="Segoe UI Symbol" w:hAnsi="Segoe UI Symbol" w:cs="Segoe UI Symbol"/>
          <w:sz w:val="16"/>
          <w:szCs w:val="16"/>
        </w:rPr>
      </w:pPr>
      <w:r w:rsidRPr="003B6B90">
        <w:rPr>
          <w:rFonts w:hint="eastAsia"/>
          <w:sz w:val="16"/>
          <w:szCs w:val="16"/>
        </w:rPr>
        <w:t>２　傷痍軍人救護関係法は省略した。</w:t>
      </w:r>
    </w:p>
    <w:p w14:paraId="233E7255" w14:textId="77777777" w:rsidR="002561DA" w:rsidRPr="00695D0D" w:rsidRDefault="002561DA" w:rsidP="002561DA">
      <w:pPr>
        <w:spacing w:line="438" w:lineRule="exact"/>
        <w:rPr>
          <w:b/>
        </w:rPr>
      </w:pPr>
      <w:r w:rsidRPr="00447484">
        <w:rPr>
          <w:rFonts w:hint="eastAsia"/>
          <w:b/>
        </w:rPr>
        <w:t>図1</w:t>
      </w:r>
      <w:r w:rsidRPr="00447484">
        <w:rPr>
          <w:b/>
        </w:rPr>
        <w:t>-</w:t>
      </w:r>
      <w:r>
        <w:rPr>
          <w:rFonts w:hint="eastAsia"/>
          <w:b/>
        </w:rPr>
        <w:t>4</w:t>
      </w:r>
      <w:r w:rsidRPr="00447484">
        <w:rPr>
          <w:rFonts w:hint="eastAsia"/>
          <w:b/>
        </w:rPr>
        <w:t xml:space="preserve">　</w:t>
      </w:r>
      <w:r w:rsidRPr="00695D0D">
        <w:rPr>
          <w:rFonts w:hint="eastAsia"/>
          <w:b/>
        </w:rPr>
        <w:t>福祉用具関連法・制度年表</w:t>
      </w:r>
    </w:p>
    <w:p w14:paraId="2DB4FEC5" w14:textId="77777777" w:rsidR="002561DA" w:rsidRDefault="002561DA" w:rsidP="002561DA">
      <w:pPr>
        <w:spacing w:line="438" w:lineRule="exact"/>
      </w:pPr>
    </w:p>
    <w:p w14:paraId="139EA7E2" w14:textId="77777777" w:rsidR="002561DA" w:rsidRPr="005D7EB4" w:rsidRDefault="002561DA" w:rsidP="002561DA">
      <w:pPr>
        <w:spacing w:line="438" w:lineRule="exact"/>
      </w:pPr>
    </w:p>
    <w:tbl>
      <w:tblPr>
        <w:tblStyle w:val="a9"/>
        <w:tblW w:w="0" w:type="auto"/>
        <w:jc w:val="center"/>
        <w:tblLook w:val="04A0" w:firstRow="1" w:lastRow="0" w:firstColumn="1" w:lastColumn="0" w:noHBand="0" w:noVBand="1"/>
      </w:tblPr>
      <w:tblGrid>
        <w:gridCol w:w="562"/>
        <w:gridCol w:w="2694"/>
        <w:gridCol w:w="2551"/>
        <w:gridCol w:w="2687"/>
      </w:tblGrid>
      <w:tr w:rsidR="002561DA" w:rsidRPr="00220050" w14:paraId="32921633" w14:textId="77777777" w:rsidTr="002561DA">
        <w:trPr>
          <w:jc w:val="center"/>
        </w:trPr>
        <w:tc>
          <w:tcPr>
            <w:tcW w:w="562" w:type="dxa"/>
            <w:shd w:val="clear" w:color="auto" w:fill="D9D9D9" w:themeFill="background1" w:themeFillShade="D9"/>
          </w:tcPr>
          <w:p w14:paraId="489B342F" w14:textId="77777777" w:rsidR="002561DA" w:rsidRPr="00220050" w:rsidRDefault="002561DA" w:rsidP="002561DA">
            <w:pPr>
              <w:spacing w:line="438" w:lineRule="exact"/>
              <w:rPr>
                <w:sz w:val="16"/>
                <w:szCs w:val="16"/>
              </w:rPr>
            </w:pPr>
            <w:r w:rsidRPr="00220050">
              <w:rPr>
                <w:rFonts w:hint="eastAsia"/>
                <w:sz w:val="16"/>
                <w:szCs w:val="16"/>
              </w:rPr>
              <w:t>区分</w:t>
            </w:r>
          </w:p>
        </w:tc>
        <w:tc>
          <w:tcPr>
            <w:tcW w:w="2694" w:type="dxa"/>
            <w:shd w:val="clear" w:color="auto" w:fill="D9D9D9" w:themeFill="background1" w:themeFillShade="D9"/>
          </w:tcPr>
          <w:p w14:paraId="052DD9ED" w14:textId="77777777" w:rsidR="002561DA" w:rsidRPr="00220050" w:rsidRDefault="002561DA" w:rsidP="002561DA">
            <w:pPr>
              <w:spacing w:line="438" w:lineRule="exact"/>
              <w:rPr>
                <w:sz w:val="16"/>
                <w:szCs w:val="16"/>
              </w:rPr>
            </w:pPr>
            <w:r w:rsidRPr="00220050">
              <w:rPr>
                <w:rFonts w:hint="eastAsia"/>
                <w:sz w:val="16"/>
                <w:szCs w:val="16"/>
              </w:rPr>
              <w:t>補装具（更生用）</w:t>
            </w:r>
          </w:p>
        </w:tc>
        <w:tc>
          <w:tcPr>
            <w:tcW w:w="2551" w:type="dxa"/>
            <w:shd w:val="clear" w:color="auto" w:fill="D9D9D9" w:themeFill="background1" w:themeFillShade="D9"/>
          </w:tcPr>
          <w:p w14:paraId="4B0E0D53" w14:textId="77777777" w:rsidR="002561DA" w:rsidRPr="00220050" w:rsidRDefault="002561DA" w:rsidP="002561DA">
            <w:pPr>
              <w:spacing w:line="438" w:lineRule="exact"/>
              <w:rPr>
                <w:sz w:val="16"/>
                <w:szCs w:val="16"/>
              </w:rPr>
            </w:pPr>
            <w:r w:rsidRPr="00220050">
              <w:rPr>
                <w:rFonts w:hint="eastAsia"/>
                <w:sz w:val="16"/>
                <w:szCs w:val="16"/>
              </w:rPr>
              <w:t>治療用装具</w:t>
            </w:r>
          </w:p>
        </w:tc>
        <w:tc>
          <w:tcPr>
            <w:tcW w:w="2687" w:type="dxa"/>
            <w:shd w:val="clear" w:color="auto" w:fill="D9D9D9" w:themeFill="background1" w:themeFillShade="D9"/>
          </w:tcPr>
          <w:p w14:paraId="7521F3C7" w14:textId="77777777" w:rsidR="002561DA" w:rsidRPr="00220050" w:rsidRDefault="002561DA" w:rsidP="002561DA">
            <w:pPr>
              <w:spacing w:line="438" w:lineRule="exact"/>
              <w:rPr>
                <w:sz w:val="16"/>
                <w:szCs w:val="16"/>
              </w:rPr>
            </w:pPr>
            <w:r w:rsidRPr="00220050">
              <w:rPr>
                <w:rFonts w:hint="eastAsia"/>
                <w:sz w:val="16"/>
                <w:szCs w:val="16"/>
              </w:rPr>
              <w:t>日常生活用具</w:t>
            </w:r>
          </w:p>
        </w:tc>
      </w:tr>
      <w:tr w:rsidR="002561DA" w:rsidRPr="00220050" w14:paraId="52E55BA6" w14:textId="77777777" w:rsidTr="002561DA">
        <w:trPr>
          <w:jc w:val="center"/>
        </w:trPr>
        <w:tc>
          <w:tcPr>
            <w:tcW w:w="562" w:type="dxa"/>
            <w:shd w:val="clear" w:color="auto" w:fill="D9D9D9" w:themeFill="background1" w:themeFillShade="D9"/>
          </w:tcPr>
          <w:p w14:paraId="296A7493" w14:textId="77777777" w:rsidR="002561DA" w:rsidRDefault="002561DA" w:rsidP="002561DA">
            <w:pPr>
              <w:spacing w:line="438" w:lineRule="exact"/>
              <w:rPr>
                <w:sz w:val="16"/>
                <w:szCs w:val="16"/>
              </w:rPr>
            </w:pPr>
            <w:r w:rsidRPr="00220050">
              <w:rPr>
                <w:rFonts w:hint="eastAsia"/>
                <w:sz w:val="16"/>
                <w:szCs w:val="16"/>
              </w:rPr>
              <w:t>性格</w:t>
            </w:r>
            <w:r w:rsidRPr="00220050">
              <w:rPr>
                <w:rFonts w:hint="eastAsia"/>
                <w:sz w:val="16"/>
                <w:szCs w:val="16"/>
              </w:rPr>
              <w:lastRenderedPageBreak/>
              <w:t>と</w:t>
            </w:r>
          </w:p>
          <w:p w14:paraId="74070144" w14:textId="77777777" w:rsidR="002561DA" w:rsidRPr="00220050" w:rsidRDefault="002561DA" w:rsidP="002561DA">
            <w:pPr>
              <w:spacing w:line="438" w:lineRule="exact"/>
              <w:rPr>
                <w:sz w:val="16"/>
                <w:szCs w:val="16"/>
              </w:rPr>
            </w:pPr>
            <w:r w:rsidRPr="00220050">
              <w:rPr>
                <w:rFonts w:hint="eastAsia"/>
                <w:sz w:val="16"/>
                <w:szCs w:val="16"/>
              </w:rPr>
              <w:t>目的</w:t>
            </w:r>
          </w:p>
        </w:tc>
        <w:tc>
          <w:tcPr>
            <w:tcW w:w="2694" w:type="dxa"/>
          </w:tcPr>
          <w:p w14:paraId="4BC8940D" w14:textId="77777777" w:rsidR="002561DA" w:rsidRPr="00220050" w:rsidRDefault="002561DA" w:rsidP="002561DA">
            <w:pPr>
              <w:spacing w:line="438" w:lineRule="exact"/>
              <w:rPr>
                <w:sz w:val="16"/>
                <w:szCs w:val="16"/>
              </w:rPr>
            </w:pPr>
            <w:r w:rsidRPr="00220050">
              <w:rPr>
                <w:rFonts w:hint="eastAsia"/>
                <w:sz w:val="16"/>
                <w:szCs w:val="16"/>
              </w:rPr>
              <w:lastRenderedPageBreak/>
              <w:t>身体障害者（児）が身体の損傷・欠損・機能低下を補</w:t>
            </w:r>
            <w:r w:rsidRPr="00220050">
              <w:rPr>
                <w:rFonts w:hint="eastAsia"/>
                <w:sz w:val="16"/>
                <w:szCs w:val="16"/>
              </w:rPr>
              <w:lastRenderedPageBreak/>
              <w:t>うために身体の一部をほかの方法で代行する手段として用い、日常生活上または職業上で常用して、より生活の効率を保つための、恒久的な更生用機器・器具類</w:t>
            </w:r>
          </w:p>
        </w:tc>
        <w:tc>
          <w:tcPr>
            <w:tcW w:w="2551" w:type="dxa"/>
          </w:tcPr>
          <w:p w14:paraId="68E4846C" w14:textId="77777777" w:rsidR="002561DA" w:rsidRPr="00220050" w:rsidRDefault="002561DA" w:rsidP="002561DA">
            <w:pPr>
              <w:spacing w:line="438" w:lineRule="exact"/>
              <w:rPr>
                <w:sz w:val="16"/>
                <w:szCs w:val="16"/>
              </w:rPr>
            </w:pPr>
            <w:r w:rsidRPr="00220050">
              <w:rPr>
                <w:rFonts w:hint="eastAsia"/>
                <w:sz w:val="16"/>
                <w:szCs w:val="16"/>
              </w:rPr>
              <w:lastRenderedPageBreak/>
              <w:t>治療上必要なもので疾病障害等の回復を図る</w:t>
            </w:r>
          </w:p>
        </w:tc>
        <w:tc>
          <w:tcPr>
            <w:tcW w:w="2687" w:type="dxa"/>
          </w:tcPr>
          <w:p w14:paraId="21B90AF0" w14:textId="77777777" w:rsidR="002561DA" w:rsidRPr="00220050" w:rsidRDefault="002561DA" w:rsidP="002561DA">
            <w:pPr>
              <w:spacing w:line="438" w:lineRule="exact"/>
              <w:rPr>
                <w:sz w:val="16"/>
                <w:szCs w:val="16"/>
              </w:rPr>
            </w:pPr>
            <w:r w:rsidRPr="00220050">
              <w:rPr>
                <w:rFonts w:hint="eastAsia"/>
                <w:sz w:val="16"/>
                <w:szCs w:val="16"/>
              </w:rPr>
              <w:t>心身の機能が低下し、日常生活を営むのに支障のあ</w:t>
            </w:r>
            <w:r w:rsidRPr="00220050">
              <w:rPr>
                <w:rFonts w:hint="eastAsia"/>
                <w:sz w:val="16"/>
                <w:szCs w:val="16"/>
              </w:rPr>
              <w:lastRenderedPageBreak/>
              <w:t>る一人暮らし老人、寝たきり老人または住宅重度障害者の日常生活の便宜を図り、介護する家族の負担を軽減するため、障害者等用に改善された用具機器類</w:t>
            </w:r>
          </w:p>
        </w:tc>
      </w:tr>
      <w:tr w:rsidR="002561DA" w:rsidRPr="00220050" w14:paraId="4E9CF2E7" w14:textId="77777777" w:rsidTr="002561DA">
        <w:trPr>
          <w:jc w:val="center"/>
        </w:trPr>
        <w:tc>
          <w:tcPr>
            <w:tcW w:w="562" w:type="dxa"/>
            <w:shd w:val="clear" w:color="auto" w:fill="D9D9D9" w:themeFill="background1" w:themeFillShade="D9"/>
          </w:tcPr>
          <w:p w14:paraId="43F9CD91" w14:textId="77777777" w:rsidR="002561DA" w:rsidRPr="00220050" w:rsidRDefault="002561DA" w:rsidP="002561DA">
            <w:pPr>
              <w:spacing w:line="438" w:lineRule="exact"/>
              <w:rPr>
                <w:sz w:val="16"/>
                <w:szCs w:val="16"/>
              </w:rPr>
            </w:pPr>
            <w:r w:rsidRPr="00220050">
              <w:rPr>
                <w:rFonts w:hint="eastAsia"/>
                <w:sz w:val="16"/>
                <w:szCs w:val="16"/>
              </w:rPr>
              <w:lastRenderedPageBreak/>
              <w:t>身体条件</w:t>
            </w:r>
          </w:p>
        </w:tc>
        <w:tc>
          <w:tcPr>
            <w:tcW w:w="2694" w:type="dxa"/>
          </w:tcPr>
          <w:p w14:paraId="614FFA7B" w14:textId="77777777" w:rsidR="002561DA" w:rsidRPr="00220050" w:rsidRDefault="002561DA" w:rsidP="002561DA">
            <w:pPr>
              <w:spacing w:line="438" w:lineRule="exact"/>
              <w:rPr>
                <w:sz w:val="16"/>
                <w:szCs w:val="16"/>
              </w:rPr>
            </w:pPr>
            <w:r w:rsidRPr="00220050">
              <w:rPr>
                <w:rFonts w:hint="eastAsia"/>
                <w:sz w:val="16"/>
                <w:szCs w:val="16"/>
              </w:rPr>
              <w:t>障害が固定し永続する場合</w:t>
            </w:r>
          </w:p>
          <w:p w14:paraId="54493379" w14:textId="77777777" w:rsidR="002561DA" w:rsidRPr="00220050" w:rsidRDefault="002561DA" w:rsidP="002561DA">
            <w:pPr>
              <w:spacing w:line="438" w:lineRule="exact"/>
              <w:rPr>
                <w:sz w:val="16"/>
                <w:szCs w:val="16"/>
              </w:rPr>
            </w:pPr>
            <w:r w:rsidRPr="00220050">
              <w:rPr>
                <w:sz w:val="16"/>
                <w:szCs w:val="16"/>
              </w:rPr>
              <w:t>Disability</w:t>
            </w:r>
            <w:r w:rsidRPr="00220050">
              <w:rPr>
                <w:rFonts w:hint="eastAsia"/>
                <w:sz w:val="16"/>
                <w:szCs w:val="16"/>
              </w:rPr>
              <w:t>（能力障害の代償）</w:t>
            </w:r>
          </w:p>
          <w:p w14:paraId="17488D4A" w14:textId="77777777" w:rsidR="002561DA" w:rsidRPr="00220050" w:rsidRDefault="002561DA" w:rsidP="002561DA">
            <w:pPr>
              <w:spacing w:line="438" w:lineRule="exact"/>
              <w:rPr>
                <w:sz w:val="16"/>
                <w:szCs w:val="16"/>
              </w:rPr>
            </w:pPr>
            <w:r w:rsidRPr="00220050">
              <w:rPr>
                <w:sz w:val="16"/>
                <w:szCs w:val="16"/>
              </w:rPr>
              <w:t>Handicapped</w:t>
            </w:r>
            <w:r w:rsidRPr="00220050">
              <w:rPr>
                <w:rFonts w:hint="eastAsia"/>
                <w:sz w:val="16"/>
                <w:szCs w:val="16"/>
              </w:rPr>
              <w:t>（社会的不利解消）</w:t>
            </w:r>
          </w:p>
        </w:tc>
        <w:tc>
          <w:tcPr>
            <w:tcW w:w="2551" w:type="dxa"/>
          </w:tcPr>
          <w:p w14:paraId="55610BAD" w14:textId="77777777" w:rsidR="002561DA" w:rsidRPr="00220050" w:rsidRDefault="002561DA" w:rsidP="002561DA">
            <w:pPr>
              <w:spacing w:line="438" w:lineRule="exact"/>
              <w:rPr>
                <w:sz w:val="16"/>
                <w:szCs w:val="16"/>
              </w:rPr>
            </w:pPr>
            <w:r w:rsidRPr="00220050">
              <w:rPr>
                <w:rFonts w:hint="eastAsia"/>
                <w:sz w:val="16"/>
                <w:szCs w:val="16"/>
              </w:rPr>
              <w:t>症状が変化する場合（急性期～亜急性期）</w:t>
            </w:r>
          </w:p>
          <w:p w14:paraId="0709C3BE" w14:textId="77777777" w:rsidR="002561DA" w:rsidRPr="00220050" w:rsidRDefault="002561DA" w:rsidP="002561DA">
            <w:pPr>
              <w:spacing w:line="438" w:lineRule="exact"/>
              <w:rPr>
                <w:sz w:val="16"/>
                <w:szCs w:val="16"/>
              </w:rPr>
            </w:pPr>
            <w:r w:rsidRPr="00220050">
              <w:rPr>
                <w:sz w:val="16"/>
                <w:szCs w:val="16"/>
              </w:rPr>
              <w:t>Impairment</w:t>
            </w:r>
            <w:r w:rsidRPr="00220050">
              <w:rPr>
                <w:rFonts w:hint="eastAsia"/>
                <w:sz w:val="16"/>
                <w:szCs w:val="16"/>
              </w:rPr>
              <w:t>（損傷機能不全治療）</w:t>
            </w:r>
          </w:p>
        </w:tc>
        <w:tc>
          <w:tcPr>
            <w:tcW w:w="2687" w:type="dxa"/>
          </w:tcPr>
          <w:p w14:paraId="1CA705F9" w14:textId="77777777" w:rsidR="002561DA" w:rsidRPr="00220050" w:rsidRDefault="002561DA" w:rsidP="002561DA">
            <w:pPr>
              <w:spacing w:line="438" w:lineRule="exact"/>
              <w:rPr>
                <w:sz w:val="16"/>
                <w:szCs w:val="16"/>
              </w:rPr>
            </w:pPr>
            <w:r w:rsidRPr="00220050">
              <w:rPr>
                <w:rFonts w:hint="eastAsia"/>
                <w:sz w:val="16"/>
                <w:szCs w:val="16"/>
              </w:rPr>
              <w:t>疾病・障害が永続し介助を必要とする場合</w:t>
            </w:r>
          </w:p>
        </w:tc>
      </w:tr>
      <w:tr w:rsidR="002561DA" w:rsidRPr="00220050" w14:paraId="03FAA8C6" w14:textId="77777777" w:rsidTr="002561DA">
        <w:trPr>
          <w:jc w:val="center"/>
        </w:trPr>
        <w:tc>
          <w:tcPr>
            <w:tcW w:w="562" w:type="dxa"/>
            <w:shd w:val="clear" w:color="auto" w:fill="D9D9D9" w:themeFill="background1" w:themeFillShade="D9"/>
          </w:tcPr>
          <w:p w14:paraId="761F72C3" w14:textId="77777777" w:rsidR="002561DA" w:rsidRPr="00220050" w:rsidRDefault="002561DA" w:rsidP="002561DA">
            <w:pPr>
              <w:spacing w:line="438" w:lineRule="exact"/>
              <w:rPr>
                <w:sz w:val="16"/>
                <w:szCs w:val="16"/>
              </w:rPr>
            </w:pPr>
            <w:r w:rsidRPr="00220050">
              <w:rPr>
                <w:rFonts w:hint="eastAsia"/>
                <w:sz w:val="16"/>
                <w:szCs w:val="16"/>
              </w:rPr>
              <w:t>使用期間</w:t>
            </w:r>
          </w:p>
        </w:tc>
        <w:tc>
          <w:tcPr>
            <w:tcW w:w="2694" w:type="dxa"/>
          </w:tcPr>
          <w:p w14:paraId="2F82A3CB" w14:textId="77777777" w:rsidR="002561DA" w:rsidRPr="00220050" w:rsidRDefault="002561DA" w:rsidP="002561DA">
            <w:pPr>
              <w:spacing w:line="438" w:lineRule="exact"/>
              <w:rPr>
                <w:sz w:val="16"/>
                <w:szCs w:val="16"/>
              </w:rPr>
            </w:pPr>
            <w:r w:rsidRPr="00220050">
              <w:rPr>
                <w:rFonts w:hint="eastAsia"/>
                <w:sz w:val="16"/>
                <w:szCs w:val="16"/>
              </w:rPr>
              <w:t>日常的・継続的に使用する耐用年数が定まっている</w:t>
            </w:r>
          </w:p>
          <w:p w14:paraId="41D26D73" w14:textId="77777777" w:rsidR="002561DA" w:rsidRPr="00220050" w:rsidRDefault="002561DA" w:rsidP="002561DA">
            <w:pPr>
              <w:spacing w:line="438" w:lineRule="exact"/>
              <w:rPr>
                <w:sz w:val="16"/>
                <w:szCs w:val="16"/>
              </w:rPr>
            </w:pPr>
            <w:r w:rsidRPr="00220050">
              <w:rPr>
                <w:rFonts w:hint="eastAsia"/>
                <w:sz w:val="16"/>
                <w:szCs w:val="16"/>
              </w:rPr>
              <w:t>破損消耗の場合は、再交付・修理が認められる</w:t>
            </w:r>
          </w:p>
        </w:tc>
        <w:tc>
          <w:tcPr>
            <w:tcW w:w="2551" w:type="dxa"/>
          </w:tcPr>
          <w:p w14:paraId="40BDB24A" w14:textId="77777777" w:rsidR="002561DA" w:rsidRPr="00220050" w:rsidRDefault="002561DA" w:rsidP="002561DA">
            <w:pPr>
              <w:spacing w:line="438" w:lineRule="exact"/>
              <w:rPr>
                <w:sz w:val="16"/>
                <w:szCs w:val="16"/>
              </w:rPr>
            </w:pPr>
            <w:r w:rsidRPr="00220050">
              <w:rPr>
                <w:rFonts w:hint="eastAsia"/>
                <w:sz w:val="16"/>
                <w:szCs w:val="16"/>
              </w:rPr>
              <w:t>不定/短期間の阿合が大半である</w:t>
            </w:r>
          </w:p>
          <w:p w14:paraId="486D8EBC" w14:textId="77777777" w:rsidR="002561DA" w:rsidRPr="00220050" w:rsidRDefault="002561DA" w:rsidP="002561DA">
            <w:pPr>
              <w:spacing w:line="438" w:lineRule="exact"/>
              <w:rPr>
                <w:sz w:val="16"/>
                <w:szCs w:val="16"/>
              </w:rPr>
            </w:pPr>
            <w:r w:rsidRPr="00220050">
              <w:rPr>
                <w:rFonts w:hint="eastAsia"/>
                <w:sz w:val="16"/>
                <w:szCs w:val="16"/>
              </w:rPr>
              <w:t>引き続き同じ種類のものの支給は認められない</w:t>
            </w:r>
          </w:p>
        </w:tc>
        <w:tc>
          <w:tcPr>
            <w:tcW w:w="2687" w:type="dxa"/>
          </w:tcPr>
          <w:p w14:paraId="2E099193" w14:textId="77777777" w:rsidR="002561DA" w:rsidRPr="00220050" w:rsidRDefault="002561DA" w:rsidP="002561DA">
            <w:pPr>
              <w:spacing w:line="438" w:lineRule="exact"/>
              <w:rPr>
                <w:sz w:val="16"/>
                <w:szCs w:val="16"/>
              </w:rPr>
            </w:pPr>
            <w:r w:rsidRPr="00220050">
              <w:rPr>
                <w:rFonts w:hint="eastAsia"/>
                <w:sz w:val="16"/>
                <w:szCs w:val="16"/>
              </w:rPr>
              <w:t>不定期</w:t>
            </w:r>
          </w:p>
          <w:p w14:paraId="40226E9F" w14:textId="77777777" w:rsidR="002561DA" w:rsidRPr="00220050" w:rsidRDefault="002561DA" w:rsidP="002561DA">
            <w:pPr>
              <w:spacing w:line="438" w:lineRule="exact"/>
              <w:rPr>
                <w:sz w:val="16"/>
                <w:szCs w:val="16"/>
              </w:rPr>
            </w:pPr>
            <w:r w:rsidRPr="00220050">
              <w:rPr>
                <w:rFonts w:hint="eastAsia"/>
                <w:sz w:val="16"/>
                <w:szCs w:val="16"/>
              </w:rPr>
              <w:t>破損消耗するまで</w:t>
            </w:r>
          </w:p>
        </w:tc>
      </w:tr>
      <w:tr w:rsidR="002561DA" w:rsidRPr="00220050" w14:paraId="1063EA6F" w14:textId="77777777" w:rsidTr="002561DA">
        <w:trPr>
          <w:jc w:val="center"/>
        </w:trPr>
        <w:tc>
          <w:tcPr>
            <w:tcW w:w="562" w:type="dxa"/>
            <w:vMerge w:val="restart"/>
            <w:shd w:val="clear" w:color="auto" w:fill="D9D9D9" w:themeFill="background1" w:themeFillShade="D9"/>
          </w:tcPr>
          <w:p w14:paraId="422973B2" w14:textId="77777777" w:rsidR="002561DA" w:rsidRPr="00220050" w:rsidRDefault="002561DA" w:rsidP="002561DA">
            <w:pPr>
              <w:spacing w:line="438" w:lineRule="exact"/>
              <w:rPr>
                <w:sz w:val="16"/>
                <w:szCs w:val="16"/>
              </w:rPr>
            </w:pPr>
            <w:r w:rsidRPr="00220050">
              <w:rPr>
                <w:rFonts w:hint="eastAsia"/>
                <w:sz w:val="16"/>
                <w:szCs w:val="16"/>
              </w:rPr>
              <w:t>法律</w:t>
            </w:r>
          </w:p>
          <w:p w14:paraId="4B483D3E" w14:textId="77777777" w:rsidR="002561DA" w:rsidRPr="00220050" w:rsidRDefault="002561DA" w:rsidP="002561DA">
            <w:pPr>
              <w:spacing w:line="438" w:lineRule="exact"/>
              <w:rPr>
                <w:sz w:val="16"/>
                <w:szCs w:val="16"/>
              </w:rPr>
            </w:pPr>
          </w:p>
        </w:tc>
        <w:tc>
          <w:tcPr>
            <w:tcW w:w="2694" w:type="dxa"/>
          </w:tcPr>
          <w:p w14:paraId="2D625B9A" w14:textId="77777777" w:rsidR="002561DA" w:rsidRPr="00220050" w:rsidRDefault="002561DA" w:rsidP="002561DA">
            <w:pPr>
              <w:spacing w:line="438" w:lineRule="exact"/>
              <w:rPr>
                <w:sz w:val="16"/>
                <w:szCs w:val="16"/>
              </w:rPr>
            </w:pPr>
            <w:r w:rsidRPr="00220050">
              <w:rPr>
                <w:rFonts w:hint="eastAsia"/>
                <w:sz w:val="16"/>
                <w:szCs w:val="16"/>
              </w:rPr>
              <w:t>〔社会福祉系〕</w:t>
            </w:r>
          </w:p>
          <w:p w14:paraId="3160E1E3" w14:textId="77777777" w:rsidR="002561DA" w:rsidRPr="00220050" w:rsidRDefault="002561DA" w:rsidP="002561DA">
            <w:pPr>
              <w:spacing w:line="438" w:lineRule="exact"/>
              <w:rPr>
                <w:sz w:val="16"/>
                <w:szCs w:val="16"/>
              </w:rPr>
            </w:pPr>
            <w:r w:rsidRPr="00220050">
              <w:rPr>
                <w:rFonts w:hint="eastAsia"/>
                <w:sz w:val="16"/>
                <w:szCs w:val="16"/>
              </w:rPr>
              <w:t>身体障害者福祉法</w:t>
            </w:r>
          </w:p>
          <w:p w14:paraId="6CC68B1E" w14:textId="77777777" w:rsidR="002561DA" w:rsidRPr="00220050" w:rsidRDefault="002561DA" w:rsidP="002561DA">
            <w:pPr>
              <w:spacing w:line="438" w:lineRule="exact"/>
              <w:rPr>
                <w:sz w:val="16"/>
                <w:szCs w:val="16"/>
              </w:rPr>
            </w:pPr>
          </w:p>
          <w:p w14:paraId="17D3ECF2" w14:textId="77777777" w:rsidR="002561DA" w:rsidRPr="00220050" w:rsidRDefault="002561DA" w:rsidP="002561DA">
            <w:pPr>
              <w:spacing w:line="438" w:lineRule="exact"/>
              <w:rPr>
                <w:sz w:val="16"/>
                <w:szCs w:val="16"/>
              </w:rPr>
            </w:pPr>
            <w:r w:rsidRPr="00220050">
              <w:rPr>
                <w:rFonts w:hint="eastAsia"/>
                <w:sz w:val="16"/>
                <w:szCs w:val="16"/>
              </w:rPr>
              <w:t>〔社会保険系〕</w:t>
            </w:r>
          </w:p>
          <w:p w14:paraId="3835BAE2" w14:textId="77777777" w:rsidR="002561DA" w:rsidRPr="00220050" w:rsidRDefault="002561DA" w:rsidP="002561DA">
            <w:pPr>
              <w:spacing w:line="438" w:lineRule="exact"/>
              <w:rPr>
                <w:sz w:val="16"/>
                <w:szCs w:val="16"/>
              </w:rPr>
            </w:pPr>
            <w:r w:rsidRPr="00220050">
              <w:rPr>
                <w:rFonts w:hint="eastAsia"/>
                <w:sz w:val="16"/>
                <w:szCs w:val="16"/>
              </w:rPr>
              <w:t>介護保険法（平成12年以降）</w:t>
            </w:r>
          </w:p>
          <w:p w14:paraId="004F4812" w14:textId="77777777" w:rsidR="002561DA" w:rsidRPr="00220050" w:rsidRDefault="002561DA" w:rsidP="002561DA">
            <w:pPr>
              <w:spacing w:line="438" w:lineRule="exact"/>
              <w:rPr>
                <w:sz w:val="16"/>
                <w:szCs w:val="16"/>
              </w:rPr>
            </w:pPr>
          </w:p>
        </w:tc>
        <w:tc>
          <w:tcPr>
            <w:tcW w:w="2551" w:type="dxa"/>
          </w:tcPr>
          <w:p w14:paraId="7C8C9774" w14:textId="77777777" w:rsidR="002561DA" w:rsidRPr="00220050" w:rsidRDefault="002561DA" w:rsidP="002561DA">
            <w:pPr>
              <w:spacing w:line="438" w:lineRule="exact"/>
              <w:rPr>
                <w:sz w:val="16"/>
                <w:szCs w:val="16"/>
              </w:rPr>
            </w:pPr>
            <w:r w:rsidRPr="00220050">
              <w:rPr>
                <w:rFonts w:hint="eastAsia"/>
                <w:sz w:val="16"/>
                <w:szCs w:val="16"/>
              </w:rPr>
              <w:t>〔社会福祉系〕</w:t>
            </w:r>
          </w:p>
          <w:p w14:paraId="389B30D5" w14:textId="77777777" w:rsidR="002561DA" w:rsidRPr="00220050" w:rsidRDefault="002561DA" w:rsidP="002561DA">
            <w:pPr>
              <w:spacing w:line="438" w:lineRule="exact"/>
              <w:rPr>
                <w:sz w:val="16"/>
                <w:szCs w:val="16"/>
              </w:rPr>
            </w:pPr>
            <w:r w:rsidRPr="00220050">
              <w:rPr>
                <w:rFonts w:hint="eastAsia"/>
                <w:sz w:val="16"/>
                <w:szCs w:val="16"/>
              </w:rPr>
              <w:t>生活保護法</w:t>
            </w:r>
          </w:p>
          <w:p w14:paraId="34AD2EA0" w14:textId="77777777" w:rsidR="002561DA" w:rsidRPr="00220050" w:rsidRDefault="002561DA" w:rsidP="002561DA">
            <w:pPr>
              <w:spacing w:line="438" w:lineRule="exact"/>
              <w:rPr>
                <w:sz w:val="16"/>
                <w:szCs w:val="16"/>
              </w:rPr>
            </w:pPr>
            <w:r w:rsidRPr="00220050">
              <w:rPr>
                <w:rFonts w:hint="eastAsia"/>
                <w:sz w:val="16"/>
                <w:szCs w:val="16"/>
              </w:rPr>
              <w:t>老人福祉法</w:t>
            </w:r>
          </w:p>
          <w:p w14:paraId="72E28265" w14:textId="77777777" w:rsidR="002561DA" w:rsidRPr="00220050" w:rsidRDefault="002561DA" w:rsidP="002561DA">
            <w:pPr>
              <w:spacing w:line="438" w:lineRule="exact"/>
              <w:rPr>
                <w:sz w:val="16"/>
                <w:szCs w:val="16"/>
              </w:rPr>
            </w:pPr>
            <w:r w:rsidRPr="00220050">
              <w:rPr>
                <w:rFonts w:hint="eastAsia"/>
                <w:sz w:val="16"/>
                <w:szCs w:val="16"/>
              </w:rPr>
              <w:t>〔社会保険系〕</w:t>
            </w:r>
          </w:p>
          <w:p w14:paraId="76B14776" w14:textId="77777777" w:rsidR="002561DA" w:rsidRPr="00220050" w:rsidRDefault="002561DA" w:rsidP="002561DA">
            <w:pPr>
              <w:spacing w:line="438" w:lineRule="exact"/>
              <w:rPr>
                <w:sz w:val="16"/>
                <w:szCs w:val="16"/>
              </w:rPr>
            </w:pPr>
            <w:r w:rsidRPr="00220050">
              <w:rPr>
                <w:rFonts w:hint="eastAsia"/>
                <w:sz w:val="16"/>
                <w:szCs w:val="16"/>
              </w:rPr>
              <w:t>国民健康保険法</w:t>
            </w:r>
          </w:p>
          <w:p w14:paraId="0A0F73EE" w14:textId="77777777" w:rsidR="002561DA" w:rsidRPr="00220050" w:rsidRDefault="002561DA" w:rsidP="002561DA">
            <w:pPr>
              <w:spacing w:line="438" w:lineRule="exact"/>
              <w:rPr>
                <w:sz w:val="16"/>
                <w:szCs w:val="16"/>
              </w:rPr>
            </w:pPr>
            <w:r w:rsidRPr="00220050">
              <w:rPr>
                <w:rFonts w:hint="eastAsia"/>
                <w:sz w:val="16"/>
                <w:szCs w:val="16"/>
              </w:rPr>
              <w:t>健康保険法</w:t>
            </w:r>
          </w:p>
          <w:p w14:paraId="0DDF20E5" w14:textId="77777777" w:rsidR="002561DA" w:rsidRPr="00220050" w:rsidRDefault="002561DA" w:rsidP="002561DA">
            <w:pPr>
              <w:spacing w:line="438" w:lineRule="exact"/>
              <w:rPr>
                <w:sz w:val="16"/>
                <w:szCs w:val="16"/>
              </w:rPr>
            </w:pPr>
            <w:r w:rsidRPr="00220050">
              <w:rPr>
                <w:rFonts w:hint="eastAsia"/>
                <w:sz w:val="16"/>
                <w:szCs w:val="16"/>
              </w:rPr>
              <w:t>国家公務員救済組合法</w:t>
            </w:r>
          </w:p>
          <w:p w14:paraId="43FDA3D8" w14:textId="77777777" w:rsidR="002561DA" w:rsidRPr="00220050" w:rsidRDefault="002561DA" w:rsidP="002561DA">
            <w:pPr>
              <w:spacing w:line="438" w:lineRule="exact"/>
              <w:rPr>
                <w:sz w:val="16"/>
                <w:szCs w:val="16"/>
              </w:rPr>
            </w:pPr>
            <w:r w:rsidRPr="00220050">
              <w:rPr>
                <w:rFonts w:hint="eastAsia"/>
                <w:sz w:val="16"/>
                <w:szCs w:val="16"/>
              </w:rPr>
              <w:t>地方公務員等共済組合法</w:t>
            </w:r>
          </w:p>
          <w:p w14:paraId="74836736" w14:textId="77777777" w:rsidR="002561DA" w:rsidRPr="00220050" w:rsidRDefault="002561DA" w:rsidP="002561DA">
            <w:pPr>
              <w:spacing w:line="438" w:lineRule="exact"/>
              <w:rPr>
                <w:sz w:val="16"/>
                <w:szCs w:val="16"/>
              </w:rPr>
            </w:pPr>
            <w:r w:rsidRPr="00220050">
              <w:rPr>
                <w:rFonts w:hint="eastAsia"/>
                <w:sz w:val="16"/>
                <w:szCs w:val="16"/>
              </w:rPr>
              <w:t>私立学校教職員救済法</w:t>
            </w:r>
          </w:p>
          <w:p w14:paraId="701B8956" w14:textId="77777777" w:rsidR="002561DA" w:rsidRPr="00220050" w:rsidRDefault="002561DA" w:rsidP="002561DA">
            <w:pPr>
              <w:spacing w:line="438" w:lineRule="exact"/>
              <w:rPr>
                <w:sz w:val="16"/>
                <w:szCs w:val="16"/>
              </w:rPr>
            </w:pPr>
            <w:r w:rsidRPr="00220050">
              <w:rPr>
                <w:rFonts w:hint="eastAsia"/>
                <w:sz w:val="16"/>
                <w:szCs w:val="16"/>
              </w:rPr>
              <w:t>農林漁業団体職員共済組合法</w:t>
            </w:r>
          </w:p>
          <w:p w14:paraId="6B7098DB" w14:textId="77777777" w:rsidR="002561DA" w:rsidRPr="00220050" w:rsidRDefault="002561DA" w:rsidP="002561DA">
            <w:pPr>
              <w:spacing w:line="438" w:lineRule="exact"/>
              <w:rPr>
                <w:sz w:val="16"/>
                <w:szCs w:val="16"/>
              </w:rPr>
            </w:pPr>
            <w:r w:rsidRPr="00220050">
              <w:rPr>
                <w:rFonts w:hint="eastAsia"/>
                <w:sz w:val="16"/>
                <w:szCs w:val="16"/>
              </w:rPr>
              <w:t>公共企業体職員等救済組合法</w:t>
            </w:r>
          </w:p>
          <w:p w14:paraId="59A50A0F" w14:textId="77777777" w:rsidR="002561DA" w:rsidRPr="00220050" w:rsidRDefault="002561DA" w:rsidP="002561DA">
            <w:pPr>
              <w:spacing w:line="438" w:lineRule="exact"/>
              <w:rPr>
                <w:sz w:val="16"/>
                <w:szCs w:val="16"/>
              </w:rPr>
            </w:pPr>
            <w:r w:rsidRPr="00220050">
              <w:rPr>
                <w:rFonts w:hint="eastAsia"/>
                <w:sz w:val="16"/>
                <w:szCs w:val="16"/>
              </w:rPr>
              <w:lastRenderedPageBreak/>
              <w:t>日雇労働者健康保険法</w:t>
            </w:r>
          </w:p>
          <w:p w14:paraId="2B7FCF12" w14:textId="77777777" w:rsidR="002561DA" w:rsidRPr="00220050" w:rsidRDefault="002561DA" w:rsidP="002561DA">
            <w:pPr>
              <w:spacing w:line="438" w:lineRule="exact"/>
              <w:rPr>
                <w:sz w:val="16"/>
                <w:szCs w:val="16"/>
              </w:rPr>
            </w:pPr>
            <w:r w:rsidRPr="00220050">
              <w:rPr>
                <w:rFonts w:hint="eastAsia"/>
                <w:sz w:val="16"/>
                <w:szCs w:val="16"/>
              </w:rPr>
              <w:t>自動車損害賠償保障法</w:t>
            </w:r>
          </w:p>
          <w:p w14:paraId="6137B569" w14:textId="77777777" w:rsidR="002561DA" w:rsidRPr="00220050" w:rsidRDefault="002561DA" w:rsidP="002561DA">
            <w:pPr>
              <w:spacing w:line="438" w:lineRule="exact"/>
              <w:rPr>
                <w:sz w:val="16"/>
                <w:szCs w:val="16"/>
              </w:rPr>
            </w:pPr>
            <w:r w:rsidRPr="00220050">
              <w:rPr>
                <w:rFonts w:hint="eastAsia"/>
                <w:sz w:val="16"/>
                <w:szCs w:val="16"/>
              </w:rPr>
              <w:t>結核予防法</w:t>
            </w:r>
          </w:p>
        </w:tc>
        <w:tc>
          <w:tcPr>
            <w:tcW w:w="2687" w:type="dxa"/>
            <w:vMerge w:val="restart"/>
          </w:tcPr>
          <w:p w14:paraId="31376F1D" w14:textId="77777777" w:rsidR="002561DA" w:rsidRPr="00220050" w:rsidRDefault="002561DA" w:rsidP="002561DA">
            <w:pPr>
              <w:spacing w:line="438" w:lineRule="exact"/>
              <w:rPr>
                <w:sz w:val="16"/>
                <w:szCs w:val="16"/>
              </w:rPr>
            </w:pPr>
            <w:r w:rsidRPr="00220050">
              <w:rPr>
                <w:rFonts w:hint="eastAsia"/>
                <w:sz w:val="16"/>
                <w:szCs w:val="16"/>
              </w:rPr>
              <w:lastRenderedPageBreak/>
              <w:t>〔社会福祉系〕</w:t>
            </w:r>
          </w:p>
          <w:p w14:paraId="36AE6994" w14:textId="77777777" w:rsidR="002561DA" w:rsidRPr="00220050" w:rsidRDefault="002561DA" w:rsidP="002561DA">
            <w:pPr>
              <w:spacing w:line="438" w:lineRule="exact"/>
              <w:rPr>
                <w:sz w:val="16"/>
                <w:szCs w:val="16"/>
              </w:rPr>
            </w:pPr>
            <w:r w:rsidRPr="00220050">
              <w:rPr>
                <w:rFonts w:hint="eastAsia"/>
                <w:sz w:val="16"/>
                <w:szCs w:val="16"/>
              </w:rPr>
              <w:t>身体障害者福祉法</w:t>
            </w:r>
          </w:p>
          <w:p w14:paraId="5C151586" w14:textId="77777777" w:rsidR="002561DA" w:rsidRPr="00220050" w:rsidRDefault="002561DA" w:rsidP="002561DA">
            <w:pPr>
              <w:spacing w:line="438" w:lineRule="exact"/>
              <w:rPr>
                <w:sz w:val="16"/>
                <w:szCs w:val="16"/>
              </w:rPr>
            </w:pPr>
            <w:r w:rsidRPr="00220050">
              <w:rPr>
                <w:rFonts w:hint="eastAsia"/>
                <w:sz w:val="16"/>
                <w:szCs w:val="16"/>
              </w:rPr>
              <w:t>（だいたい１～２級を対象）</w:t>
            </w:r>
          </w:p>
          <w:p w14:paraId="2FE7AFD0" w14:textId="77777777" w:rsidR="002561DA" w:rsidRPr="00220050" w:rsidRDefault="002561DA" w:rsidP="002561DA">
            <w:pPr>
              <w:spacing w:line="438" w:lineRule="exact"/>
              <w:rPr>
                <w:sz w:val="16"/>
                <w:szCs w:val="16"/>
              </w:rPr>
            </w:pPr>
            <w:r w:rsidRPr="00220050">
              <w:rPr>
                <w:rFonts w:hint="eastAsia"/>
                <w:sz w:val="16"/>
                <w:szCs w:val="16"/>
              </w:rPr>
              <w:t>児童福祉法</w:t>
            </w:r>
          </w:p>
          <w:p w14:paraId="66509B3F" w14:textId="77777777" w:rsidR="002561DA" w:rsidRPr="00220050" w:rsidRDefault="002561DA" w:rsidP="002561DA">
            <w:pPr>
              <w:spacing w:line="438" w:lineRule="exact"/>
              <w:rPr>
                <w:sz w:val="16"/>
                <w:szCs w:val="16"/>
              </w:rPr>
            </w:pPr>
            <w:r w:rsidRPr="00220050">
              <w:rPr>
                <w:rFonts w:hint="eastAsia"/>
                <w:sz w:val="16"/>
                <w:szCs w:val="16"/>
              </w:rPr>
              <w:t>（だいたい１～２級を対象））</w:t>
            </w:r>
          </w:p>
          <w:p w14:paraId="3D60B42D" w14:textId="77777777" w:rsidR="002561DA" w:rsidRPr="00220050" w:rsidRDefault="002561DA" w:rsidP="002561DA">
            <w:pPr>
              <w:spacing w:line="438" w:lineRule="exact"/>
              <w:rPr>
                <w:sz w:val="16"/>
                <w:szCs w:val="16"/>
              </w:rPr>
            </w:pPr>
            <w:r w:rsidRPr="00220050">
              <w:rPr>
                <w:rFonts w:hint="eastAsia"/>
                <w:sz w:val="16"/>
                <w:szCs w:val="16"/>
              </w:rPr>
              <w:t>老人福祉法</w:t>
            </w:r>
          </w:p>
          <w:p w14:paraId="41ECF897" w14:textId="77777777" w:rsidR="002561DA" w:rsidRPr="00220050" w:rsidRDefault="002561DA" w:rsidP="002561DA">
            <w:pPr>
              <w:spacing w:line="438" w:lineRule="exact"/>
              <w:rPr>
                <w:sz w:val="16"/>
                <w:szCs w:val="16"/>
              </w:rPr>
            </w:pPr>
            <w:r w:rsidRPr="00220050">
              <w:rPr>
                <w:rFonts w:hint="eastAsia"/>
                <w:sz w:val="16"/>
                <w:szCs w:val="16"/>
              </w:rPr>
              <w:t>（おおむね65歳以上）</w:t>
            </w:r>
          </w:p>
          <w:p w14:paraId="3B099551" w14:textId="77777777" w:rsidR="002561DA" w:rsidRDefault="002561DA" w:rsidP="002561DA">
            <w:pPr>
              <w:spacing w:line="438" w:lineRule="exact"/>
              <w:rPr>
                <w:sz w:val="16"/>
                <w:szCs w:val="16"/>
              </w:rPr>
            </w:pPr>
          </w:p>
          <w:p w14:paraId="79B223CE" w14:textId="77777777" w:rsidR="002561DA" w:rsidRDefault="002561DA" w:rsidP="002561DA">
            <w:pPr>
              <w:spacing w:line="438" w:lineRule="exact"/>
              <w:rPr>
                <w:sz w:val="16"/>
                <w:szCs w:val="16"/>
              </w:rPr>
            </w:pPr>
          </w:p>
          <w:p w14:paraId="42149ECE" w14:textId="77777777" w:rsidR="002561DA" w:rsidRDefault="002561DA" w:rsidP="002561DA">
            <w:pPr>
              <w:spacing w:line="438" w:lineRule="exact"/>
              <w:rPr>
                <w:sz w:val="16"/>
                <w:szCs w:val="16"/>
              </w:rPr>
            </w:pPr>
          </w:p>
          <w:p w14:paraId="2C1D202D" w14:textId="77777777" w:rsidR="002561DA" w:rsidRDefault="002561DA" w:rsidP="002561DA">
            <w:pPr>
              <w:spacing w:line="438" w:lineRule="exact"/>
              <w:rPr>
                <w:sz w:val="16"/>
                <w:szCs w:val="16"/>
              </w:rPr>
            </w:pPr>
          </w:p>
          <w:p w14:paraId="746821EE" w14:textId="77777777" w:rsidR="002561DA" w:rsidRDefault="002561DA" w:rsidP="002561DA">
            <w:pPr>
              <w:spacing w:line="438" w:lineRule="exact"/>
              <w:rPr>
                <w:sz w:val="16"/>
                <w:szCs w:val="16"/>
              </w:rPr>
            </w:pPr>
          </w:p>
          <w:p w14:paraId="59EAA185" w14:textId="77777777" w:rsidR="002561DA" w:rsidRDefault="002561DA" w:rsidP="002561DA">
            <w:pPr>
              <w:spacing w:line="438" w:lineRule="exact"/>
              <w:rPr>
                <w:sz w:val="16"/>
                <w:szCs w:val="16"/>
              </w:rPr>
            </w:pPr>
          </w:p>
          <w:p w14:paraId="1943411D" w14:textId="77777777" w:rsidR="002561DA" w:rsidRPr="00220050" w:rsidRDefault="002561DA" w:rsidP="002561DA">
            <w:pPr>
              <w:spacing w:line="438" w:lineRule="exact"/>
              <w:rPr>
                <w:sz w:val="16"/>
                <w:szCs w:val="16"/>
              </w:rPr>
            </w:pPr>
          </w:p>
          <w:p w14:paraId="4425A830" w14:textId="77777777" w:rsidR="002561DA" w:rsidRPr="00220050" w:rsidRDefault="002561DA" w:rsidP="002561DA">
            <w:pPr>
              <w:spacing w:line="438" w:lineRule="exact"/>
              <w:rPr>
                <w:sz w:val="16"/>
                <w:szCs w:val="16"/>
              </w:rPr>
            </w:pPr>
            <w:r w:rsidRPr="00220050">
              <w:rPr>
                <w:rFonts w:hint="eastAsia"/>
                <w:sz w:val="16"/>
                <w:szCs w:val="16"/>
              </w:rPr>
              <w:t>〔社会保険系〕</w:t>
            </w:r>
          </w:p>
          <w:p w14:paraId="73B20B2E" w14:textId="77777777" w:rsidR="002561DA" w:rsidRPr="00220050" w:rsidRDefault="002561DA" w:rsidP="002561DA">
            <w:pPr>
              <w:spacing w:line="438" w:lineRule="exact"/>
              <w:rPr>
                <w:sz w:val="16"/>
                <w:szCs w:val="16"/>
              </w:rPr>
            </w:pPr>
            <w:r w:rsidRPr="00220050">
              <w:rPr>
                <w:rFonts w:hint="eastAsia"/>
                <w:sz w:val="16"/>
                <w:szCs w:val="16"/>
              </w:rPr>
              <w:t>介護保険法（平成12年以降）</w:t>
            </w:r>
          </w:p>
        </w:tc>
      </w:tr>
      <w:tr w:rsidR="002561DA" w:rsidRPr="00220050" w14:paraId="7A6E4FE8" w14:textId="77777777" w:rsidTr="002561DA">
        <w:trPr>
          <w:jc w:val="center"/>
        </w:trPr>
        <w:tc>
          <w:tcPr>
            <w:tcW w:w="562" w:type="dxa"/>
            <w:vMerge/>
            <w:shd w:val="clear" w:color="auto" w:fill="D9D9D9" w:themeFill="background1" w:themeFillShade="D9"/>
          </w:tcPr>
          <w:p w14:paraId="64256E94" w14:textId="77777777" w:rsidR="002561DA" w:rsidRPr="00220050" w:rsidRDefault="002561DA" w:rsidP="002561DA">
            <w:pPr>
              <w:spacing w:line="438" w:lineRule="exact"/>
              <w:rPr>
                <w:sz w:val="16"/>
                <w:szCs w:val="16"/>
              </w:rPr>
            </w:pPr>
          </w:p>
        </w:tc>
        <w:tc>
          <w:tcPr>
            <w:tcW w:w="5245" w:type="dxa"/>
            <w:gridSpan w:val="2"/>
          </w:tcPr>
          <w:p w14:paraId="0B0FFDD5" w14:textId="77777777" w:rsidR="002561DA" w:rsidRPr="00220050" w:rsidRDefault="002561DA" w:rsidP="002561DA">
            <w:pPr>
              <w:spacing w:line="438" w:lineRule="exact"/>
              <w:rPr>
                <w:sz w:val="16"/>
                <w:szCs w:val="16"/>
              </w:rPr>
            </w:pPr>
            <w:r w:rsidRPr="00220050">
              <w:rPr>
                <w:rFonts w:hint="eastAsia"/>
                <w:sz w:val="16"/>
                <w:szCs w:val="16"/>
              </w:rPr>
              <w:t>〔社会保険系〕</w:t>
            </w:r>
          </w:p>
          <w:p w14:paraId="7F899497" w14:textId="77777777" w:rsidR="002561DA" w:rsidRPr="00220050" w:rsidRDefault="002561DA" w:rsidP="002561DA">
            <w:pPr>
              <w:spacing w:line="438" w:lineRule="exact"/>
              <w:rPr>
                <w:sz w:val="16"/>
                <w:szCs w:val="16"/>
              </w:rPr>
            </w:pPr>
            <w:r w:rsidRPr="00220050">
              <w:rPr>
                <w:rFonts w:hint="eastAsia"/>
                <w:sz w:val="16"/>
                <w:szCs w:val="16"/>
              </w:rPr>
              <w:t>両方給付できる制度であるが、身体的状況、使用目的、種目などの限定条件がある。</w:t>
            </w:r>
          </w:p>
          <w:p w14:paraId="5C16583E" w14:textId="77777777" w:rsidR="002561DA" w:rsidRPr="00220050" w:rsidRDefault="002561DA" w:rsidP="002561DA">
            <w:pPr>
              <w:spacing w:line="438" w:lineRule="exact"/>
              <w:rPr>
                <w:sz w:val="16"/>
                <w:szCs w:val="16"/>
              </w:rPr>
            </w:pPr>
          </w:p>
          <w:p w14:paraId="6044383C" w14:textId="77777777" w:rsidR="002561DA" w:rsidRPr="00220050" w:rsidRDefault="002561DA" w:rsidP="002561DA">
            <w:pPr>
              <w:spacing w:line="438" w:lineRule="exact"/>
              <w:rPr>
                <w:sz w:val="16"/>
                <w:szCs w:val="16"/>
              </w:rPr>
            </w:pPr>
            <w:r w:rsidRPr="00220050">
              <w:rPr>
                <w:rFonts w:hint="eastAsia"/>
                <w:sz w:val="16"/>
                <w:szCs w:val="16"/>
              </w:rPr>
              <w:t>労働者災害補償保険法</w:t>
            </w:r>
          </w:p>
          <w:p w14:paraId="342E3D59" w14:textId="77777777" w:rsidR="002561DA" w:rsidRPr="00220050" w:rsidRDefault="002561DA" w:rsidP="002561DA">
            <w:pPr>
              <w:spacing w:line="438" w:lineRule="exact"/>
              <w:rPr>
                <w:sz w:val="16"/>
                <w:szCs w:val="16"/>
              </w:rPr>
            </w:pPr>
            <w:r w:rsidRPr="00220050">
              <w:rPr>
                <w:rFonts w:hint="eastAsia"/>
                <w:sz w:val="16"/>
                <w:szCs w:val="16"/>
              </w:rPr>
              <w:t>船員保険法</w:t>
            </w:r>
          </w:p>
          <w:p w14:paraId="6CF45A38" w14:textId="77777777" w:rsidR="002561DA" w:rsidRPr="00220050" w:rsidRDefault="002561DA" w:rsidP="002561DA">
            <w:pPr>
              <w:spacing w:line="438" w:lineRule="exact"/>
              <w:rPr>
                <w:sz w:val="16"/>
                <w:szCs w:val="16"/>
              </w:rPr>
            </w:pPr>
            <w:r w:rsidRPr="00220050">
              <w:rPr>
                <w:rFonts w:hint="eastAsia"/>
                <w:sz w:val="16"/>
                <w:szCs w:val="16"/>
              </w:rPr>
              <w:t>船員法</w:t>
            </w:r>
          </w:p>
          <w:p w14:paraId="7535FCD8" w14:textId="77777777" w:rsidR="002561DA" w:rsidRPr="00220050" w:rsidRDefault="002561DA" w:rsidP="002561DA">
            <w:pPr>
              <w:spacing w:line="438" w:lineRule="exact"/>
              <w:rPr>
                <w:sz w:val="16"/>
                <w:szCs w:val="16"/>
              </w:rPr>
            </w:pPr>
            <w:r w:rsidRPr="00220050">
              <w:rPr>
                <w:rFonts w:hint="eastAsia"/>
                <w:sz w:val="16"/>
                <w:szCs w:val="16"/>
              </w:rPr>
              <w:t>国家公務員災害補償法</w:t>
            </w:r>
          </w:p>
          <w:p w14:paraId="3331D6E4" w14:textId="77777777" w:rsidR="002561DA" w:rsidRPr="00220050" w:rsidRDefault="002561DA" w:rsidP="002561DA">
            <w:pPr>
              <w:spacing w:line="438" w:lineRule="exact"/>
              <w:rPr>
                <w:sz w:val="16"/>
                <w:szCs w:val="16"/>
              </w:rPr>
            </w:pPr>
            <w:r w:rsidRPr="00220050">
              <w:rPr>
                <w:rFonts w:hint="eastAsia"/>
                <w:sz w:val="16"/>
                <w:szCs w:val="16"/>
              </w:rPr>
              <w:t>地方公務員災害補償法</w:t>
            </w:r>
          </w:p>
          <w:p w14:paraId="1A0DBC60" w14:textId="77777777" w:rsidR="002561DA" w:rsidRPr="00220050" w:rsidRDefault="002561DA" w:rsidP="002561DA">
            <w:pPr>
              <w:spacing w:line="438" w:lineRule="exact"/>
              <w:rPr>
                <w:sz w:val="16"/>
                <w:szCs w:val="16"/>
              </w:rPr>
            </w:pPr>
            <w:r w:rsidRPr="00220050">
              <w:rPr>
                <w:rFonts w:hint="eastAsia"/>
                <w:sz w:val="16"/>
                <w:szCs w:val="16"/>
              </w:rPr>
              <w:t>厚生年金保険法</w:t>
            </w:r>
          </w:p>
          <w:p w14:paraId="1C0076A9" w14:textId="77777777" w:rsidR="002561DA" w:rsidRPr="00220050" w:rsidRDefault="002561DA" w:rsidP="002561DA">
            <w:pPr>
              <w:spacing w:line="438" w:lineRule="exact"/>
              <w:rPr>
                <w:sz w:val="16"/>
                <w:szCs w:val="16"/>
              </w:rPr>
            </w:pPr>
            <w:r w:rsidRPr="00220050">
              <w:rPr>
                <w:rFonts w:hint="eastAsia"/>
                <w:sz w:val="16"/>
                <w:szCs w:val="16"/>
              </w:rPr>
              <w:t>労働基準法</w:t>
            </w:r>
          </w:p>
        </w:tc>
        <w:tc>
          <w:tcPr>
            <w:tcW w:w="2687" w:type="dxa"/>
            <w:vMerge/>
          </w:tcPr>
          <w:p w14:paraId="58D4E552" w14:textId="77777777" w:rsidR="002561DA" w:rsidRPr="00220050" w:rsidRDefault="002561DA" w:rsidP="002561DA">
            <w:pPr>
              <w:spacing w:line="438" w:lineRule="exact"/>
              <w:rPr>
                <w:sz w:val="16"/>
                <w:szCs w:val="16"/>
              </w:rPr>
            </w:pPr>
          </w:p>
        </w:tc>
      </w:tr>
    </w:tbl>
    <w:p w14:paraId="74FC5E4E" w14:textId="77777777" w:rsidR="002561DA" w:rsidRDefault="002561DA" w:rsidP="002561DA">
      <w:pPr>
        <w:spacing w:line="438" w:lineRule="exact"/>
        <w:rPr>
          <w:b/>
        </w:rPr>
      </w:pPr>
    </w:p>
    <w:p w14:paraId="10BACD40" w14:textId="77777777" w:rsidR="002561DA" w:rsidRPr="004D48AF" w:rsidRDefault="002561DA" w:rsidP="002561DA">
      <w:pPr>
        <w:spacing w:line="438" w:lineRule="exact"/>
        <w:rPr>
          <w:b/>
        </w:rPr>
      </w:pPr>
      <w:r w:rsidRPr="00447484">
        <w:rPr>
          <w:rFonts w:hint="eastAsia"/>
          <w:b/>
        </w:rPr>
        <w:t>図1</w:t>
      </w:r>
      <w:r w:rsidRPr="00447484">
        <w:rPr>
          <w:b/>
        </w:rPr>
        <w:t>-</w:t>
      </w:r>
      <w:r>
        <w:rPr>
          <w:b/>
        </w:rPr>
        <w:t>5</w:t>
      </w:r>
      <w:r w:rsidRPr="00447484">
        <w:rPr>
          <w:rFonts w:hint="eastAsia"/>
          <w:b/>
        </w:rPr>
        <w:t xml:space="preserve">　</w:t>
      </w:r>
      <w:r w:rsidRPr="00695D0D">
        <w:rPr>
          <w:rFonts w:hint="eastAsia"/>
          <w:b/>
        </w:rPr>
        <w:t>公的制度の対象となる福祉用具―補装具（更生用）・治療用装具・日常生活用具―の性格</w:t>
      </w:r>
    </w:p>
    <w:p w14:paraId="6960CDEA" w14:textId="77777777" w:rsidR="002561DA" w:rsidRDefault="002561DA" w:rsidP="002561DA">
      <w:pPr>
        <w:spacing w:line="438" w:lineRule="exact"/>
      </w:pPr>
    </w:p>
    <w:p w14:paraId="41C876A7" w14:textId="77777777" w:rsidR="002561DA" w:rsidRDefault="002561DA" w:rsidP="002561DA">
      <w:pPr>
        <w:spacing w:line="438" w:lineRule="exact"/>
      </w:pPr>
    </w:p>
    <w:p w14:paraId="427CCD0B" w14:textId="77777777" w:rsidR="002561DA" w:rsidRDefault="002561DA" w:rsidP="002561DA">
      <w:pPr>
        <w:spacing w:line="438" w:lineRule="exact"/>
      </w:pPr>
    </w:p>
    <w:p w14:paraId="48D2F9CF" w14:textId="77777777" w:rsidR="002561DA" w:rsidRDefault="002561DA" w:rsidP="002561DA">
      <w:pPr>
        <w:spacing w:line="438" w:lineRule="exact"/>
      </w:pPr>
    </w:p>
    <w:p w14:paraId="60C659BB" w14:textId="77777777" w:rsidR="002561DA" w:rsidRDefault="002561DA" w:rsidP="002561DA">
      <w:pPr>
        <w:spacing w:line="438" w:lineRule="exact"/>
      </w:pPr>
    </w:p>
    <w:tbl>
      <w:tblPr>
        <w:tblStyle w:val="a9"/>
        <w:tblW w:w="0" w:type="auto"/>
        <w:jc w:val="center"/>
        <w:tblLook w:val="04A0" w:firstRow="1" w:lastRow="0" w:firstColumn="1" w:lastColumn="0" w:noHBand="0" w:noVBand="1"/>
      </w:tblPr>
      <w:tblGrid>
        <w:gridCol w:w="1696"/>
        <w:gridCol w:w="1701"/>
        <w:gridCol w:w="3402"/>
        <w:gridCol w:w="1695"/>
      </w:tblGrid>
      <w:tr w:rsidR="002561DA" w:rsidRPr="00220050" w14:paraId="4ABC4759" w14:textId="77777777" w:rsidTr="002561DA">
        <w:trPr>
          <w:trHeight w:val="208"/>
          <w:jc w:val="center"/>
        </w:trPr>
        <w:tc>
          <w:tcPr>
            <w:tcW w:w="1696" w:type="dxa"/>
            <w:vMerge w:val="restart"/>
            <w:tcBorders>
              <w:tl2br w:val="single" w:sz="4" w:space="0" w:color="auto"/>
            </w:tcBorders>
            <w:shd w:val="clear" w:color="auto" w:fill="D9D9D9" w:themeFill="background1" w:themeFillShade="D9"/>
          </w:tcPr>
          <w:p w14:paraId="346D4B7A" w14:textId="77777777" w:rsidR="002561DA" w:rsidRPr="00220050" w:rsidRDefault="002561DA" w:rsidP="002561DA">
            <w:pPr>
              <w:spacing w:line="438" w:lineRule="exact"/>
              <w:rPr>
                <w:sz w:val="16"/>
                <w:szCs w:val="16"/>
              </w:rPr>
            </w:pPr>
            <w:r w:rsidRPr="00220050">
              <w:rPr>
                <w:rFonts w:hint="eastAsia"/>
                <w:sz w:val="16"/>
                <w:szCs w:val="16"/>
              </w:rPr>
              <w:t>区　分</w:t>
            </w:r>
          </w:p>
          <w:p w14:paraId="5FF55A6A" w14:textId="77777777" w:rsidR="002561DA" w:rsidRPr="00220050" w:rsidRDefault="002561DA" w:rsidP="002561DA">
            <w:pPr>
              <w:spacing w:line="438" w:lineRule="exact"/>
              <w:rPr>
                <w:sz w:val="16"/>
                <w:szCs w:val="16"/>
              </w:rPr>
            </w:pPr>
          </w:p>
          <w:p w14:paraId="629A7F34" w14:textId="77777777" w:rsidR="002561DA" w:rsidRPr="00220050" w:rsidRDefault="002561DA" w:rsidP="002561DA">
            <w:pPr>
              <w:spacing w:line="438" w:lineRule="exact"/>
              <w:rPr>
                <w:sz w:val="16"/>
                <w:szCs w:val="16"/>
              </w:rPr>
            </w:pPr>
            <w:r w:rsidRPr="00220050">
              <w:rPr>
                <w:rFonts w:hint="eastAsia"/>
                <w:sz w:val="16"/>
                <w:szCs w:val="16"/>
              </w:rPr>
              <w:t>対　象</w:t>
            </w:r>
          </w:p>
        </w:tc>
        <w:tc>
          <w:tcPr>
            <w:tcW w:w="1701" w:type="dxa"/>
            <w:vMerge w:val="restart"/>
            <w:shd w:val="clear" w:color="auto" w:fill="D9D9D9" w:themeFill="background1" w:themeFillShade="D9"/>
          </w:tcPr>
          <w:p w14:paraId="5C0EE0E7" w14:textId="77777777" w:rsidR="002561DA" w:rsidRPr="00220050" w:rsidRDefault="002561DA" w:rsidP="002561DA">
            <w:pPr>
              <w:spacing w:line="438" w:lineRule="exact"/>
              <w:rPr>
                <w:sz w:val="16"/>
                <w:szCs w:val="16"/>
                <w:vertAlign w:val="superscript"/>
              </w:rPr>
            </w:pPr>
            <w:r w:rsidRPr="00220050">
              <w:rPr>
                <w:rFonts w:hint="eastAsia"/>
                <w:sz w:val="16"/>
                <w:szCs w:val="16"/>
              </w:rPr>
              <w:t>補装具</w:t>
            </w:r>
            <w:r w:rsidRPr="00220050">
              <w:rPr>
                <w:rFonts w:hint="eastAsia"/>
                <w:sz w:val="16"/>
                <w:szCs w:val="16"/>
                <w:vertAlign w:val="superscript"/>
              </w:rPr>
              <w:t>１）</w:t>
            </w:r>
          </w:p>
          <w:p w14:paraId="41D6F727" w14:textId="77777777" w:rsidR="002561DA" w:rsidRDefault="002561DA" w:rsidP="002561DA">
            <w:pPr>
              <w:spacing w:line="438" w:lineRule="exact"/>
              <w:rPr>
                <w:sz w:val="16"/>
                <w:szCs w:val="16"/>
              </w:rPr>
            </w:pPr>
            <w:r w:rsidRPr="00220050">
              <w:rPr>
                <w:rFonts w:hint="eastAsia"/>
                <w:sz w:val="16"/>
                <w:szCs w:val="16"/>
              </w:rPr>
              <w:t>（主に、</w:t>
            </w:r>
          </w:p>
          <w:p w14:paraId="6ED468F5" w14:textId="77777777" w:rsidR="002561DA" w:rsidRPr="00220050" w:rsidRDefault="002561DA" w:rsidP="002561DA">
            <w:pPr>
              <w:spacing w:line="438" w:lineRule="exact"/>
              <w:rPr>
                <w:sz w:val="16"/>
                <w:szCs w:val="16"/>
              </w:rPr>
            </w:pPr>
            <w:r w:rsidRPr="00220050">
              <w:rPr>
                <w:rFonts w:hint="eastAsia"/>
                <w:sz w:val="16"/>
                <w:szCs w:val="16"/>
              </w:rPr>
              <w:t>身体障害者福祉法）</w:t>
            </w:r>
          </w:p>
        </w:tc>
        <w:tc>
          <w:tcPr>
            <w:tcW w:w="5097" w:type="dxa"/>
            <w:gridSpan w:val="2"/>
            <w:shd w:val="clear" w:color="auto" w:fill="D9D9D9" w:themeFill="background1" w:themeFillShade="D9"/>
          </w:tcPr>
          <w:p w14:paraId="65CB7E61" w14:textId="77777777" w:rsidR="002561DA" w:rsidRPr="00220050" w:rsidRDefault="002561DA" w:rsidP="002561DA">
            <w:pPr>
              <w:spacing w:line="438" w:lineRule="exact"/>
              <w:rPr>
                <w:sz w:val="16"/>
                <w:szCs w:val="16"/>
              </w:rPr>
            </w:pPr>
            <w:r w:rsidRPr="00220050">
              <w:rPr>
                <w:rFonts w:hint="eastAsia"/>
                <w:sz w:val="16"/>
                <w:szCs w:val="16"/>
              </w:rPr>
              <w:t>日常生活用具</w:t>
            </w:r>
          </w:p>
        </w:tc>
      </w:tr>
      <w:tr w:rsidR="002561DA" w:rsidRPr="00220050" w14:paraId="5DB68999" w14:textId="77777777" w:rsidTr="002561DA">
        <w:trPr>
          <w:trHeight w:val="540"/>
          <w:jc w:val="center"/>
        </w:trPr>
        <w:tc>
          <w:tcPr>
            <w:tcW w:w="1696" w:type="dxa"/>
            <w:vMerge/>
            <w:tcBorders>
              <w:tl2br w:val="single" w:sz="4" w:space="0" w:color="auto"/>
            </w:tcBorders>
            <w:shd w:val="clear" w:color="auto" w:fill="D9D9D9" w:themeFill="background1" w:themeFillShade="D9"/>
          </w:tcPr>
          <w:p w14:paraId="340A01B1" w14:textId="77777777" w:rsidR="002561DA" w:rsidRPr="00220050" w:rsidRDefault="002561DA" w:rsidP="002561DA">
            <w:pPr>
              <w:spacing w:line="438" w:lineRule="exact"/>
              <w:rPr>
                <w:sz w:val="16"/>
                <w:szCs w:val="16"/>
              </w:rPr>
            </w:pPr>
          </w:p>
        </w:tc>
        <w:tc>
          <w:tcPr>
            <w:tcW w:w="1701" w:type="dxa"/>
            <w:vMerge/>
            <w:shd w:val="clear" w:color="auto" w:fill="D9D9D9" w:themeFill="background1" w:themeFillShade="D9"/>
          </w:tcPr>
          <w:p w14:paraId="7EEFAD67" w14:textId="77777777" w:rsidR="002561DA" w:rsidRPr="00220050" w:rsidRDefault="002561DA" w:rsidP="002561DA">
            <w:pPr>
              <w:spacing w:line="438" w:lineRule="exact"/>
              <w:rPr>
                <w:sz w:val="16"/>
                <w:szCs w:val="16"/>
              </w:rPr>
            </w:pPr>
          </w:p>
        </w:tc>
        <w:tc>
          <w:tcPr>
            <w:tcW w:w="3402" w:type="dxa"/>
            <w:tcBorders>
              <w:right w:val="dotted" w:sz="4" w:space="0" w:color="auto"/>
            </w:tcBorders>
            <w:shd w:val="clear" w:color="auto" w:fill="D9D9D9" w:themeFill="background1" w:themeFillShade="D9"/>
          </w:tcPr>
          <w:p w14:paraId="4BDC3AE8" w14:textId="77777777" w:rsidR="002561DA" w:rsidRPr="00220050" w:rsidRDefault="002561DA" w:rsidP="002561DA">
            <w:pPr>
              <w:spacing w:line="438" w:lineRule="exact"/>
              <w:rPr>
                <w:sz w:val="16"/>
                <w:szCs w:val="16"/>
              </w:rPr>
            </w:pPr>
            <w:r w:rsidRPr="00220050">
              <w:rPr>
                <w:rFonts w:hint="eastAsia"/>
                <w:sz w:val="16"/>
                <w:szCs w:val="16"/>
              </w:rPr>
              <w:t>給付・貸与種目</w:t>
            </w:r>
          </w:p>
        </w:tc>
        <w:tc>
          <w:tcPr>
            <w:tcW w:w="1695" w:type="dxa"/>
            <w:tcBorders>
              <w:left w:val="dotted" w:sz="4" w:space="0" w:color="auto"/>
            </w:tcBorders>
            <w:shd w:val="clear" w:color="auto" w:fill="D9D9D9" w:themeFill="background1" w:themeFillShade="D9"/>
          </w:tcPr>
          <w:p w14:paraId="5ACCC519" w14:textId="77777777" w:rsidR="002561DA" w:rsidRPr="00220050" w:rsidRDefault="002561DA" w:rsidP="002561DA">
            <w:pPr>
              <w:spacing w:line="438" w:lineRule="exact"/>
              <w:rPr>
                <w:sz w:val="16"/>
                <w:szCs w:val="16"/>
              </w:rPr>
            </w:pPr>
            <w:r w:rsidRPr="00220050">
              <w:rPr>
                <w:rFonts w:hint="eastAsia"/>
                <w:sz w:val="16"/>
                <w:szCs w:val="16"/>
              </w:rPr>
              <w:t>年齢区分</w:t>
            </w:r>
            <w:r w:rsidRPr="00220050">
              <w:rPr>
                <w:rFonts w:hint="eastAsia"/>
                <w:sz w:val="16"/>
                <w:szCs w:val="16"/>
                <w:vertAlign w:val="superscript"/>
              </w:rPr>
              <w:t>２）</w:t>
            </w:r>
          </w:p>
          <w:p w14:paraId="7CB242B8" w14:textId="77777777" w:rsidR="002561DA" w:rsidRPr="00220050" w:rsidRDefault="002561DA" w:rsidP="002561DA">
            <w:pPr>
              <w:spacing w:line="438" w:lineRule="exact"/>
              <w:rPr>
                <w:sz w:val="16"/>
                <w:szCs w:val="16"/>
              </w:rPr>
            </w:pPr>
            <w:r w:rsidRPr="00220050">
              <w:rPr>
                <w:rFonts w:hint="eastAsia"/>
                <w:sz w:val="16"/>
                <w:szCs w:val="16"/>
              </w:rPr>
              <w:t>児☆</w:t>
            </w:r>
            <w:r>
              <w:rPr>
                <w:rFonts w:hint="eastAsia"/>
                <w:sz w:val="16"/>
                <w:szCs w:val="16"/>
              </w:rPr>
              <w:t xml:space="preserve">　</w:t>
            </w:r>
            <w:r w:rsidRPr="00220050">
              <w:rPr>
                <w:rFonts w:hint="eastAsia"/>
                <w:sz w:val="16"/>
                <w:szCs w:val="16"/>
              </w:rPr>
              <w:t>者〇</w:t>
            </w:r>
            <w:r>
              <w:rPr>
                <w:rFonts w:hint="eastAsia"/>
                <w:sz w:val="16"/>
                <w:szCs w:val="16"/>
              </w:rPr>
              <w:t xml:space="preserve">　</w:t>
            </w:r>
            <w:r w:rsidRPr="00220050">
              <w:rPr>
                <w:rFonts w:hint="eastAsia"/>
                <w:sz w:val="16"/>
                <w:szCs w:val="16"/>
              </w:rPr>
              <w:t>老△</w:t>
            </w:r>
          </w:p>
        </w:tc>
      </w:tr>
      <w:tr w:rsidR="002561DA" w:rsidRPr="00220050" w14:paraId="3838F482" w14:textId="77777777" w:rsidTr="002561DA">
        <w:trPr>
          <w:jc w:val="center"/>
        </w:trPr>
        <w:tc>
          <w:tcPr>
            <w:tcW w:w="1696" w:type="dxa"/>
            <w:shd w:val="clear" w:color="auto" w:fill="D9D9D9" w:themeFill="background1" w:themeFillShade="D9"/>
          </w:tcPr>
          <w:p w14:paraId="3EC99D0E" w14:textId="77777777" w:rsidR="002561DA" w:rsidRPr="00220050" w:rsidRDefault="002561DA" w:rsidP="002561DA">
            <w:pPr>
              <w:spacing w:line="438" w:lineRule="exact"/>
              <w:rPr>
                <w:sz w:val="16"/>
                <w:szCs w:val="16"/>
              </w:rPr>
            </w:pPr>
            <w:r w:rsidRPr="00220050">
              <w:rPr>
                <w:rFonts w:hint="eastAsia"/>
                <w:sz w:val="16"/>
                <w:szCs w:val="16"/>
              </w:rPr>
              <w:t>視覚障害</w:t>
            </w:r>
          </w:p>
        </w:tc>
        <w:tc>
          <w:tcPr>
            <w:tcW w:w="1701" w:type="dxa"/>
          </w:tcPr>
          <w:p w14:paraId="579B0032" w14:textId="77777777" w:rsidR="002561DA" w:rsidRPr="00220050" w:rsidRDefault="002561DA" w:rsidP="002561DA">
            <w:pPr>
              <w:spacing w:line="438" w:lineRule="exact"/>
              <w:rPr>
                <w:sz w:val="16"/>
                <w:szCs w:val="16"/>
              </w:rPr>
            </w:pPr>
            <w:r w:rsidRPr="00220050">
              <w:rPr>
                <w:rFonts w:hint="eastAsia"/>
                <w:sz w:val="16"/>
                <w:szCs w:val="16"/>
              </w:rPr>
              <w:t>盲人安全杖</w:t>
            </w:r>
          </w:p>
          <w:p w14:paraId="70635D65" w14:textId="77777777" w:rsidR="002561DA" w:rsidRPr="00220050" w:rsidRDefault="002561DA" w:rsidP="002561DA">
            <w:pPr>
              <w:spacing w:line="438" w:lineRule="exact"/>
              <w:rPr>
                <w:sz w:val="16"/>
                <w:szCs w:val="16"/>
              </w:rPr>
            </w:pPr>
            <w:r w:rsidRPr="00220050">
              <w:rPr>
                <w:rFonts w:hint="eastAsia"/>
                <w:sz w:val="16"/>
                <w:szCs w:val="16"/>
              </w:rPr>
              <w:t>義眼</w:t>
            </w:r>
          </w:p>
          <w:p w14:paraId="2F02E6BA" w14:textId="77777777" w:rsidR="002561DA" w:rsidRPr="00220050" w:rsidRDefault="002561DA" w:rsidP="002561DA">
            <w:pPr>
              <w:spacing w:line="438" w:lineRule="exact"/>
              <w:rPr>
                <w:sz w:val="16"/>
                <w:szCs w:val="16"/>
              </w:rPr>
            </w:pPr>
            <w:r w:rsidRPr="00220050">
              <w:rPr>
                <w:rFonts w:hint="eastAsia"/>
                <w:sz w:val="16"/>
                <w:szCs w:val="16"/>
              </w:rPr>
              <w:t>眼鏡</w:t>
            </w:r>
          </w:p>
          <w:p w14:paraId="1D5A2AF0" w14:textId="77777777" w:rsidR="002561DA" w:rsidRPr="00220050" w:rsidRDefault="002561DA" w:rsidP="002561DA">
            <w:pPr>
              <w:spacing w:line="438" w:lineRule="exact"/>
              <w:rPr>
                <w:sz w:val="16"/>
                <w:szCs w:val="16"/>
              </w:rPr>
            </w:pPr>
            <w:r w:rsidRPr="00220050">
              <w:rPr>
                <w:rFonts w:hint="eastAsia"/>
                <w:sz w:val="16"/>
                <w:szCs w:val="16"/>
              </w:rPr>
              <w:t>点字器</w:t>
            </w:r>
          </w:p>
        </w:tc>
        <w:tc>
          <w:tcPr>
            <w:tcW w:w="3402" w:type="dxa"/>
            <w:tcBorders>
              <w:right w:val="dotted" w:sz="4" w:space="0" w:color="auto"/>
            </w:tcBorders>
          </w:tcPr>
          <w:p w14:paraId="272E09F6" w14:textId="77777777" w:rsidR="002561DA" w:rsidRPr="00220050" w:rsidRDefault="002561DA" w:rsidP="002561DA">
            <w:pPr>
              <w:spacing w:line="438" w:lineRule="exact"/>
              <w:rPr>
                <w:sz w:val="16"/>
                <w:szCs w:val="16"/>
              </w:rPr>
            </w:pPr>
            <w:r w:rsidRPr="00220050">
              <w:rPr>
                <w:rFonts w:hint="eastAsia"/>
                <w:sz w:val="16"/>
                <w:szCs w:val="16"/>
              </w:rPr>
              <w:t>テープレコーダー</w:t>
            </w:r>
          </w:p>
          <w:p w14:paraId="2C40F4DD" w14:textId="77777777" w:rsidR="002561DA" w:rsidRDefault="002561DA" w:rsidP="002561DA">
            <w:pPr>
              <w:spacing w:line="438" w:lineRule="exact"/>
              <w:rPr>
                <w:sz w:val="16"/>
                <w:szCs w:val="16"/>
              </w:rPr>
            </w:pPr>
            <w:r w:rsidRPr="00220050">
              <w:rPr>
                <w:rFonts w:hint="eastAsia"/>
                <w:sz w:val="16"/>
                <w:szCs w:val="16"/>
              </w:rPr>
              <w:t>点字タイプライター</w:t>
            </w:r>
          </w:p>
          <w:p w14:paraId="52FE9B99" w14:textId="77777777" w:rsidR="002561DA" w:rsidRPr="00220050" w:rsidRDefault="002561DA" w:rsidP="002561DA">
            <w:pPr>
              <w:spacing w:line="438" w:lineRule="exact"/>
              <w:rPr>
                <w:sz w:val="16"/>
                <w:szCs w:val="16"/>
              </w:rPr>
            </w:pPr>
            <w:r>
              <w:rPr>
                <w:rFonts w:hint="eastAsia"/>
                <w:sz w:val="16"/>
                <w:szCs w:val="16"/>
              </w:rPr>
              <w:t>盲人用カナタイプライター</w:t>
            </w:r>
          </w:p>
          <w:p w14:paraId="0CA42A35" w14:textId="77777777" w:rsidR="002561DA" w:rsidRPr="00220050" w:rsidRDefault="002561DA" w:rsidP="002561DA">
            <w:pPr>
              <w:spacing w:line="438" w:lineRule="exact"/>
              <w:rPr>
                <w:sz w:val="16"/>
                <w:szCs w:val="16"/>
              </w:rPr>
            </w:pPr>
            <w:r w:rsidRPr="00220050">
              <w:rPr>
                <w:rFonts w:hint="eastAsia"/>
                <w:sz w:val="16"/>
                <w:szCs w:val="16"/>
              </w:rPr>
              <w:t>視覚障害者用ワードプロセッサー</w:t>
            </w:r>
          </w:p>
          <w:p w14:paraId="10F3DCC4" w14:textId="77777777" w:rsidR="002561DA" w:rsidRPr="00220050" w:rsidRDefault="002561DA" w:rsidP="002561DA">
            <w:pPr>
              <w:spacing w:line="438" w:lineRule="exact"/>
              <w:rPr>
                <w:sz w:val="16"/>
                <w:szCs w:val="16"/>
              </w:rPr>
            </w:pPr>
            <w:r w:rsidRPr="00220050">
              <w:rPr>
                <w:rFonts w:hint="eastAsia"/>
                <w:sz w:val="16"/>
                <w:szCs w:val="16"/>
              </w:rPr>
              <w:lastRenderedPageBreak/>
              <w:t>盲人用テープレコーダー</w:t>
            </w:r>
          </w:p>
          <w:p w14:paraId="766916CE" w14:textId="77777777" w:rsidR="002561DA" w:rsidRPr="00220050" w:rsidRDefault="002561DA" w:rsidP="002561DA">
            <w:pPr>
              <w:spacing w:line="438" w:lineRule="exact"/>
              <w:rPr>
                <w:sz w:val="16"/>
                <w:szCs w:val="16"/>
              </w:rPr>
            </w:pPr>
            <w:r w:rsidRPr="00220050">
              <w:rPr>
                <w:rFonts w:hint="eastAsia"/>
                <w:sz w:val="16"/>
                <w:szCs w:val="16"/>
              </w:rPr>
              <w:t>盲人用タイムスイッチ</w:t>
            </w:r>
          </w:p>
          <w:p w14:paraId="389CC13E" w14:textId="77777777" w:rsidR="002561DA" w:rsidRPr="00220050" w:rsidRDefault="002561DA" w:rsidP="002561DA">
            <w:pPr>
              <w:spacing w:line="438" w:lineRule="exact"/>
              <w:rPr>
                <w:sz w:val="16"/>
                <w:szCs w:val="16"/>
              </w:rPr>
            </w:pPr>
            <w:r w:rsidRPr="00220050">
              <w:rPr>
                <w:rFonts w:hint="eastAsia"/>
                <w:sz w:val="16"/>
                <w:szCs w:val="16"/>
              </w:rPr>
              <w:t>盲人用時計</w:t>
            </w:r>
          </w:p>
          <w:p w14:paraId="70AE2A48" w14:textId="77777777" w:rsidR="002561DA" w:rsidRPr="00220050" w:rsidRDefault="002561DA" w:rsidP="002561DA">
            <w:pPr>
              <w:spacing w:line="438" w:lineRule="exact"/>
              <w:rPr>
                <w:sz w:val="16"/>
                <w:szCs w:val="16"/>
              </w:rPr>
            </w:pPr>
            <w:r w:rsidRPr="00220050">
              <w:rPr>
                <w:rFonts w:hint="eastAsia"/>
                <w:sz w:val="16"/>
                <w:szCs w:val="16"/>
              </w:rPr>
              <w:t>盲人用電卓</w:t>
            </w:r>
          </w:p>
          <w:p w14:paraId="6499064A" w14:textId="77777777" w:rsidR="002561DA" w:rsidRPr="00220050" w:rsidRDefault="002561DA" w:rsidP="002561DA">
            <w:pPr>
              <w:spacing w:line="438" w:lineRule="exact"/>
              <w:rPr>
                <w:sz w:val="16"/>
                <w:szCs w:val="16"/>
              </w:rPr>
            </w:pPr>
            <w:r w:rsidRPr="00220050">
              <w:rPr>
                <w:rFonts w:hint="eastAsia"/>
                <w:sz w:val="16"/>
                <w:szCs w:val="16"/>
              </w:rPr>
              <w:t>盲人用秤</w:t>
            </w:r>
          </w:p>
          <w:p w14:paraId="5D9321B8" w14:textId="77777777" w:rsidR="002561DA" w:rsidRPr="00220050" w:rsidRDefault="002561DA" w:rsidP="002561DA">
            <w:pPr>
              <w:spacing w:line="438" w:lineRule="exact"/>
              <w:rPr>
                <w:sz w:val="16"/>
                <w:szCs w:val="16"/>
              </w:rPr>
            </w:pPr>
            <w:r w:rsidRPr="00220050">
              <w:rPr>
                <w:rFonts w:hint="eastAsia"/>
                <w:sz w:val="16"/>
                <w:szCs w:val="16"/>
              </w:rPr>
              <w:t>盲人用体温計（音声式）</w:t>
            </w:r>
          </w:p>
          <w:p w14:paraId="70816BB4" w14:textId="77777777" w:rsidR="002561DA" w:rsidRPr="00220050" w:rsidRDefault="002561DA" w:rsidP="002561DA">
            <w:pPr>
              <w:spacing w:line="438" w:lineRule="exact"/>
              <w:rPr>
                <w:sz w:val="16"/>
                <w:szCs w:val="16"/>
              </w:rPr>
            </w:pPr>
            <w:r w:rsidRPr="00220050">
              <w:rPr>
                <w:rFonts w:hint="eastAsia"/>
                <w:sz w:val="16"/>
                <w:szCs w:val="16"/>
              </w:rPr>
              <w:t>盲人用体重計</w:t>
            </w:r>
          </w:p>
          <w:p w14:paraId="300DCCC1" w14:textId="77777777" w:rsidR="002561DA" w:rsidRPr="00220050" w:rsidRDefault="002561DA" w:rsidP="002561DA">
            <w:pPr>
              <w:spacing w:line="438" w:lineRule="exact"/>
              <w:rPr>
                <w:sz w:val="16"/>
                <w:szCs w:val="16"/>
              </w:rPr>
            </w:pPr>
            <w:r w:rsidRPr="00220050">
              <w:rPr>
                <w:rFonts w:hint="eastAsia"/>
                <w:sz w:val="16"/>
                <w:szCs w:val="16"/>
              </w:rPr>
              <w:t>電磁調理器</w:t>
            </w:r>
          </w:p>
          <w:p w14:paraId="1C74E567" w14:textId="77777777" w:rsidR="002561DA" w:rsidRPr="00220050" w:rsidRDefault="002561DA" w:rsidP="002561DA">
            <w:pPr>
              <w:spacing w:line="438" w:lineRule="exact"/>
              <w:rPr>
                <w:sz w:val="16"/>
                <w:szCs w:val="16"/>
              </w:rPr>
            </w:pPr>
            <w:r w:rsidRPr="00220050">
              <w:rPr>
                <w:rFonts w:hint="eastAsia"/>
                <w:sz w:val="16"/>
                <w:szCs w:val="16"/>
              </w:rPr>
              <w:t>点字図書</w:t>
            </w:r>
          </w:p>
          <w:p w14:paraId="4B91595D" w14:textId="77777777" w:rsidR="002561DA" w:rsidRPr="00220050" w:rsidRDefault="002561DA" w:rsidP="002561DA">
            <w:pPr>
              <w:spacing w:line="438" w:lineRule="exact"/>
              <w:rPr>
                <w:sz w:val="16"/>
                <w:szCs w:val="16"/>
              </w:rPr>
            </w:pPr>
            <w:r w:rsidRPr="00220050">
              <w:rPr>
                <w:rFonts w:hint="eastAsia"/>
                <w:sz w:val="16"/>
                <w:szCs w:val="16"/>
              </w:rPr>
              <w:t>視覚障害者用拡大読書器</w:t>
            </w:r>
          </w:p>
          <w:p w14:paraId="221E206D" w14:textId="77777777" w:rsidR="002561DA" w:rsidRPr="00220050" w:rsidRDefault="002561DA" w:rsidP="002561DA">
            <w:pPr>
              <w:spacing w:line="438" w:lineRule="exact"/>
              <w:rPr>
                <w:sz w:val="16"/>
                <w:szCs w:val="16"/>
              </w:rPr>
            </w:pPr>
            <w:r w:rsidRPr="00220050">
              <w:rPr>
                <w:rFonts w:hint="eastAsia"/>
                <w:sz w:val="16"/>
                <w:szCs w:val="16"/>
              </w:rPr>
              <w:t>歩行時間延長信号機用小型送信機</w:t>
            </w:r>
          </w:p>
        </w:tc>
        <w:tc>
          <w:tcPr>
            <w:tcW w:w="1695" w:type="dxa"/>
            <w:tcBorders>
              <w:left w:val="dotted" w:sz="4" w:space="0" w:color="auto"/>
            </w:tcBorders>
          </w:tcPr>
          <w:p w14:paraId="78CEAEB1" w14:textId="77777777" w:rsidR="002561DA" w:rsidRDefault="002561DA" w:rsidP="002561DA">
            <w:pPr>
              <w:pStyle w:val="a4"/>
              <w:numPr>
                <w:ilvl w:val="0"/>
                <w:numId w:val="29"/>
              </w:numPr>
              <w:spacing w:line="438" w:lineRule="exact"/>
              <w:ind w:leftChars="0" w:left="0" w:firstLine="0"/>
              <w:rPr>
                <w:sz w:val="16"/>
                <w:szCs w:val="16"/>
              </w:rPr>
            </w:pPr>
            <w:r>
              <w:rPr>
                <w:rFonts w:hint="eastAsia"/>
                <w:sz w:val="16"/>
                <w:szCs w:val="16"/>
              </w:rPr>
              <w:lastRenderedPageBreak/>
              <w:t xml:space="preserve">　×　　×</w:t>
            </w:r>
          </w:p>
          <w:p w14:paraId="2C10A5E0" w14:textId="77777777" w:rsidR="002561DA" w:rsidRDefault="002561DA" w:rsidP="002561DA">
            <w:pPr>
              <w:pStyle w:val="a4"/>
              <w:numPr>
                <w:ilvl w:val="0"/>
                <w:numId w:val="29"/>
              </w:numPr>
              <w:spacing w:line="438" w:lineRule="exact"/>
              <w:ind w:leftChars="0" w:left="0" w:firstLine="0"/>
              <w:rPr>
                <w:sz w:val="16"/>
                <w:szCs w:val="16"/>
              </w:rPr>
            </w:pPr>
            <w:r>
              <w:rPr>
                <w:rFonts w:hint="eastAsia"/>
                <w:sz w:val="16"/>
                <w:szCs w:val="16"/>
              </w:rPr>
              <w:t xml:space="preserve">　〇　　×</w:t>
            </w:r>
          </w:p>
          <w:p w14:paraId="15B859AB" w14:textId="77777777" w:rsidR="002561DA" w:rsidRPr="003B6B90" w:rsidRDefault="002561DA" w:rsidP="002561DA">
            <w:pPr>
              <w:spacing w:line="438" w:lineRule="exact"/>
              <w:rPr>
                <w:sz w:val="16"/>
                <w:szCs w:val="16"/>
              </w:rPr>
            </w:pPr>
            <w:r w:rsidRPr="003B6B90">
              <w:rPr>
                <w:rFonts w:hint="eastAsia"/>
                <w:sz w:val="16"/>
                <w:szCs w:val="16"/>
              </w:rPr>
              <w:lastRenderedPageBreak/>
              <w:t>☆</w:t>
            </w:r>
            <w:r>
              <w:rPr>
                <w:rFonts w:hint="eastAsia"/>
                <w:sz w:val="16"/>
                <w:szCs w:val="16"/>
              </w:rPr>
              <w:t xml:space="preserve">　</w:t>
            </w:r>
            <w:r w:rsidRPr="003B6B90">
              <w:rPr>
                <w:rFonts w:hint="eastAsia"/>
                <w:sz w:val="16"/>
                <w:szCs w:val="16"/>
              </w:rPr>
              <w:t xml:space="preserve">　〇　　×</w:t>
            </w:r>
          </w:p>
          <w:p w14:paraId="5C54C00C" w14:textId="77777777" w:rsidR="002561DA" w:rsidRDefault="002561DA" w:rsidP="002561DA">
            <w:pPr>
              <w:spacing w:line="438" w:lineRule="exact"/>
              <w:rPr>
                <w:sz w:val="16"/>
                <w:szCs w:val="16"/>
              </w:rPr>
            </w:pPr>
            <w:r>
              <w:rPr>
                <w:rFonts w:hint="eastAsia"/>
                <w:sz w:val="16"/>
                <w:szCs w:val="16"/>
              </w:rPr>
              <w:t>×　　〇　　×</w:t>
            </w:r>
          </w:p>
          <w:p w14:paraId="3A587EC7" w14:textId="77777777" w:rsidR="002561DA" w:rsidRDefault="002561DA" w:rsidP="002561DA">
            <w:pPr>
              <w:spacing w:line="438" w:lineRule="exact"/>
              <w:rPr>
                <w:sz w:val="16"/>
                <w:szCs w:val="16"/>
              </w:rPr>
            </w:pPr>
            <w:r>
              <w:rPr>
                <w:rFonts w:hint="eastAsia"/>
                <w:sz w:val="16"/>
                <w:szCs w:val="16"/>
              </w:rPr>
              <w:t>×　　〇　　×</w:t>
            </w:r>
          </w:p>
          <w:p w14:paraId="700459C7" w14:textId="77777777" w:rsidR="002561DA" w:rsidRDefault="002561DA" w:rsidP="002561DA">
            <w:pPr>
              <w:spacing w:line="438" w:lineRule="exact"/>
              <w:rPr>
                <w:sz w:val="16"/>
                <w:szCs w:val="16"/>
              </w:rPr>
            </w:pPr>
            <w:r>
              <w:rPr>
                <w:rFonts w:hint="eastAsia"/>
                <w:sz w:val="16"/>
                <w:szCs w:val="16"/>
              </w:rPr>
              <w:t>×　　〇　　×</w:t>
            </w:r>
          </w:p>
          <w:p w14:paraId="71F51E0D" w14:textId="77777777" w:rsidR="002561DA" w:rsidRDefault="002561DA" w:rsidP="002561DA">
            <w:pPr>
              <w:spacing w:line="438" w:lineRule="exact"/>
              <w:rPr>
                <w:sz w:val="16"/>
                <w:szCs w:val="16"/>
              </w:rPr>
            </w:pPr>
            <w:r>
              <w:rPr>
                <w:rFonts w:hint="eastAsia"/>
                <w:sz w:val="16"/>
                <w:szCs w:val="16"/>
              </w:rPr>
              <w:t>×　　〇　　×</w:t>
            </w:r>
          </w:p>
          <w:p w14:paraId="638ED52D" w14:textId="77777777" w:rsidR="002561DA" w:rsidRDefault="002561DA" w:rsidP="002561DA">
            <w:pPr>
              <w:spacing w:line="438" w:lineRule="exact"/>
              <w:rPr>
                <w:sz w:val="16"/>
                <w:szCs w:val="16"/>
              </w:rPr>
            </w:pPr>
            <w:r>
              <w:rPr>
                <w:rFonts w:hint="eastAsia"/>
                <w:sz w:val="16"/>
                <w:szCs w:val="16"/>
              </w:rPr>
              <w:t>☆　　〇　　×</w:t>
            </w:r>
          </w:p>
          <w:p w14:paraId="7995144F" w14:textId="77777777" w:rsidR="002561DA" w:rsidRDefault="002561DA" w:rsidP="002561DA">
            <w:pPr>
              <w:spacing w:line="438" w:lineRule="exact"/>
              <w:rPr>
                <w:sz w:val="16"/>
                <w:szCs w:val="16"/>
              </w:rPr>
            </w:pPr>
            <w:r>
              <w:rPr>
                <w:rFonts w:hint="eastAsia"/>
                <w:sz w:val="16"/>
                <w:szCs w:val="16"/>
              </w:rPr>
              <w:t>☆　　〇　　×</w:t>
            </w:r>
          </w:p>
          <w:p w14:paraId="6739094B" w14:textId="77777777" w:rsidR="002561DA" w:rsidRDefault="002561DA" w:rsidP="002561DA">
            <w:pPr>
              <w:spacing w:line="438" w:lineRule="exact"/>
              <w:rPr>
                <w:sz w:val="16"/>
                <w:szCs w:val="16"/>
              </w:rPr>
            </w:pPr>
            <w:r>
              <w:rPr>
                <w:rFonts w:hint="eastAsia"/>
                <w:sz w:val="16"/>
                <w:szCs w:val="16"/>
              </w:rPr>
              <w:t>☆　　〇　　×</w:t>
            </w:r>
          </w:p>
          <w:p w14:paraId="12265FFC" w14:textId="77777777" w:rsidR="002561DA" w:rsidRDefault="002561DA" w:rsidP="002561DA">
            <w:pPr>
              <w:spacing w:line="438" w:lineRule="exact"/>
              <w:rPr>
                <w:sz w:val="16"/>
                <w:szCs w:val="16"/>
              </w:rPr>
            </w:pPr>
            <w:r>
              <w:rPr>
                <w:rFonts w:hint="eastAsia"/>
                <w:sz w:val="16"/>
                <w:szCs w:val="16"/>
              </w:rPr>
              <w:t>×　　〇　　×</w:t>
            </w:r>
          </w:p>
          <w:p w14:paraId="653D02F0" w14:textId="77777777" w:rsidR="002561DA" w:rsidRDefault="002561DA" w:rsidP="002561DA">
            <w:pPr>
              <w:spacing w:line="438" w:lineRule="exact"/>
              <w:rPr>
                <w:sz w:val="16"/>
                <w:szCs w:val="16"/>
              </w:rPr>
            </w:pPr>
            <w:r>
              <w:rPr>
                <w:rFonts w:hint="eastAsia"/>
                <w:sz w:val="16"/>
                <w:szCs w:val="16"/>
              </w:rPr>
              <w:t>×　　〇　　×</w:t>
            </w:r>
          </w:p>
          <w:p w14:paraId="70A69A76" w14:textId="77777777" w:rsidR="002561DA" w:rsidRDefault="002561DA" w:rsidP="002561DA">
            <w:pPr>
              <w:spacing w:line="438" w:lineRule="exact"/>
              <w:rPr>
                <w:sz w:val="16"/>
                <w:szCs w:val="16"/>
              </w:rPr>
            </w:pPr>
            <w:r>
              <w:rPr>
                <w:rFonts w:hint="eastAsia"/>
                <w:sz w:val="16"/>
                <w:szCs w:val="16"/>
              </w:rPr>
              <w:t>☆　　〇　　×</w:t>
            </w:r>
          </w:p>
          <w:p w14:paraId="42808293" w14:textId="77777777" w:rsidR="002561DA" w:rsidRDefault="002561DA" w:rsidP="002561DA">
            <w:pPr>
              <w:spacing w:line="438" w:lineRule="exact"/>
              <w:rPr>
                <w:sz w:val="16"/>
                <w:szCs w:val="16"/>
              </w:rPr>
            </w:pPr>
            <w:r>
              <w:rPr>
                <w:rFonts w:hint="eastAsia"/>
                <w:sz w:val="16"/>
                <w:szCs w:val="16"/>
              </w:rPr>
              <w:t>☆　　〇　　×</w:t>
            </w:r>
          </w:p>
          <w:p w14:paraId="571E15D8" w14:textId="77777777" w:rsidR="002561DA" w:rsidRPr="003B6B90" w:rsidRDefault="002561DA" w:rsidP="002561DA">
            <w:pPr>
              <w:spacing w:line="438" w:lineRule="exact"/>
              <w:rPr>
                <w:sz w:val="16"/>
                <w:szCs w:val="16"/>
              </w:rPr>
            </w:pPr>
            <w:r>
              <w:rPr>
                <w:rFonts w:hint="eastAsia"/>
                <w:sz w:val="16"/>
                <w:szCs w:val="16"/>
              </w:rPr>
              <w:t>☆　　〇　　×</w:t>
            </w:r>
          </w:p>
        </w:tc>
      </w:tr>
      <w:tr w:rsidR="002561DA" w:rsidRPr="00220050" w14:paraId="6D8A0447" w14:textId="77777777" w:rsidTr="002561DA">
        <w:trPr>
          <w:jc w:val="center"/>
        </w:trPr>
        <w:tc>
          <w:tcPr>
            <w:tcW w:w="1696" w:type="dxa"/>
            <w:shd w:val="clear" w:color="auto" w:fill="D9D9D9" w:themeFill="background1" w:themeFillShade="D9"/>
          </w:tcPr>
          <w:p w14:paraId="7C08EE6C" w14:textId="77777777" w:rsidR="002561DA" w:rsidRPr="00220050" w:rsidRDefault="002561DA" w:rsidP="002561DA">
            <w:pPr>
              <w:spacing w:line="438" w:lineRule="exact"/>
              <w:rPr>
                <w:sz w:val="16"/>
                <w:szCs w:val="16"/>
              </w:rPr>
            </w:pPr>
            <w:r w:rsidRPr="00220050">
              <w:rPr>
                <w:rFonts w:hint="eastAsia"/>
                <w:sz w:val="16"/>
                <w:szCs w:val="16"/>
              </w:rPr>
              <w:lastRenderedPageBreak/>
              <w:t>視覚障害・</w:t>
            </w:r>
          </w:p>
          <w:p w14:paraId="7DAFA535" w14:textId="77777777" w:rsidR="002561DA" w:rsidRPr="00220050" w:rsidRDefault="002561DA" w:rsidP="002561DA">
            <w:pPr>
              <w:spacing w:line="438" w:lineRule="exact"/>
              <w:rPr>
                <w:sz w:val="16"/>
                <w:szCs w:val="16"/>
              </w:rPr>
            </w:pPr>
            <w:r w:rsidRPr="00220050">
              <w:rPr>
                <w:rFonts w:hint="eastAsia"/>
                <w:sz w:val="16"/>
                <w:szCs w:val="16"/>
              </w:rPr>
              <w:t>音声・</w:t>
            </w:r>
          </w:p>
          <w:p w14:paraId="5661EBBF" w14:textId="77777777" w:rsidR="002561DA" w:rsidRPr="00220050" w:rsidRDefault="002561DA" w:rsidP="002561DA">
            <w:pPr>
              <w:spacing w:line="438" w:lineRule="exact"/>
              <w:rPr>
                <w:sz w:val="16"/>
                <w:szCs w:val="16"/>
              </w:rPr>
            </w:pPr>
            <w:r w:rsidRPr="00220050">
              <w:rPr>
                <w:rFonts w:hint="eastAsia"/>
                <w:sz w:val="16"/>
                <w:szCs w:val="16"/>
              </w:rPr>
              <w:t>言語機能障害</w:t>
            </w:r>
          </w:p>
        </w:tc>
        <w:tc>
          <w:tcPr>
            <w:tcW w:w="1701" w:type="dxa"/>
          </w:tcPr>
          <w:p w14:paraId="059DE438" w14:textId="77777777" w:rsidR="002561DA" w:rsidRPr="00220050" w:rsidRDefault="002561DA" w:rsidP="002561DA">
            <w:pPr>
              <w:spacing w:line="438" w:lineRule="exact"/>
              <w:rPr>
                <w:sz w:val="16"/>
                <w:szCs w:val="16"/>
              </w:rPr>
            </w:pPr>
            <w:r w:rsidRPr="00220050">
              <w:rPr>
                <w:rFonts w:hint="eastAsia"/>
                <w:sz w:val="16"/>
                <w:szCs w:val="16"/>
              </w:rPr>
              <w:t>補聴器</w:t>
            </w:r>
          </w:p>
          <w:p w14:paraId="1548E60E" w14:textId="77777777" w:rsidR="002561DA" w:rsidRPr="00220050" w:rsidRDefault="002561DA" w:rsidP="002561DA">
            <w:pPr>
              <w:spacing w:line="438" w:lineRule="exact"/>
              <w:rPr>
                <w:sz w:val="16"/>
                <w:szCs w:val="16"/>
              </w:rPr>
            </w:pPr>
            <w:r w:rsidRPr="00220050">
              <w:rPr>
                <w:rFonts w:hint="eastAsia"/>
                <w:sz w:val="16"/>
                <w:szCs w:val="16"/>
              </w:rPr>
              <w:t>人口喉頭</w:t>
            </w:r>
          </w:p>
        </w:tc>
        <w:tc>
          <w:tcPr>
            <w:tcW w:w="3402" w:type="dxa"/>
            <w:tcBorders>
              <w:right w:val="dotted" w:sz="4" w:space="0" w:color="auto"/>
            </w:tcBorders>
          </w:tcPr>
          <w:p w14:paraId="28AE52EC" w14:textId="77777777" w:rsidR="002561DA" w:rsidRPr="00220050" w:rsidRDefault="002561DA" w:rsidP="002561DA">
            <w:pPr>
              <w:spacing w:line="438" w:lineRule="exact"/>
              <w:rPr>
                <w:sz w:val="16"/>
                <w:szCs w:val="16"/>
              </w:rPr>
            </w:pPr>
            <w:r w:rsidRPr="00220050">
              <w:rPr>
                <w:rFonts w:hint="eastAsia"/>
                <w:sz w:val="16"/>
                <w:szCs w:val="16"/>
              </w:rPr>
              <w:t>聴覚障害者用屋内信号装置</w:t>
            </w:r>
          </w:p>
          <w:p w14:paraId="42AFE52D" w14:textId="77777777" w:rsidR="002561DA" w:rsidRPr="00220050" w:rsidRDefault="002561DA" w:rsidP="002561DA">
            <w:pPr>
              <w:spacing w:line="438" w:lineRule="exact"/>
              <w:rPr>
                <w:sz w:val="16"/>
                <w:szCs w:val="16"/>
              </w:rPr>
            </w:pPr>
            <w:r w:rsidRPr="00220050">
              <w:rPr>
                <w:rFonts w:hint="eastAsia"/>
                <w:sz w:val="16"/>
                <w:szCs w:val="16"/>
              </w:rPr>
              <w:t>聴覚障害者用通信装置</w:t>
            </w:r>
          </w:p>
          <w:p w14:paraId="70F7C716" w14:textId="77777777" w:rsidR="002561DA" w:rsidRPr="00220050" w:rsidRDefault="002561DA" w:rsidP="002561DA">
            <w:pPr>
              <w:spacing w:line="438" w:lineRule="exact"/>
              <w:rPr>
                <w:sz w:val="16"/>
                <w:szCs w:val="16"/>
              </w:rPr>
            </w:pPr>
            <w:r w:rsidRPr="00220050">
              <w:rPr>
                <w:rFonts w:hint="eastAsia"/>
                <w:sz w:val="16"/>
                <w:szCs w:val="16"/>
              </w:rPr>
              <w:t>文字放送デコーダー</w:t>
            </w:r>
          </w:p>
        </w:tc>
        <w:tc>
          <w:tcPr>
            <w:tcW w:w="1695" w:type="dxa"/>
            <w:tcBorders>
              <w:left w:val="dotted" w:sz="4" w:space="0" w:color="auto"/>
            </w:tcBorders>
          </w:tcPr>
          <w:p w14:paraId="6C9D8BBA" w14:textId="77777777" w:rsidR="002561DA" w:rsidRDefault="002561DA" w:rsidP="002561DA">
            <w:pPr>
              <w:spacing w:line="438" w:lineRule="exact"/>
              <w:rPr>
                <w:sz w:val="16"/>
                <w:szCs w:val="16"/>
              </w:rPr>
            </w:pPr>
            <w:r>
              <w:rPr>
                <w:rFonts w:hint="eastAsia"/>
                <w:sz w:val="16"/>
                <w:szCs w:val="16"/>
              </w:rPr>
              <w:t>×　　〇　　×</w:t>
            </w:r>
          </w:p>
          <w:p w14:paraId="73065EC5" w14:textId="77777777" w:rsidR="002561DA" w:rsidRDefault="002561DA" w:rsidP="002561DA">
            <w:pPr>
              <w:spacing w:line="438" w:lineRule="exact"/>
              <w:rPr>
                <w:sz w:val="16"/>
                <w:szCs w:val="16"/>
              </w:rPr>
            </w:pPr>
            <w:r>
              <w:rPr>
                <w:rFonts w:hint="eastAsia"/>
                <w:sz w:val="16"/>
                <w:szCs w:val="16"/>
              </w:rPr>
              <w:t>☆　　〇　　×</w:t>
            </w:r>
          </w:p>
          <w:p w14:paraId="566EA3AD" w14:textId="77777777" w:rsidR="002561DA" w:rsidRPr="00220050" w:rsidRDefault="002561DA" w:rsidP="002561DA">
            <w:pPr>
              <w:spacing w:line="438" w:lineRule="exact"/>
              <w:rPr>
                <w:sz w:val="16"/>
                <w:szCs w:val="16"/>
              </w:rPr>
            </w:pPr>
            <w:r>
              <w:rPr>
                <w:rFonts w:hint="eastAsia"/>
                <w:sz w:val="16"/>
                <w:szCs w:val="16"/>
              </w:rPr>
              <w:t>☆　　〇　　×</w:t>
            </w:r>
          </w:p>
        </w:tc>
      </w:tr>
      <w:tr w:rsidR="002561DA" w:rsidRPr="00220050" w14:paraId="189DD235" w14:textId="77777777" w:rsidTr="002561DA">
        <w:trPr>
          <w:jc w:val="center"/>
        </w:trPr>
        <w:tc>
          <w:tcPr>
            <w:tcW w:w="1696" w:type="dxa"/>
            <w:shd w:val="clear" w:color="auto" w:fill="D9D9D9" w:themeFill="background1" w:themeFillShade="D9"/>
          </w:tcPr>
          <w:p w14:paraId="62D30F3A" w14:textId="77777777" w:rsidR="002561DA" w:rsidRPr="00220050" w:rsidRDefault="002561DA" w:rsidP="002561DA">
            <w:pPr>
              <w:spacing w:line="438" w:lineRule="exact"/>
              <w:rPr>
                <w:sz w:val="16"/>
                <w:szCs w:val="16"/>
              </w:rPr>
            </w:pPr>
            <w:r w:rsidRPr="00220050">
              <w:rPr>
                <w:rFonts w:hint="eastAsia"/>
                <w:sz w:val="16"/>
                <w:szCs w:val="16"/>
              </w:rPr>
              <w:t>肢体不自由・</w:t>
            </w:r>
          </w:p>
          <w:p w14:paraId="55FC1297" w14:textId="77777777" w:rsidR="002561DA" w:rsidRPr="00220050" w:rsidRDefault="002561DA" w:rsidP="002561DA">
            <w:pPr>
              <w:spacing w:line="438" w:lineRule="exact"/>
              <w:rPr>
                <w:sz w:val="16"/>
                <w:szCs w:val="16"/>
              </w:rPr>
            </w:pPr>
            <w:r w:rsidRPr="00220050">
              <w:rPr>
                <w:rFonts w:hint="eastAsia"/>
                <w:sz w:val="16"/>
                <w:szCs w:val="16"/>
              </w:rPr>
              <w:t>体幹機能障害</w:t>
            </w:r>
          </w:p>
        </w:tc>
        <w:tc>
          <w:tcPr>
            <w:tcW w:w="1701" w:type="dxa"/>
          </w:tcPr>
          <w:p w14:paraId="4262019F" w14:textId="77777777" w:rsidR="002561DA" w:rsidRPr="00220050" w:rsidRDefault="002561DA" w:rsidP="002561DA">
            <w:pPr>
              <w:spacing w:line="438" w:lineRule="exact"/>
              <w:rPr>
                <w:sz w:val="16"/>
                <w:szCs w:val="16"/>
              </w:rPr>
            </w:pPr>
            <w:r w:rsidRPr="00220050">
              <w:rPr>
                <w:rFonts w:hint="eastAsia"/>
                <w:sz w:val="16"/>
                <w:szCs w:val="16"/>
              </w:rPr>
              <w:t>車いす</w:t>
            </w:r>
            <w:r w:rsidRPr="00220050">
              <w:rPr>
                <w:rFonts w:ascii="Segoe UI Symbol" w:hAnsi="Segoe UI Symbol" w:cs="Segoe UI Symbol" w:hint="eastAsia"/>
                <w:sz w:val="16"/>
                <w:szCs w:val="16"/>
              </w:rPr>
              <w:t>♰</w:t>
            </w:r>
          </w:p>
          <w:p w14:paraId="44E517A3" w14:textId="77777777" w:rsidR="002561DA" w:rsidRPr="00220050" w:rsidRDefault="002561DA" w:rsidP="002561DA">
            <w:pPr>
              <w:spacing w:line="438" w:lineRule="exact"/>
              <w:rPr>
                <w:sz w:val="16"/>
                <w:szCs w:val="16"/>
              </w:rPr>
            </w:pPr>
            <w:r w:rsidRPr="00220050">
              <w:rPr>
                <w:rFonts w:hint="eastAsia"/>
                <w:sz w:val="16"/>
                <w:szCs w:val="16"/>
              </w:rPr>
              <w:t>電動車いす</w:t>
            </w:r>
          </w:p>
          <w:p w14:paraId="23C8B11E" w14:textId="77777777" w:rsidR="002561DA" w:rsidRPr="00220050" w:rsidRDefault="002561DA" w:rsidP="002561DA">
            <w:pPr>
              <w:spacing w:line="438" w:lineRule="exact"/>
              <w:rPr>
                <w:sz w:val="16"/>
                <w:szCs w:val="16"/>
              </w:rPr>
            </w:pPr>
            <w:r w:rsidRPr="00220050">
              <w:rPr>
                <w:rFonts w:hint="eastAsia"/>
                <w:sz w:val="16"/>
                <w:szCs w:val="16"/>
              </w:rPr>
              <w:t>座位保持いす</w:t>
            </w:r>
          </w:p>
          <w:p w14:paraId="653F8AC3" w14:textId="77777777" w:rsidR="002561DA" w:rsidRPr="00220050" w:rsidRDefault="002561DA" w:rsidP="002561DA">
            <w:pPr>
              <w:spacing w:line="438" w:lineRule="exact"/>
              <w:rPr>
                <w:sz w:val="16"/>
                <w:szCs w:val="16"/>
              </w:rPr>
            </w:pPr>
            <w:r w:rsidRPr="00220050">
              <w:rPr>
                <w:rFonts w:hint="eastAsia"/>
                <w:sz w:val="16"/>
                <w:szCs w:val="16"/>
              </w:rPr>
              <w:t>起立保持具</w:t>
            </w:r>
          </w:p>
          <w:p w14:paraId="51BB43E3" w14:textId="77777777" w:rsidR="002561DA" w:rsidRPr="00220050" w:rsidRDefault="002561DA" w:rsidP="002561DA">
            <w:pPr>
              <w:spacing w:line="438" w:lineRule="exact"/>
              <w:rPr>
                <w:sz w:val="16"/>
                <w:szCs w:val="16"/>
              </w:rPr>
            </w:pPr>
            <w:r w:rsidRPr="00220050">
              <w:rPr>
                <w:rFonts w:hint="eastAsia"/>
                <w:sz w:val="16"/>
                <w:szCs w:val="16"/>
              </w:rPr>
              <w:t>歩行器</w:t>
            </w:r>
            <w:r w:rsidRPr="00220050">
              <w:rPr>
                <w:rFonts w:ascii="Segoe UI Symbol" w:hAnsi="Segoe UI Symbol" w:cs="Segoe UI Symbol" w:hint="eastAsia"/>
                <w:sz w:val="16"/>
                <w:szCs w:val="16"/>
              </w:rPr>
              <w:t>♰</w:t>
            </w:r>
          </w:p>
          <w:p w14:paraId="18284EA2" w14:textId="77777777" w:rsidR="002561DA" w:rsidRPr="00220050" w:rsidRDefault="002561DA" w:rsidP="002561DA">
            <w:pPr>
              <w:spacing w:line="438" w:lineRule="exact"/>
              <w:rPr>
                <w:sz w:val="16"/>
                <w:szCs w:val="16"/>
              </w:rPr>
            </w:pPr>
            <w:r w:rsidRPr="00220050">
              <w:rPr>
                <w:rFonts w:hint="eastAsia"/>
                <w:sz w:val="16"/>
                <w:szCs w:val="16"/>
              </w:rPr>
              <w:t>頭部保護帽</w:t>
            </w:r>
          </w:p>
          <w:p w14:paraId="5D5D574B" w14:textId="77777777" w:rsidR="002561DA" w:rsidRPr="00220050" w:rsidRDefault="002561DA" w:rsidP="002561DA">
            <w:pPr>
              <w:spacing w:line="438" w:lineRule="exact"/>
              <w:rPr>
                <w:sz w:val="16"/>
                <w:szCs w:val="16"/>
              </w:rPr>
            </w:pPr>
            <w:r w:rsidRPr="00220050">
              <w:rPr>
                <w:rFonts w:hint="eastAsia"/>
                <w:sz w:val="16"/>
                <w:szCs w:val="16"/>
              </w:rPr>
              <w:t>排便補助具</w:t>
            </w:r>
          </w:p>
          <w:p w14:paraId="60EACC29" w14:textId="77777777" w:rsidR="002561DA" w:rsidRPr="00220050" w:rsidRDefault="002561DA" w:rsidP="002561DA">
            <w:pPr>
              <w:spacing w:line="438" w:lineRule="exact"/>
              <w:rPr>
                <w:sz w:val="16"/>
                <w:szCs w:val="16"/>
              </w:rPr>
            </w:pPr>
            <w:r w:rsidRPr="00220050">
              <w:rPr>
                <w:rFonts w:hint="eastAsia"/>
                <w:sz w:val="16"/>
                <w:szCs w:val="16"/>
              </w:rPr>
              <w:t>収尿器</w:t>
            </w:r>
          </w:p>
          <w:p w14:paraId="2AA71AA9" w14:textId="77777777" w:rsidR="002561DA" w:rsidRPr="00220050" w:rsidRDefault="002561DA" w:rsidP="002561DA">
            <w:pPr>
              <w:spacing w:line="438" w:lineRule="exact"/>
              <w:rPr>
                <w:sz w:val="16"/>
                <w:szCs w:val="16"/>
              </w:rPr>
            </w:pPr>
            <w:r w:rsidRPr="00220050">
              <w:rPr>
                <w:rFonts w:hint="eastAsia"/>
                <w:sz w:val="16"/>
                <w:szCs w:val="16"/>
              </w:rPr>
              <w:t>歩行補助杖</w:t>
            </w:r>
            <w:r w:rsidRPr="00220050">
              <w:rPr>
                <w:rFonts w:ascii="Segoe UI Symbol" w:hAnsi="Segoe UI Symbol" w:cs="Segoe UI Symbol" w:hint="eastAsia"/>
                <w:sz w:val="16"/>
                <w:szCs w:val="16"/>
              </w:rPr>
              <w:t>♰</w:t>
            </w:r>
          </w:p>
          <w:p w14:paraId="67B69019" w14:textId="77777777" w:rsidR="002561DA" w:rsidRPr="00220050" w:rsidRDefault="002561DA" w:rsidP="002561DA">
            <w:pPr>
              <w:spacing w:line="438" w:lineRule="exact"/>
              <w:rPr>
                <w:sz w:val="16"/>
                <w:szCs w:val="16"/>
              </w:rPr>
            </w:pPr>
            <w:r w:rsidRPr="00220050">
              <w:rPr>
                <w:rFonts w:hint="eastAsia"/>
                <w:sz w:val="16"/>
                <w:szCs w:val="16"/>
              </w:rPr>
              <w:t>義手</w:t>
            </w:r>
          </w:p>
          <w:p w14:paraId="61C2EC97" w14:textId="77777777" w:rsidR="002561DA" w:rsidRPr="00220050" w:rsidRDefault="002561DA" w:rsidP="002561DA">
            <w:pPr>
              <w:spacing w:line="438" w:lineRule="exact"/>
              <w:rPr>
                <w:sz w:val="16"/>
                <w:szCs w:val="16"/>
              </w:rPr>
            </w:pPr>
            <w:r w:rsidRPr="00220050">
              <w:rPr>
                <w:rFonts w:hint="eastAsia"/>
                <w:sz w:val="16"/>
                <w:szCs w:val="16"/>
              </w:rPr>
              <w:t>義足</w:t>
            </w:r>
          </w:p>
          <w:p w14:paraId="0DFB5113" w14:textId="77777777" w:rsidR="002561DA" w:rsidRPr="00220050" w:rsidRDefault="002561DA" w:rsidP="002561DA">
            <w:pPr>
              <w:spacing w:line="438" w:lineRule="exact"/>
              <w:rPr>
                <w:sz w:val="16"/>
                <w:szCs w:val="16"/>
              </w:rPr>
            </w:pPr>
            <w:r w:rsidRPr="00220050">
              <w:rPr>
                <w:rFonts w:hint="eastAsia"/>
                <w:sz w:val="16"/>
                <w:szCs w:val="16"/>
              </w:rPr>
              <w:t>上肢装具</w:t>
            </w:r>
          </w:p>
          <w:p w14:paraId="7D61EECF" w14:textId="77777777" w:rsidR="002561DA" w:rsidRPr="00220050" w:rsidRDefault="002561DA" w:rsidP="002561DA">
            <w:pPr>
              <w:spacing w:line="438" w:lineRule="exact"/>
              <w:rPr>
                <w:sz w:val="16"/>
                <w:szCs w:val="16"/>
              </w:rPr>
            </w:pPr>
            <w:r w:rsidRPr="00220050">
              <w:rPr>
                <w:rFonts w:hint="eastAsia"/>
                <w:sz w:val="16"/>
                <w:szCs w:val="16"/>
              </w:rPr>
              <w:t>体幹装具</w:t>
            </w:r>
          </w:p>
          <w:p w14:paraId="31138225" w14:textId="77777777" w:rsidR="002561DA" w:rsidRPr="00220050" w:rsidRDefault="002561DA" w:rsidP="002561DA">
            <w:pPr>
              <w:spacing w:line="438" w:lineRule="exact"/>
              <w:rPr>
                <w:sz w:val="16"/>
                <w:szCs w:val="16"/>
              </w:rPr>
            </w:pPr>
            <w:r w:rsidRPr="00220050">
              <w:rPr>
                <w:rFonts w:hint="eastAsia"/>
                <w:sz w:val="16"/>
                <w:szCs w:val="16"/>
              </w:rPr>
              <w:t>下肢装具</w:t>
            </w:r>
          </w:p>
          <w:p w14:paraId="5474A486" w14:textId="77777777" w:rsidR="002561DA" w:rsidRPr="00220050" w:rsidRDefault="002561DA" w:rsidP="002561DA">
            <w:pPr>
              <w:spacing w:line="438" w:lineRule="exact"/>
              <w:rPr>
                <w:sz w:val="16"/>
                <w:szCs w:val="16"/>
              </w:rPr>
            </w:pPr>
            <w:r w:rsidRPr="00220050">
              <w:rPr>
                <w:rFonts w:hint="eastAsia"/>
                <w:sz w:val="16"/>
                <w:szCs w:val="16"/>
              </w:rPr>
              <w:lastRenderedPageBreak/>
              <w:t>座位保持装具</w:t>
            </w:r>
          </w:p>
        </w:tc>
        <w:tc>
          <w:tcPr>
            <w:tcW w:w="3402" w:type="dxa"/>
            <w:tcBorders>
              <w:right w:val="dotted" w:sz="4" w:space="0" w:color="auto"/>
            </w:tcBorders>
          </w:tcPr>
          <w:p w14:paraId="19D895C7" w14:textId="77777777" w:rsidR="002561DA" w:rsidRPr="00220050" w:rsidRDefault="002561DA" w:rsidP="002561DA">
            <w:pPr>
              <w:spacing w:line="438" w:lineRule="exact"/>
              <w:rPr>
                <w:sz w:val="16"/>
                <w:szCs w:val="16"/>
              </w:rPr>
            </w:pPr>
            <w:r w:rsidRPr="00220050">
              <w:rPr>
                <w:rFonts w:hint="eastAsia"/>
                <w:sz w:val="16"/>
                <w:szCs w:val="16"/>
              </w:rPr>
              <w:lastRenderedPageBreak/>
              <w:t>便器</w:t>
            </w:r>
          </w:p>
          <w:p w14:paraId="24F6B8C1" w14:textId="77777777" w:rsidR="002561DA" w:rsidRPr="00220050" w:rsidRDefault="002561DA" w:rsidP="002561DA">
            <w:pPr>
              <w:spacing w:line="438" w:lineRule="exact"/>
              <w:rPr>
                <w:sz w:val="16"/>
                <w:szCs w:val="16"/>
              </w:rPr>
            </w:pPr>
            <w:r w:rsidRPr="00220050">
              <w:rPr>
                <w:rFonts w:hint="eastAsia"/>
                <w:sz w:val="16"/>
                <w:szCs w:val="16"/>
              </w:rPr>
              <w:t>特殊便器</w:t>
            </w:r>
          </w:p>
          <w:p w14:paraId="281A8634" w14:textId="77777777" w:rsidR="002561DA" w:rsidRPr="00220050" w:rsidRDefault="002561DA" w:rsidP="002561DA">
            <w:pPr>
              <w:spacing w:line="438" w:lineRule="exact"/>
              <w:rPr>
                <w:sz w:val="16"/>
                <w:szCs w:val="16"/>
              </w:rPr>
            </w:pPr>
            <w:r w:rsidRPr="00220050">
              <w:rPr>
                <w:rFonts w:hint="eastAsia"/>
                <w:sz w:val="16"/>
                <w:szCs w:val="16"/>
              </w:rPr>
              <w:t>腰掛け便座（便座）♯</w:t>
            </w:r>
          </w:p>
          <w:p w14:paraId="1C9B3450" w14:textId="77777777" w:rsidR="002561DA" w:rsidRPr="00220050" w:rsidRDefault="002561DA" w:rsidP="002561DA">
            <w:pPr>
              <w:spacing w:line="438" w:lineRule="exact"/>
              <w:rPr>
                <w:sz w:val="16"/>
                <w:szCs w:val="16"/>
              </w:rPr>
            </w:pPr>
            <w:r w:rsidRPr="00220050">
              <w:rPr>
                <w:rFonts w:hint="eastAsia"/>
                <w:sz w:val="16"/>
                <w:szCs w:val="16"/>
              </w:rPr>
              <w:t>特殊尿器♯</w:t>
            </w:r>
          </w:p>
          <w:p w14:paraId="0932961E" w14:textId="77777777" w:rsidR="002561DA" w:rsidRPr="00220050" w:rsidRDefault="002561DA" w:rsidP="002561DA">
            <w:pPr>
              <w:spacing w:line="438" w:lineRule="exact"/>
              <w:rPr>
                <w:sz w:val="16"/>
                <w:szCs w:val="16"/>
              </w:rPr>
            </w:pPr>
            <w:r w:rsidRPr="00220050">
              <w:rPr>
                <w:rFonts w:hint="eastAsia"/>
                <w:sz w:val="16"/>
                <w:szCs w:val="16"/>
              </w:rPr>
              <w:t>浴槽</w:t>
            </w:r>
          </w:p>
          <w:p w14:paraId="74B5A116" w14:textId="77777777" w:rsidR="002561DA" w:rsidRPr="00220050" w:rsidRDefault="002561DA" w:rsidP="002561DA">
            <w:pPr>
              <w:spacing w:line="438" w:lineRule="exact"/>
              <w:rPr>
                <w:sz w:val="16"/>
                <w:szCs w:val="16"/>
              </w:rPr>
            </w:pPr>
            <w:r w:rsidRPr="00220050">
              <w:rPr>
                <w:rFonts w:hint="eastAsia"/>
                <w:sz w:val="16"/>
                <w:szCs w:val="16"/>
              </w:rPr>
              <w:t>入浴担架</w:t>
            </w:r>
          </w:p>
          <w:p w14:paraId="76F1BEED" w14:textId="77777777" w:rsidR="002561DA" w:rsidRPr="00220050" w:rsidRDefault="002561DA" w:rsidP="002561DA">
            <w:pPr>
              <w:spacing w:line="438" w:lineRule="exact"/>
              <w:rPr>
                <w:sz w:val="16"/>
                <w:szCs w:val="16"/>
              </w:rPr>
            </w:pPr>
            <w:r w:rsidRPr="00220050">
              <w:rPr>
                <w:rFonts w:hint="eastAsia"/>
                <w:sz w:val="16"/>
                <w:szCs w:val="16"/>
              </w:rPr>
              <w:t>入浴補助用具</w:t>
            </w:r>
          </w:p>
          <w:p w14:paraId="333686B4" w14:textId="77777777" w:rsidR="002561DA" w:rsidRPr="00220050" w:rsidRDefault="002561DA" w:rsidP="002561DA">
            <w:pPr>
              <w:spacing w:line="438" w:lineRule="exact"/>
              <w:rPr>
                <w:sz w:val="16"/>
                <w:szCs w:val="16"/>
              </w:rPr>
            </w:pPr>
            <w:r w:rsidRPr="00220050">
              <w:rPr>
                <w:rFonts w:hint="eastAsia"/>
                <w:sz w:val="16"/>
                <w:szCs w:val="16"/>
              </w:rPr>
              <w:t>湯沸器</w:t>
            </w:r>
          </w:p>
          <w:p w14:paraId="4DDA83ED" w14:textId="77777777" w:rsidR="002561DA" w:rsidRPr="00220050" w:rsidRDefault="002561DA" w:rsidP="002561DA">
            <w:pPr>
              <w:spacing w:line="438" w:lineRule="exact"/>
              <w:rPr>
                <w:sz w:val="16"/>
                <w:szCs w:val="16"/>
              </w:rPr>
            </w:pPr>
            <w:r w:rsidRPr="00220050">
              <w:rPr>
                <w:rFonts w:hint="eastAsia"/>
                <w:sz w:val="16"/>
                <w:szCs w:val="16"/>
              </w:rPr>
              <w:t>特殊寝台</w:t>
            </w:r>
            <w:r w:rsidRPr="00220050">
              <w:rPr>
                <w:rFonts w:ascii="Segoe UI Symbol" w:hAnsi="Segoe UI Symbol" w:cs="Segoe UI Symbol" w:hint="eastAsia"/>
                <w:sz w:val="16"/>
                <w:szCs w:val="16"/>
              </w:rPr>
              <w:t>♰</w:t>
            </w:r>
          </w:p>
          <w:p w14:paraId="53040173" w14:textId="77777777" w:rsidR="002561DA" w:rsidRPr="00220050" w:rsidRDefault="002561DA" w:rsidP="002561DA">
            <w:pPr>
              <w:spacing w:line="438" w:lineRule="exact"/>
              <w:rPr>
                <w:rFonts w:ascii="Segoe UI Symbol" w:hAnsi="Segoe UI Symbol" w:cs="Segoe UI Symbol"/>
                <w:sz w:val="16"/>
                <w:szCs w:val="16"/>
              </w:rPr>
            </w:pPr>
            <w:r w:rsidRPr="00220050">
              <w:rPr>
                <w:rFonts w:hint="eastAsia"/>
                <w:sz w:val="16"/>
                <w:szCs w:val="16"/>
              </w:rPr>
              <w:t>体位変換器</w:t>
            </w:r>
            <w:r w:rsidRPr="00220050">
              <w:rPr>
                <w:rFonts w:ascii="Segoe UI Symbol" w:hAnsi="Segoe UI Symbol" w:cs="Segoe UI Symbol" w:hint="eastAsia"/>
                <w:sz w:val="16"/>
                <w:szCs w:val="16"/>
              </w:rPr>
              <w:t>♰</w:t>
            </w:r>
          </w:p>
          <w:p w14:paraId="5BB87743" w14:textId="77777777" w:rsidR="002561DA" w:rsidRPr="00220050" w:rsidRDefault="002561DA" w:rsidP="002561DA">
            <w:pPr>
              <w:spacing w:line="438" w:lineRule="exact"/>
              <w:rPr>
                <w:rFonts w:ascii="Segoe UI Symbol" w:hAnsi="Segoe UI Symbol" w:cs="Segoe UI Symbol"/>
                <w:sz w:val="16"/>
                <w:szCs w:val="16"/>
              </w:rPr>
            </w:pPr>
            <w:r w:rsidRPr="00220050">
              <w:rPr>
                <w:rFonts w:hint="eastAsia"/>
                <w:sz w:val="16"/>
                <w:szCs w:val="16"/>
              </w:rPr>
              <w:t>マットレス</w:t>
            </w:r>
            <w:r w:rsidRPr="00220050">
              <w:rPr>
                <w:rFonts w:ascii="Segoe UI Symbol" w:hAnsi="Segoe UI Symbol" w:cs="Segoe UI Symbol" w:hint="eastAsia"/>
                <w:sz w:val="16"/>
                <w:szCs w:val="16"/>
              </w:rPr>
              <w:t>♰</w:t>
            </w:r>
          </w:p>
          <w:p w14:paraId="4EC4210D" w14:textId="77777777" w:rsidR="002561DA" w:rsidRPr="00220050" w:rsidRDefault="002561DA" w:rsidP="002561DA">
            <w:pPr>
              <w:spacing w:line="438" w:lineRule="exact"/>
              <w:rPr>
                <w:sz w:val="16"/>
                <w:szCs w:val="16"/>
              </w:rPr>
            </w:pPr>
            <w:r w:rsidRPr="00220050">
              <w:rPr>
                <w:rFonts w:hint="eastAsia"/>
                <w:sz w:val="16"/>
                <w:szCs w:val="16"/>
              </w:rPr>
              <w:t>特殊マット</w:t>
            </w:r>
          </w:p>
          <w:p w14:paraId="5534D626" w14:textId="77777777" w:rsidR="002561DA" w:rsidRPr="00220050" w:rsidRDefault="002561DA" w:rsidP="002561DA">
            <w:pPr>
              <w:spacing w:line="438" w:lineRule="exact"/>
              <w:rPr>
                <w:sz w:val="16"/>
                <w:szCs w:val="16"/>
              </w:rPr>
            </w:pPr>
            <w:r w:rsidRPr="00220050">
              <w:rPr>
                <w:rFonts w:hint="eastAsia"/>
                <w:sz w:val="16"/>
                <w:szCs w:val="16"/>
              </w:rPr>
              <w:t>エアーパッド</w:t>
            </w:r>
          </w:p>
          <w:p w14:paraId="67085541" w14:textId="77777777" w:rsidR="002561DA" w:rsidRPr="00220050" w:rsidRDefault="002561DA" w:rsidP="002561DA">
            <w:pPr>
              <w:spacing w:line="438" w:lineRule="exact"/>
              <w:rPr>
                <w:sz w:val="16"/>
                <w:szCs w:val="16"/>
              </w:rPr>
            </w:pPr>
            <w:r w:rsidRPr="00220050">
              <w:rPr>
                <w:rFonts w:hint="eastAsia"/>
                <w:sz w:val="16"/>
                <w:szCs w:val="16"/>
              </w:rPr>
              <w:t>訓練いす</w:t>
            </w:r>
          </w:p>
          <w:p w14:paraId="45BB9C91" w14:textId="77777777" w:rsidR="002561DA" w:rsidRPr="00220050" w:rsidRDefault="002561DA" w:rsidP="002561DA">
            <w:pPr>
              <w:spacing w:line="438" w:lineRule="exact"/>
              <w:rPr>
                <w:sz w:val="16"/>
                <w:szCs w:val="16"/>
              </w:rPr>
            </w:pPr>
            <w:r w:rsidRPr="00220050">
              <w:rPr>
                <w:rFonts w:hint="eastAsia"/>
                <w:sz w:val="16"/>
                <w:szCs w:val="16"/>
              </w:rPr>
              <w:lastRenderedPageBreak/>
              <w:t>訓練用ベッド</w:t>
            </w:r>
          </w:p>
          <w:p w14:paraId="49724D7A" w14:textId="77777777" w:rsidR="002561DA" w:rsidRPr="00220050" w:rsidRDefault="002561DA" w:rsidP="002561DA">
            <w:pPr>
              <w:spacing w:line="438" w:lineRule="exact"/>
              <w:rPr>
                <w:sz w:val="16"/>
                <w:szCs w:val="16"/>
              </w:rPr>
            </w:pPr>
            <w:r w:rsidRPr="00220050">
              <w:rPr>
                <w:rFonts w:hint="eastAsia"/>
                <w:sz w:val="16"/>
                <w:szCs w:val="16"/>
              </w:rPr>
              <w:t>電動タイプライター</w:t>
            </w:r>
          </w:p>
          <w:p w14:paraId="41132340" w14:textId="77777777" w:rsidR="002561DA" w:rsidRPr="00220050" w:rsidRDefault="002561DA" w:rsidP="002561DA">
            <w:pPr>
              <w:spacing w:line="438" w:lineRule="exact"/>
              <w:rPr>
                <w:sz w:val="16"/>
                <w:szCs w:val="16"/>
              </w:rPr>
            </w:pPr>
            <w:r w:rsidRPr="00220050">
              <w:rPr>
                <w:rFonts w:hint="eastAsia"/>
                <w:sz w:val="16"/>
                <w:szCs w:val="16"/>
              </w:rPr>
              <w:t>ワードプロセッサー</w:t>
            </w:r>
          </w:p>
          <w:p w14:paraId="163C379A" w14:textId="77777777" w:rsidR="002561DA" w:rsidRPr="00220050" w:rsidRDefault="002561DA" w:rsidP="002561DA">
            <w:pPr>
              <w:spacing w:line="438" w:lineRule="exact"/>
              <w:rPr>
                <w:sz w:val="16"/>
                <w:szCs w:val="16"/>
              </w:rPr>
            </w:pPr>
            <w:r w:rsidRPr="00220050">
              <w:rPr>
                <w:rFonts w:hint="eastAsia"/>
                <w:sz w:val="16"/>
                <w:szCs w:val="16"/>
              </w:rPr>
              <w:t>重度障害者用意思伝達装置</w:t>
            </w:r>
          </w:p>
          <w:p w14:paraId="1F2DD142" w14:textId="77777777" w:rsidR="002561DA" w:rsidRPr="00220050" w:rsidRDefault="002561DA" w:rsidP="002561DA">
            <w:pPr>
              <w:spacing w:line="438" w:lineRule="exact"/>
              <w:rPr>
                <w:sz w:val="16"/>
                <w:szCs w:val="16"/>
              </w:rPr>
            </w:pPr>
            <w:r w:rsidRPr="00220050">
              <w:rPr>
                <w:rFonts w:hint="eastAsia"/>
                <w:sz w:val="16"/>
                <w:szCs w:val="16"/>
              </w:rPr>
              <w:t>携帯用会話補助装置</w:t>
            </w:r>
          </w:p>
          <w:p w14:paraId="3BC1A14D" w14:textId="77777777" w:rsidR="002561DA" w:rsidRPr="00220050" w:rsidRDefault="002561DA" w:rsidP="002561DA">
            <w:pPr>
              <w:spacing w:line="438" w:lineRule="exact"/>
              <w:rPr>
                <w:sz w:val="16"/>
                <w:szCs w:val="16"/>
              </w:rPr>
            </w:pPr>
            <w:r w:rsidRPr="00220050">
              <w:rPr>
                <w:rFonts w:hint="eastAsia"/>
                <w:sz w:val="16"/>
                <w:szCs w:val="16"/>
              </w:rPr>
              <w:t>電磁調理器</w:t>
            </w:r>
          </w:p>
          <w:p w14:paraId="0E55D606" w14:textId="77777777" w:rsidR="002561DA" w:rsidRPr="00220050" w:rsidRDefault="002561DA" w:rsidP="002561DA">
            <w:pPr>
              <w:spacing w:line="438" w:lineRule="exact"/>
              <w:rPr>
                <w:sz w:val="16"/>
                <w:szCs w:val="16"/>
              </w:rPr>
            </w:pPr>
            <w:r w:rsidRPr="00220050">
              <w:rPr>
                <w:rFonts w:hint="eastAsia"/>
                <w:sz w:val="16"/>
                <w:szCs w:val="16"/>
              </w:rPr>
              <w:t>移動用リフト</w:t>
            </w:r>
          </w:p>
          <w:p w14:paraId="0E006FDC" w14:textId="77777777" w:rsidR="002561DA" w:rsidRPr="00220050" w:rsidRDefault="002561DA" w:rsidP="002561DA">
            <w:pPr>
              <w:spacing w:line="438" w:lineRule="exact"/>
              <w:rPr>
                <w:sz w:val="16"/>
                <w:szCs w:val="16"/>
              </w:rPr>
            </w:pPr>
            <w:r w:rsidRPr="00220050">
              <w:rPr>
                <w:rFonts w:hint="eastAsia"/>
                <w:sz w:val="16"/>
                <w:szCs w:val="16"/>
              </w:rPr>
              <w:t>歩行支援用具</w:t>
            </w:r>
            <w:r w:rsidRPr="00220050">
              <w:rPr>
                <w:rFonts w:ascii="Segoe UI Symbol" w:hAnsi="Segoe UI Symbol" w:cs="Segoe UI Symbol" w:hint="eastAsia"/>
                <w:sz w:val="16"/>
                <w:szCs w:val="16"/>
              </w:rPr>
              <w:t>♰</w:t>
            </w:r>
          </w:p>
        </w:tc>
        <w:tc>
          <w:tcPr>
            <w:tcW w:w="1695" w:type="dxa"/>
            <w:tcBorders>
              <w:left w:val="dotted" w:sz="4" w:space="0" w:color="auto"/>
            </w:tcBorders>
          </w:tcPr>
          <w:p w14:paraId="41D00FEE" w14:textId="77777777" w:rsidR="002561DA" w:rsidRDefault="002561DA" w:rsidP="002561DA">
            <w:pPr>
              <w:spacing w:line="438" w:lineRule="exact"/>
              <w:rPr>
                <w:sz w:val="16"/>
                <w:szCs w:val="16"/>
              </w:rPr>
            </w:pPr>
            <w:r>
              <w:rPr>
                <w:rFonts w:hint="eastAsia"/>
                <w:sz w:val="16"/>
                <w:szCs w:val="16"/>
              </w:rPr>
              <w:lastRenderedPageBreak/>
              <w:t>☆　　〇　　×</w:t>
            </w:r>
          </w:p>
          <w:p w14:paraId="66000276" w14:textId="77777777" w:rsidR="002561DA" w:rsidRDefault="002561DA" w:rsidP="002561DA">
            <w:pPr>
              <w:spacing w:line="438" w:lineRule="exact"/>
              <w:rPr>
                <w:sz w:val="16"/>
                <w:szCs w:val="16"/>
              </w:rPr>
            </w:pPr>
            <w:r>
              <w:rPr>
                <w:rFonts w:hint="eastAsia"/>
                <w:sz w:val="16"/>
                <w:szCs w:val="16"/>
              </w:rPr>
              <w:t>☆　　〇　　×</w:t>
            </w:r>
          </w:p>
          <w:p w14:paraId="296B6360" w14:textId="77777777" w:rsidR="002561DA" w:rsidRDefault="002561DA" w:rsidP="002561DA">
            <w:pPr>
              <w:spacing w:line="438" w:lineRule="exact"/>
              <w:rPr>
                <w:sz w:val="16"/>
                <w:szCs w:val="16"/>
              </w:rPr>
            </w:pPr>
            <w:r>
              <w:rPr>
                <w:rFonts w:hint="eastAsia"/>
                <w:sz w:val="16"/>
                <w:szCs w:val="16"/>
              </w:rPr>
              <w:t>×　　×　　△</w:t>
            </w:r>
          </w:p>
          <w:p w14:paraId="17D0330B" w14:textId="77777777" w:rsidR="002561DA" w:rsidRDefault="002561DA" w:rsidP="002561DA">
            <w:pPr>
              <w:spacing w:line="438" w:lineRule="exact"/>
              <w:rPr>
                <w:sz w:val="16"/>
                <w:szCs w:val="16"/>
              </w:rPr>
            </w:pPr>
            <w:r>
              <w:rPr>
                <w:rFonts w:hint="eastAsia"/>
                <w:sz w:val="16"/>
                <w:szCs w:val="16"/>
              </w:rPr>
              <w:t>☆　　〇　　△</w:t>
            </w:r>
          </w:p>
          <w:p w14:paraId="2942E651" w14:textId="77777777" w:rsidR="002561DA" w:rsidRDefault="002561DA" w:rsidP="002561DA">
            <w:pPr>
              <w:spacing w:line="438" w:lineRule="exact"/>
              <w:rPr>
                <w:sz w:val="16"/>
                <w:szCs w:val="16"/>
              </w:rPr>
            </w:pPr>
            <w:r>
              <w:rPr>
                <w:rFonts w:hint="eastAsia"/>
                <w:sz w:val="16"/>
                <w:szCs w:val="16"/>
              </w:rPr>
              <w:t>☆　　〇　　△</w:t>
            </w:r>
          </w:p>
          <w:p w14:paraId="068A898C" w14:textId="77777777" w:rsidR="002561DA" w:rsidRDefault="002561DA" w:rsidP="002561DA">
            <w:pPr>
              <w:spacing w:line="438" w:lineRule="exact"/>
              <w:rPr>
                <w:sz w:val="16"/>
                <w:szCs w:val="16"/>
              </w:rPr>
            </w:pPr>
            <w:r>
              <w:rPr>
                <w:rFonts w:hint="eastAsia"/>
                <w:sz w:val="16"/>
                <w:szCs w:val="16"/>
              </w:rPr>
              <w:t>☆　　〇　　△</w:t>
            </w:r>
          </w:p>
          <w:p w14:paraId="0BCB645A" w14:textId="77777777" w:rsidR="002561DA" w:rsidRDefault="002561DA" w:rsidP="002561DA">
            <w:pPr>
              <w:spacing w:line="438" w:lineRule="exact"/>
              <w:rPr>
                <w:sz w:val="16"/>
                <w:szCs w:val="16"/>
              </w:rPr>
            </w:pPr>
            <w:r>
              <w:rPr>
                <w:rFonts w:hint="eastAsia"/>
                <w:sz w:val="16"/>
                <w:szCs w:val="16"/>
              </w:rPr>
              <w:t>☆　　〇　　△</w:t>
            </w:r>
          </w:p>
          <w:p w14:paraId="14D595C8" w14:textId="77777777" w:rsidR="002561DA" w:rsidRDefault="002561DA" w:rsidP="002561DA">
            <w:pPr>
              <w:spacing w:line="438" w:lineRule="exact"/>
              <w:rPr>
                <w:sz w:val="16"/>
                <w:szCs w:val="16"/>
              </w:rPr>
            </w:pPr>
            <w:r>
              <w:rPr>
                <w:rFonts w:hint="eastAsia"/>
                <w:sz w:val="16"/>
                <w:szCs w:val="16"/>
              </w:rPr>
              <w:t>☆　　〇　　△</w:t>
            </w:r>
          </w:p>
          <w:p w14:paraId="60DFDF43" w14:textId="77777777" w:rsidR="002561DA" w:rsidRDefault="002561DA" w:rsidP="002561DA">
            <w:pPr>
              <w:spacing w:line="438" w:lineRule="exact"/>
              <w:rPr>
                <w:sz w:val="16"/>
                <w:szCs w:val="16"/>
              </w:rPr>
            </w:pPr>
            <w:r>
              <w:rPr>
                <w:rFonts w:hint="eastAsia"/>
                <w:sz w:val="16"/>
                <w:szCs w:val="16"/>
              </w:rPr>
              <w:t>×　　〇　　△</w:t>
            </w:r>
          </w:p>
          <w:p w14:paraId="078503BB" w14:textId="77777777" w:rsidR="002561DA" w:rsidRDefault="002561DA" w:rsidP="002561DA">
            <w:pPr>
              <w:spacing w:line="438" w:lineRule="exact"/>
              <w:rPr>
                <w:sz w:val="16"/>
                <w:szCs w:val="16"/>
              </w:rPr>
            </w:pPr>
            <w:r>
              <w:rPr>
                <w:rFonts w:hint="eastAsia"/>
                <w:sz w:val="16"/>
                <w:szCs w:val="16"/>
              </w:rPr>
              <w:t>☆　　〇　　△</w:t>
            </w:r>
          </w:p>
          <w:p w14:paraId="14ECD01D" w14:textId="77777777" w:rsidR="002561DA" w:rsidRDefault="002561DA" w:rsidP="002561DA">
            <w:pPr>
              <w:spacing w:line="438" w:lineRule="exact"/>
              <w:rPr>
                <w:sz w:val="16"/>
                <w:szCs w:val="16"/>
              </w:rPr>
            </w:pPr>
            <w:r>
              <w:rPr>
                <w:rFonts w:hint="eastAsia"/>
                <w:sz w:val="16"/>
                <w:szCs w:val="16"/>
              </w:rPr>
              <w:t>×　　×　　△</w:t>
            </w:r>
          </w:p>
          <w:p w14:paraId="5BF89E55" w14:textId="77777777" w:rsidR="002561DA" w:rsidRDefault="002561DA" w:rsidP="002561DA">
            <w:pPr>
              <w:spacing w:line="438" w:lineRule="exact"/>
              <w:rPr>
                <w:sz w:val="16"/>
                <w:szCs w:val="16"/>
              </w:rPr>
            </w:pPr>
            <w:r>
              <w:rPr>
                <w:rFonts w:hint="eastAsia"/>
                <w:sz w:val="16"/>
                <w:szCs w:val="16"/>
              </w:rPr>
              <w:t>☆　　〇　　×</w:t>
            </w:r>
          </w:p>
          <w:p w14:paraId="6BDF0CC0" w14:textId="77777777" w:rsidR="002561DA" w:rsidRDefault="002561DA" w:rsidP="002561DA">
            <w:pPr>
              <w:spacing w:line="438" w:lineRule="exact"/>
              <w:rPr>
                <w:sz w:val="16"/>
                <w:szCs w:val="16"/>
              </w:rPr>
            </w:pPr>
            <w:r>
              <w:rPr>
                <w:rFonts w:hint="eastAsia"/>
                <w:sz w:val="16"/>
                <w:szCs w:val="16"/>
              </w:rPr>
              <w:t>×　　×　　△</w:t>
            </w:r>
          </w:p>
          <w:p w14:paraId="66F914D6" w14:textId="77777777" w:rsidR="002561DA" w:rsidRDefault="002561DA" w:rsidP="002561DA">
            <w:pPr>
              <w:spacing w:line="438" w:lineRule="exact"/>
              <w:rPr>
                <w:sz w:val="16"/>
                <w:szCs w:val="16"/>
              </w:rPr>
            </w:pPr>
            <w:r>
              <w:rPr>
                <w:rFonts w:hint="eastAsia"/>
                <w:sz w:val="16"/>
                <w:szCs w:val="16"/>
              </w:rPr>
              <w:t>☆　　×　　×</w:t>
            </w:r>
          </w:p>
          <w:p w14:paraId="7CA155F1" w14:textId="77777777" w:rsidR="002561DA" w:rsidRDefault="002561DA" w:rsidP="002561DA">
            <w:pPr>
              <w:spacing w:line="438" w:lineRule="exact"/>
              <w:rPr>
                <w:sz w:val="16"/>
                <w:szCs w:val="16"/>
              </w:rPr>
            </w:pPr>
            <w:r>
              <w:rPr>
                <w:rFonts w:hint="eastAsia"/>
                <w:sz w:val="16"/>
                <w:szCs w:val="16"/>
              </w:rPr>
              <w:lastRenderedPageBreak/>
              <w:t>☆　　×　　×</w:t>
            </w:r>
          </w:p>
          <w:p w14:paraId="546AF696" w14:textId="77777777" w:rsidR="002561DA" w:rsidRDefault="002561DA" w:rsidP="002561DA">
            <w:pPr>
              <w:spacing w:line="438" w:lineRule="exact"/>
              <w:rPr>
                <w:sz w:val="16"/>
                <w:szCs w:val="16"/>
              </w:rPr>
            </w:pPr>
            <w:r>
              <w:rPr>
                <w:rFonts w:hint="eastAsia"/>
                <w:sz w:val="16"/>
                <w:szCs w:val="16"/>
              </w:rPr>
              <w:t>☆　　〇　　×</w:t>
            </w:r>
          </w:p>
          <w:p w14:paraId="2682B209" w14:textId="77777777" w:rsidR="002561DA" w:rsidRDefault="002561DA" w:rsidP="002561DA">
            <w:pPr>
              <w:spacing w:line="438" w:lineRule="exact"/>
              <w:rPr>
                <w:sz w:val="16"/>
                <w:szCs w:val="16"/>
              </w:rPr>
            </w:pPr>
            <w:r>
              <w:rPr>
                <w:rFonts w:hint="eastAsia"/>
                <w:sz w:val="16"/>
                <w:szCs w:val="16"/>
              </w:rPr>
              <w:t>☆　　〇　　×</w:t>
            </w:r>
          </w:p>
          <w:p w14:paraId="7EF4B911" w14:textId="77777777" w:rsidR="002561DA" w:rsidRDefault="002561DA" w:rsidP="002561DA">
            <w:pPr>
              <w:spacing w:line="438" w:lineRule="exact"/>
              <w:rPr>
                <w:sz w:val="16"/>
                <w:szCs w:val="16"/>
              </w:rPr>
            </w:pPr>
            <w:r>
              <w:rPr>
                <w:rFonts w:hint="eastAsia"/>
                <w:sz w:val="16"/>
                <w:szCs w:val="16"/>
              </w:rPr>
              <w:t>×　　〇　　×</w:t>
            </w:r>
          </w:p>
          <w:p w14:paraId="0D6CAB0E" w14:textId="77777777" w:rsidR="002561DA" w:rsidRDefault="002561DA" w:rsidP="002561DA">
            <w:pPr>
              <w:spacing w:line="438" w:lineRule="exact"/>
              <w:rPr>
                <w:sz w:val="16"/>
                <w:szCs w:val="16"/>
              </w:rPr>
            </w:pPr>
            <w:r>
              <w:rPr>
                <w:rFonts w:hint="eastAsia"/>
                <w:sz w:val="16"/>
                <w:szCs w:val="16"/>
              </w:rPr>
              <w:t>☆　　〇　　×</w:t>
            </w:r>
          </w:p>
          <w:p w14:paraId="1CEADE87" w14:textId="77777777" w:rsidR="002561DA" w:rsidRDefault="002561DA" w:rsidP="002561DA">
            <w:pPr>
              <w:spacing w:line="438" w:lineRule="exact"/>
              <w:rPr>
                <w:sz w:val="16"/>
                <w:szCs w:val="16"/>
              </w:rPr>
            </w:pPr>
            <w:r>
              <w:rPr>
                <w:rFonts w:hint="eastAsia"/>
                <w:sz w:val="16"/>
                <w:szCs w:val="16"/>
              </w:rPr>
              <w:t>×　　×　　△</w:t>
            </w:r>
          </w:p>
          <w:p w14:paraId="79679B7C" w14:textId="77777777" w:rsidR="002561DA" w:rsidRDefault="002561DA" w:rsidP="002561DA">
            <w:pPr>
              <w:spacing w:line="438" w:lineRule="exact"/>
              <w:rPr>
                <w:sz w:val="16"/>
                <w:szCs w:val="16"/>
              </w:rPr>
            </w:pPr>
            <w:r>
              <w:rPr>
                <w:rFonts w:hint="eastAsia"/>
                <w:sz w:val="16"/>
                <w:szCs w:val="16"/>
              </w:rPr>
              <w:t>☆　　〇　　×</w:t>
            </w:r>
          </w:p>
          <w:p w14:paraId="16C4D7F7" w14:textId="77777777" w:rsidR="002561DA" w:rsidRPr="00220050" w:rsidRDefault="002561DA" w:rsidP="002561DA">
            <w:pPr>
              <w:spacing w:line="438" w:lineRule="exact"/>
              <w:rPr>
                <w:sz w:val="16"/>
                <w:szCs w:val="16"/>
              </w:rPr>
            </w:pPr>
            <w:r>
              <w:rPr>
                <w:rFonts w:hint="eastAsia"/>
                <w:sz w:val="16"/>
                <w:szCs w:val="16"/>
              </w:rPr>
              <w:t>☆　　〇　　△</w:t>
            </w:r>
          </w:p>
        </w:tc>
      </w:tr>
      <w:tr w:rsidR="002561DA" w:rsidRPr="00220050" w14:paraId="5122E5F6" w14:textId="77777777" w:rsidTr="002561DA">
        <w:trPr>
          <w:jc w:val="center"/>
        </w:trPr>
        <w:tc>
          <w:tcPr>
            <w:tcW w:w="1696" w:type="dxa"/>
            <w:shd w:val="clear" w:color="auto" w:fill="D9D9D9" w:themeFill="background1" w:themeFillShade="D9"/>
          </w:tcPr>
          <w:p w14:paraId="79960CEC" w14:textId="77777777" w:rsidR="002561DA" w:rsidRPr="00220050" w:rsidRDefault="002561DA" w:rsidP="002561DA">
            <w:pPr>
              <w:spacing w:line="438" w:lineRule="exact"/>
              <w:rPr>
                <w:sz w:val="16"/>
                <w:szCs w:val="16"/>
              </w:rPr>
            </w:pPr>
            <w:r w:rsidRPr="00220050">
              <w:rPr>
                <w:rFonts w:hint="eastAsia"/>
                <w:sz w:val="16"/>
                <w:szCs w:val="16"/>
              </w:rPr>
              <w:lastRenderedPageBreak/>
              <w:t>膀胱・直腸機能障害</w:t>
            </w:r>
          </w:p>
        </w:tc>
        <w:tc>
          <w:tcPr>
            <w:tcW w:w="1701" w:type="dxa"/>
          </w:tcPr>
          <w:p w14:paraId="0C7AB97E" w14:textId="77777777" w:rsidR="002561DA" w:rsidRPr="00220050" w:rsidRDefault="002561DA" w:rsidP="002561DA">
            <w:pPr>
              <w:spacing w:line="438" w:lineRule="exact"/>
              <w:rPr>
                <w:sz w:val="16"/>
                <w:szCs w:val="16"/>
              </w:rPr>
            </w:pPr>
            <w:r w:rsidRPr="00220050">
              <w:rPr>
                <w:rFonts w:hint="eastAsia"/>
                <w:sz w:val="16"/>
                <w:szCs w:val="16"/>
              </w:rPr>
              <w:t>ストマ用装具</w:t>
            </w:r>
          </w:p>
        </w:tc>
        <w:tc>
          <w:tcPr>
            <w:tcW w:w="3402" w:type="dxa"/>
            <w:tcBorders>
              <w:right w:val="dotted" w:sz="4" w:space="0" w:color="auto"/>
            </w:tcBorders>
          </w:tcPr>
          <w:p w14:paraId="5B2ABEB5" w14:textId="77777777" w:rsidR="002561DA" w:rsidRPr="00220050" w:rsidRDefault="002561DA" w:rsidP="002561DA">
            <w:pPr>
              <w:spacing w:line="438" w:lineRule="exact"/>
              <w:rPr>
                <w:sz w:val="16"/>
                <w:szCs w:val="16"/>
              </w:rPr>
            </w:pPr>
          </w:p>
        </w:tc>
        <w:tc>
          <w:tcPr>
            <w:tcW w:w="1695" w:type="dxa"/>
            <w:tcBorders>
              <w:left w:val="dotted" w:sz="4" w:space="0" w:color="auto"/>
            </w:tcBorders>
          </w:tcPr>
          <w:p w14:paraId="11E31ED7" w14:textId="77777777" w:rsidR="002561DA" w:rsidRPr="00220050" w:rsidRDefault="002561DA" w:rsidP="002561DA">
            <w:pPr>
              <w:spacing w:line="438" w:lineRule="exact"/>
              <w:rPr>
                <w:sz w:val="16"/>
                <w:szCs w:val="16"/>
              </w:rPr>
            </w:pPr>
          </w:p>
        </w:tc>
      </w:tr>
      <w:tr w:rsidR="002561DA" w:rsidRPr="00220050" w14:paraId="416E7E80" w14:textId="77777777" w:rsidTr="002561DA">
        <w:trPr>
          <w:jc w:val="center"/>
        </w:trPr>
        <w:tc>
          <w:tcPr>
            <w:tcW w:w="1696" w:type="dxa"/>
            <w:shd w:val="clear" w:color="auto" w:fill="D9D9D9" w:themeFill="background1" w:themeFillShade="D9"/>
          </w:tcPr>
          <w:p w14:paraId="42DCEFA0" w14:textId="77777777" w:rsidR="002561DA" w:rsidRPr="00220050" w:rsidRDefault="002561DA" w:rsidP="002561DA">
            <w:pPr>
              <w:spacing w:line="438" w:lineRule="exact"/>
              <w:rPr>
                <w:sz w:val="16"/>
                <w:szCs w:val="16"/>
              </w:rPr>
            </w:pPr>
            <w:r w:rsidRPr="00220050">
              <w:rPr>
                <w:rFonts w:hint="eastAsia"/>
                <w:sz w:val="16"/>
                <w:szCs w:val="16"/>
              </w:rPr>
              <w:t>腎臓機能障害</w:t>
            </w:r>
          </w:p>
        </w:tc>
        <w:tc>
          <w:tcPr>
            <w:tcW w:w="1701" w:type="dxa"/>
          </w:tcPr>
          <w:p w14:paraId="30E19E20" w14:textId="77777777" w:rsidR="002561DA" w:rsidRPr="00220050" w:rsidRDefault="002561DA" w:rsidP="002561DA">
            <w:pPr>
              <w:spacing w:line="438" w:lineRule="exact"/>
              <w:rPr>
                <w:sz w:val="16"/>
                <w:szCs w:val="16"/>
              </w:rPr>
            </w:pPr>
          </w:p>
        </w:tc>
        <w:tc>
          <w:tcPr>
            <w:tcW w:w="3402" w:type="dxa"/>
            <w:tcBorders>
              <w:right w:val="dotted" w:sz="4" w:space="0" w:color="auto"/>
            </w:tcBorders>
          </w:tcPr>
          <w:p w14:paraId="5A7BF2A9" w14:textId="77777777" w:rsidR="002561DA" w:rsidRPr="00220050" w:rsidRDefault="002561DA" w:rsidP="002561DA">
            <w:pPr>
              <w:spacing w:line="438" w:lineRule="exact"/>
              <w:rPr>
                <w:sz w:val="16"/>
                <w:szCs w:val="16"/>
              </w:rPr>
            </w:pPr>
            <w:r w:rsidRPr="00220050">
              <w:rPr>
                <w:rFonts w:hint="eastAsia"/>
                <w:sz w:val="16"/>
                <w:szCs w:val="16"/>
              </w:rPr>
              <w:t>透析液加温器</w:t>
            </w:r>
          </w:p>
        </w:tc>
        <w:tc>
          <w:tcPr>
            <w:tcW w:w="1695" w:type="dxa"/>
            <w:tcBorders>
              <w:left w:val="dotted" w:sz="4" w:space="0" w:color="auto"/>
            </w:tcBorders>
          </w:tcPr>
          <w:p w14:paraId="601930B5" w14:textId="77777777" w:rsidR="002561DA" w:rsidRPr="00220050" w:rsidRDefault="002561DA" w:rsidP="002561DA">
            <w:pPr>
              <w:spacing w:line="438" w:lineRule="exact"/>
              <w:rPr>
                <w:sz w:val="16"/>
                <w:szCs w:val="16"/>
              </w:rPr>
            </w:pPr>
            <w:r>
              <w:rPr>
                <w:rFonts w:hint="eastAsia"/>
                <w:sz w:val="16"/>
                <w:szCs w:val="16"/>
              </w:rPr>
              <w:t>☆　　〇　　×</w:t>
            </w:r>
          </w:p>
        </w:tc>
      </w:tr>
      <w:tr w:rsidR="002561DA" w:rsidRPr="00220050" w14:paraId="5B1A4CBC" w14:textId="77777777" w:rsidTr="002561DA">
        <w:trPr>
          <w:jc w:val="center"/>
        </w:trPr>
        <w:tc>
          <w:tcPr>
            <w:tcW w:w="1696" w:type="dxa"/>
            <w:shd w:val="clear" w:color="auto" w:fill="D9D9D9" w:themeFill="background1" w:themeFillShade="D9"/>
          </w:tcPr>
          <w:p w14:paraId="46F7B9CF" w14:textId="77777777" w:rsidR="002561DA" w:rsidRPr="00220050" w:rsidRDefault="002561DA" w:rsidP="002561DA">
            <w:pPr>
              <w:spacing w:line="438" w:lineRule="exact"/>
              <w:rPr>
                <w:sz w:val="16"/>
                <w:szCs w:val="16"/>
              </w:rPr>
            </w:pPr>
            <w:r w:rsidRPr="00220050">
              <w:rPr>
                <w:rFonts w:hint="eastAsia"/>
                <w:sz w:val="16"/>
                <w:szCs w:val="16"/>
              </w:rPr>
              <w:t>呼吸器機能障害</w:t>
            </w:r>
          </w:p>
        </w:tc>
        <w:tc>
          <w:tcPr>
            <w:tcW w:w="1701" w:type="dxa"/>
          </w:tcPr>
          <w:p w14:paraId="28A014B7" w14:textId="77777777" w:rsidR="002561DA" w:rsidRPr="00220050" w:rsidRDefault="002561DA" w:rsidP="002561DA">
            <w:pPr>
              <w:spacing w:line="438" w:lineRule="exact"/>
              <w:rPr>
                <w:sz w:val="16"/>
                <w:szCs w:val="16"/>
              </w:rPr>
            </w:pPr>
          </w:p>
        </w:tc>
        <w:tc>
          <w:tcPr>
            <w:tcW w:w="3402" w:type="dxa"/>
            <w:tcBorders>
              <w:right w:val="dotted" w:sz="4" w:space="0" w:color="auto"/>
            </w:tcBorders>
          </w:tcPr>
          <w:p w14:paraId="20477425" w14:textId="77777777" w:rsidR="002561DA" w:rsidRPr="00220050" w:rsidRDefault="002561DA" w:rsidP="002561DA">
            <w:pPr>
              <w:spacing w:line="438" w:lineRule="exact"/>
              <w:rPr>
                <w:sz w:val="16"/>
                <w:szCs w:val="16"/>
              </w:rPr>
            </w:pPr>
            <w:r w:rsidRPr="00220050">
              <w:rPr>
                <w:rFonts w:hint="eastAsia"/>
                <w:sz w:val="16"/>
                <w:szCs w:val="16"/>
              </w:rPr>
              <w:t>酸素ボンベ搬送車</w:t>
            </w:r>
          </w:p>
          <w:p w14:paraId="703F63BD" w14:textId="77777777" w:rsidR="002561DA" w:rsidRPr="00220050" w:rsidRDefault="002561DA" w:rsidP="002561DA">
            <w:pPr>
              <w:spacing w:line="438" w:lineRule="exact"/>
              <w:rPr>
                <w:sz w:val="16"/>
                <w:szCs w:val="16"/>
              </w:rPr>
            </w:pPr>
            <w:r w:rsidRPr="00220050">
              <w:rPr>
                <w:rFonts w:hint="eastAsia"/>
                <w:sz w:val="16"/>
                <w:szCs w:val="16"/>
              </w:rPr>
              <w:t>ネプライザー</w:t>
            </w:r>
          </w:p>
          <w:p w14:paraId="4AE2419F" w14:textId="77777777" w:rsidR="002561DA" w:rsidRPr="00220050" w:rsidRDefault="002561DA" w:rsidP="002561DA">
            <w:pPr>
              <w:spacing w:line="438" w:lineRule="exact"/>
              <w:rPr>
                <w:sz w:val="16"/>
                <w:szCs w:val="16"/>
              </w:rPr>
            </w:pPr>
            <w:r w:rsidRPr="00220050">
              <w:rPr>
                <w:rFonts w:hint="eastAsia"/>
                <w:sz w:val="16"/>
                <w:szCs w:val="16"/>
              </w:rPr>
              <w:t>電気式たん吸引器</w:t>
            </w:r>
          </w:p>
        </w:tc>
        <w:tc>
          <w:tcPr>
            <w:tcW w:w="1695" w:type="dxa"/>
            <w:tcBorders>
              <w:left w:val="dotted" w:sz="4" w:space="0" w:color="auto"/>
            </w:tcBorders>
          </w:tcPr>
          <w:p w14:paraId="64FC4341" w14:textId="77777777" w:rsidR="002561DA" w:rsidRDefault="002561DA" w:rsidP="002561DA">
            <w:pPr>
              <w:spacing w:line="438" w:lineRule="exact"/>
              <w:rPr>
                <w:sz w:val="16"/>
                <w:szCs w:val="16"/>
              </w:rPr>
            </w:pPr>
            <w:r>
              <w:rPr>
                <w:rFonts w:hint="eastAsia"/>
                <w:sz w:val="16"/>
                <w:szCs w:val="16"/>
              </w:rPr>
              <w:t>×　　〇　　×</w:t>
            </w:r>
          </w:p>
          <w:p w14:paraId="3CAD144B" w14:textId="77777777" w:rsidR="002561DA" w:rsidRDefault="002561DA" w:rsidP="002561DA">
            <w:pPr>
              <w:spacing w:line="438" w:lineRule="exact"/>
              <w:rPr>
                <w:sz w:val="16"/>
                <w:szCs w:val="16"/>
              </w:rPr>
            </w:pPr>
            <w:r>
              <w:rPr>
                <w:rFonts w:hint="eastAsia"/>
                <w:sz w:val="16"/>
                <w:szCs w:val="16"/>
              </w:rPr>
              <w:t>☆　　〇　　×</w:t>
            </w:r>
          </w:p>
          <w:p w14:paraId="56F04880" w14:textId="77777777" w:rsidR="002561DA" w:rsidRPr="00220050" w:rsidRDefault="002561DA" w:rsidP="002561DA">
            <w:pPr>
              <w:spacing w:line="438" w:lineRule="exact"/>
              <w:rPr>
                <w:sz w:val="16"/>
                <w:szCs w:val="16"/>
              </w:rPr>
            </w:pPr>
            <w:r>
              <w:rPr>
                <w:rFonts w:hint="eastAsia"/>
                <w:sz w:val="16"/>
                <w:szCs w:val="16"/>
              </w:rPr>
              <w:t>☆　　〇　　×</w:t>
            </w:r>
          </w:p>
        </w:tc>
      </w:tr>
      <w:tr w:rsidR="002561DA" w:rsidRPr="00220050" w14:paraId="5A92E652" w14:textId="77777777" w:rsidTr="002561DA">
        <w:trPr>
          <w:jc w:val="center"/>
        </w:trPr>
        <w:tc>
          <w:tcPr>
            <w:tcW w:w="1696" w:type="dxa"/>
            <w:shd w:val="clear" w:color="auto" w:fill="D9D9D9" w:themeFill="background1" w:themeFillShade="D9"/>
          </w:tcPr>
          <w:p w14:paraId="1AFEBA44" w14:textId="77777777" w:rsidR="002561DA" w:rsidRPr="00220050" w:rsidRDefault="002561DA" w:rsidP="002561DA">
            <w:pPr>
              <w:spacing w:line="438" w:lineRule="exact"/>
              <w:rPr>
                <w:sz w:val="16"/>
                <w:szCs w:val="16"/>
              </w:rPr>
            </w:pPr>
            <w:r w:rsidRPr="00220050">
              <w:rPr>
                <w:rFonts w:hint="eastAsia"/>
                <w:sz w:val="16"/>
                <w:szCs w:val="16"/>
              </w:rPr>
              <w:t>知的障害</w:t>
            </w:r>
          </w:p>
        </w:tc>
        <w:tc>
          <w:tcPr>
            <w:tcW w:w="1701" w:type="dxa"/>
          </w:tcPr>
          <w:p w14:paraId="393C80BF" w14:textId="77777777" w:rsidR="002561DA" w:rsidRPr="00220050" w:rsidRDefault="002561DA" w:rsidP="002561DA">
            <w:pPr>
              <w:spacing w:line="438" w:lineRule="exact"/>
              <w:rPr>
                <w:sz w:val="16"/>
                <w:szCs w:val="16"/>
              </w:rPr>
            </w:pPr>
          </w:p>
        </w:tc>
        <w:tc>
          <w:tcPr>
            <w:tcW w:w="3402" w:type="dxa"/>
            <w:tcBorders>
              <w:right w:val="dotted" w:sz="4" w:space="0" w:color="auto"/>
            </w:tcBorders>
          </w:tcPr>
          <w:p w14:paraId="6123E225" w14:textId="77777777" w:rsidR="002561DA" w:rsidRPr="00220050" w:rsidRDefault="002561DA" w:rsidP="002561DA">
            <w:pPr>
              <w:spacing w:line="438" w:lineRule="exact"/>
              <w:rPr>
                <w:sz w:val="16"/>
                <w:szCs w:val="16"/>
              </w:rPr>
            </w:pPr>
            <w:r w:rsidRPr="00220050">
              <w:rPr>
                <w:rFonts w:hint="eastAsia"/>
                <w:sz w:val="16"/>
                <w:szCs w:val="16"/>
              </w:rPr>
              <w:t>頭部保護帽</w:t>
            </w:r>
          </w:p>
          <w:p w14:paraId="38A79F93" w14:textId="77777777" w:rsidR="002561DA" w:rsidRPr="00220050" w:rsidRDefault="002561DA" w:rsidP="002561DA">
            <w:pPr>
              <w:spacing w:line="438" w:lineRule="exact"/>
              <w:rPr>
                <w:sz w:val="16"/>
                <w:szCs w:val="16"/>
              </w:rPr>
            </w:pPr>
            <w:r w:rsidRPr="00220050">
              <w:rPr>
                <w:rFonts w:hint="eastAsia"/>
                <w:sz w:val="16"/>
                <w:szCs w:val="16"/>
              </w:rPr>
              <w:t>特殊マット</w:t>
            </w:r>
          </w:p>
          <w:p w14:paraId="11A1A717" w14:textId="77777777" w:rsidR="002561DA" w:rsidRPr="00220050" w:rsidRDefault="002561DA" w:rsidP="002561DA">
            <w:pPr>
              <w:spacing w:line="438" w:lineRule="exact"/>
              <w:rPr>
                <w:sz w:val="16"/>
                <w:szCs w:val="16"/>
              </w:rPr>
            </w:pPr>
            <w:r w:rsidRPr="00220050">
              <w:rPr>
                <w:rFonts w:hint="eastAsia"/>
                <w:sz w:val="16"/>
                <w:szCs w:val="16"/>
              </w:rPr>
              <w:t>特殊便器</w:t>
            </w:r>
          </w:p>
          <w:p w14:paraId="0193EB49" w14:textId="77777777" w:rsidR="002561DA" w:rsidRPr="00220050" w:rsidRDefault="002561DA" w:rsidP="002561DA">
            <w:pPr>
              <w:spacing w:line="438" w:lineRule="exact"/>
              <w:rPr>
                <w:sz w:val="16"/>
                <w:szCs w:val="16"/>
              </w:rPr>
            </w:pPr>
            <w:r w:rsidRPr="00220050">
              <w:rPr>
                <w:rFonts w:hint="eastAsia"/>
                <w:sz w:val="16"/>
                <w:szCs w:val="16"/>
              </w:rPr>
              <w:t>電磁調理器</w:t>
            </w:r>
          </w:p>
        </w:tc>
        <w:tc>
          <w:tcPr>
            <w:tcW w:w="1695" w:type="dxa"/>
            <w:tcBorders>
              <w:left w:val="dotted" w:sz="4" w:space="0" w:color="auto"/>
            </w:tcBorders>
          </w:tcPr>
          <w:p w14:paraId="22B5FF67" w14:textId="77777777" w:rsidR="002561DA" w:rsidRDefault="002561DA" w:rsidP="002561DA">
            <w:pPr>
              <w:spacing w:line="438" w:lineRule="exact"/>
              <w:rPr>
                <w:sz w:val="16"/>
                <w:szCs w:val="16"/>
              </w:rPr>
            </w:pPr>
            <w:r>
              <w:rPr>
                <w:rFonts w:hint="eastAsia"/>
                <w:sz w:val="16"/>
                <w:szCs w:val="16"/>
              </w:rPr>
              <w:t>☆　　〇　　×</w:t>
            </w:r>
          </w:p>
          <w:p w14:paraId="3B13C885" w14:textId="77777777" w:rsidR="002561DA" w:rsidRDefault="002561DA" w:rsidP="002561DA">
            <w:pPr>
              <w:spacing w:line="438" w:lineRule="exact"/>
              <w:rPr>
                <w:sz w:val="16"/>
                <w:szCs w:val="16"/>
              </w:rPr>
            </w:pPr>
            <w:r>
              <w:rPr>
                <w:rFonts w:hint="eastAsia"/>
                <w:sz w:val="16"/>
                <w:szCs w:val="16"/>
              </w:rPr>
              <w:t>☆　　〇　　×</w:t>
            </w:r>
          </w:p>
          <w:p w14:paraId="01005AD8" w14:textId="77777777" w:rsidR="002561DA" w:rsidRDefault="002561DA" w:rsidP="002561DA">
            <w:pPr>
              <w:spacing w:line="438" w:lineRule="exact"/>
              <w:rPr>
                <w:sz w:val="16"/>
                <w:szCs w:val="16"/>
              </w:rPr>
            </w:pPr>
            <w:r>
              <w:rPr>
                <w:rFonts w:hint="eastAsia"/>
                <w:sz w:val="16"/>
                <w:szCs w:val="16"/>
              </w:rPr>
              <w:t>☆　　〇　　×</w:t>
            </w:r>
          </w:p>
          <w:p w14:paraId="05A9B50A" w14:textId="77777777" w:rsidR="002561DA" w:rsidRPr="00220050" w:rsidRDefault="002561DA" w:rsidP="002561DA">
            <w:pPr>
              <w:spacing w:line="438" w:lineRule="exact"/>
              <w:rPr>
                <w:sz w:val="16"/>
                <w:szCs w:val="16"/>
              </w:rPr>
            </w:pPr>
            <w:r>
              <w:rPr>
                <w:rFonts w:hint="eastAsia"/>
                <w:sz w:val="16"/>
                <w:szCs w:val="16"/>
              </w:rPr>
              <w:t>×　　〇　　×</w:t>
            </w:r>
          </w:p>
        </w:tc>
      </w:tr>
      <w:tr w:rsidR="002561DA" w:rsidRPr="00220050" w14:paraId="72435AE2" w14:textId="77777777" w:rsidTr="002561DA">
        <w:trPr>
          <w:jc w:val="center"/>
        </w:trPr>
        <w:tc>
          <w:tcPr>
            <w:tcW w:w="1696" w:type="dxa"/>
            <w:shd w:val="clear" w:color="auto" w:fill="D9D9D9" w:themeFill="background1" w:themeFillShade="D9"/>
          </w:tcPr>
          <w:p w14:paraId="509ACB23" w14:textId="77777777" w:rsidR="002561DA" w:rsidRPr="00220050" w:rsidRDefault="002561DA" w:rsidP="002561DA">
            <w:pPr>
              <w:spacing w:line="438" w:lineRule="exact"/>
              <w:rPr>
                <w:sz w:val="16"/>
                <w:szCs w:val="16"/>
              </w:rPr>
            </w:pPr>
            <w:r w:rsidRPr="00220050">
              <w:rPr>
                <w:rFonts w:hint="eastAsia"/>
                <w:sz w:val="16"/>
                <w:szCs w:val="16"/>
              </w:rPr>
              <w:t>痴呆性老人</w:t>
            </w:r>
          </w:p>
        </w:tc>
        <w:tc>
          <w:tcPr>
            <w:tcW w:w="1701" w:type="dxa"/>
          </w:tcPr>
          <w:p w14:paraId="5D6FD528" w14:textId="77777777" w:rsidR="002561DA" w:rsidRPr="00220050" w:rsidRDefault="002561DA" w:rsidP="002561DA">
            <w:pPr>
              <w:spacing w:line="438" w:lineRule="exact"/>
              <w:rPr>
                <w:sz w:val="16"/>
                <w:szCs w:val="16"/>
              </w:rPr>
            </w:pPr>
          </w:p>
        </w:tc>
        <w:tc>
          <w:tcPr>
            <w:tcW w:w="3402" w:type="dxa"/>
            <w:tcBorders>
              <w:right w:val="dotted" w:sz="4" w:space="0" w:color="auto"/>
            </w:tcBorders>
          </w:tcPr>
          <w:p w14:paraId="26513866" w14:textId="77777777" w:rsidR="002561DA" w:rsidRPr="00220050" w:rsidRDefault="002561DA" w:rsidP="002561DA">
            <w:pPr>
              <w:spacing w:line="438" w:lineRule="exact"/>
              <w:rPr>
                <w:sz w:val="16"/>
                <w:szCs w:val="16"/>
              </w:rPr>
            </w:pPr>
            <w:r w:rsidRPr="00220050">
              <w:rPr>
                <w:rFonts w:hint="eastAsia"/>
                <w:sz w:val="16"/>
                <w:szCs w:val="16"/>
              </w:rPr>
              <w:t>痴呆性老人徘徊感知機器</w:t>
            </w:r>
          </w:p>
        </w:tc>
        <w:tc>
          <w:tcPr>
            <w:tcW w:w="1695" w:type="dxa"/>
            <w:tcBorders>
              <w:left w:val="dotted" w:sz="4" w:space="0" w:color="auto"/>
            </w:tcBorders>
          </w:tcPr>
          <w:p w14:paraId="14ED64DE" w14:textId="77777777" w:rsidR="002561DA" w:rsidRPr="00220050" w:rsidRDefault="002561DA" w:rsidP="002561DA">
            <w:pPr>
              <w:spacing w:line="438" w:lineRule="exact"/>
              <w:rPr>
                <w:sz w:val="16"/>
                <w:szCs w:val="16"/>
              </w:rPr>
            </w:pPr>
            <w:r>
              <w:rPr>
                <w:rFonts w:hint="eastAsia"/>
                <w:sz w:val="16"/>
                <w:szCs w:val="16"/>
              </w:rPr>
              <w:t>×　　×　　△</w:t>
            </w:r>
          </w:p>
        </w:tc>
      </w:tr>
      <w:tr w:rsidR="002561DA" w:rsidRPr="00220050" w14:paraId="55625E3F" w14:textId="77777777" w:rsidTr="002561DA">
        <w:trPr>
          <w:jc w:val="center"/>
        </w:trPr>
        <w:tc>
          <w:tcPr>
            <w:tcW w:w="1696" w:type="dxa"/>
            <w:shd w:val="clear" w:color="auto" w:fill="D9D9D9" w:themeFill="background1" w:themeFillShade="D9"/>
          </w:tcPr>
          <w:p w14:paraId="1D027FD2" w14:textId="77777777" w:rsidR="002561DA" w:rsidRPr="00220050" w:rsidRDefault="002561DA" w:rsidP="002561DA">
            <w:pPr>
              <w:spacing w:line="438" w:lineRule="exact"/>
              <w:rPr>
                <w:sz w:val="16"/>
                <w:szCs w:val="16"/>
              </w:rPr>
            </w:pPr>
            <w:r>
              <w:rPr>
                <w:rFonts w:hint="eastAsia"/>
                <w:sz w:val="16"/>
                <w:szCs w:val="16"/>
              </w:rPr>
              <w:t>共通</w:t>
            </w:r>
          </w:p>
        </w:tc>
        <w:tc>
          <w:tcPr>
            <w:tcW w:w="1701" w:type="dxa"/>
          </w:tcPr>
          <w:p w14:paraId="03EE6E8A" w14:textId="77777777" w:rsidR="002561DA" w:rsidRPr="00220050" w:rsidRDefault="002561DA" w:rsidP="002561DA">
            <w:pPr>
              <w:spacing w:line="438" w:lineRule="exact"/>
              <w:rPr>
                <w:sz w:val="16"/>
                <w:szCs w:val="16"/>
              </w:rPr>
            </w:pPr>
          </w:p>
        </w:tc>
        <w:tc>
          <w:tcPr>
            <w:tcW w:w="3402" w:type="dxa"/>
            <w:tcBorders>
              <w:right w:val="dotted" w:sz="4" w:space="0" w:color="auto"/>
            </w:tcBorders>
          </w:tcPr>
          <w:p w14:paraId="6D13500A" w14:textId="77777777" w:rsidR="002561DA" w:rsidRDefault="002561DA" w:rsidP="002561DA">
            <w:pPr>
              <w:spacing w:line="438" w:lineRule="exact"/>
              <w:rPr>
                <w:sz w:val="16"/>
                <w:szCs w:val="16"/>
              </w:rPr>
            </w:pPr>
            <w:r>
              <w:rPr>
                <w:rFonts w:hint="eastAsia"/>
                <w:sz w:val="16"/>
                <w:szCs w:val="16"/>
              </w:rPr>
              <w:t>火災警報器</w:t>
            </w:r>
          </w:p>
          <w:p w14:paraId="18F27A69" w14:textId="77777777" w:rsidR="002561DA" w:rsidRDefault="002561DA" w:rsidP="002561DA">
            <w:pPr>
              <w:spacing w:line="438" w:lineRule="exact"/>
              <w:rPr>
                <w:sz w:val="16"/>
                <w:szCs w:val="16"/>
              </w:rPr>
            </w:pPr>
            <w:r>
              <w:rPr>
                <w:rFonts w:hint="eastAsia"/>
                <w:sz w:val="16"/>
                <w:szCs w:val="16"/>
              </w:rPr>
              <w:t>自動消火器</w:t>
            </w:r>
          </w:p>
          <w:p w14:paraId="294EBB7A" w14:textId="77777777" w:rsidR="002561DA" w:rsidRPr="00220050" w:rsidRDefault="002561DA" w:rsidP="002561DA">
            <w:pPr>
              <w:spacing w:line="438" w:lineRule="exact"/>
              <w:rPr>
                <w:sz w:val="16"/>
                <w:szCs w:val="16"/>
              </w:rPr>
            </w:pPr>
            <w:r>
              <w:rPr>
                <w:rFonts w:hint="eastAsia"/>
                <w:sz w:val="16"/>
                <w:szCs w:val="16"/>
              </w:rPr>
              <w:t>緊急通報装置</w:t>
            </w:r>
          </w:p>
        </w:tc>
        <w:tc>
          <w:tcPr>
            <w:tcW w:w="1695" w:type="dxa"/>
            <w:tcBorders>
              <w:left w:val="dotted" w:sz="4" w:space="0" w:color="auto"/>
            </w:tcBorders>
          </w:tcPr>
          <w:p w14:paraId="4C7B0D0A" w14:textId="77777777" w:rsidR="002561DA" w:rsidRDefault="002561DA" w:rsidP="002561DA">
            <w:pPr>
              <w:spacing w:line="438" w:lineRule="exact"/>
              <w:rPr>
                <w:sz w:val="16"/>
                <w:szCs w:val="16"/>
              </w:rPr>
            </w:pPr>
            <w:r>
              <w:rPr>
                <w:rFonts w:hint="eastAsia"/>
                <w:sz w:val="16"/>
                <w:szCs w:val="16"/>
              </w:rPr>
              <w:t>☆　　〇　　△</w:t>
            </w:r>
          </w:p>
          <w:p w14:paraId="27B00AAE" w14:textId="77777777" w:rsidR="002561DA" w:rsidRDefault="002561DA" w:rsidP="002561DA">
            <w:pPr>
              <w:spacing w:line="438" w:lineRule="exact"/>
              <w:rPr>
                <w:sz w:val="16"/>
                <w:szCs w:val="16"/>
              </w:rPr>
            </w:pPr>
            <w:r>
              <w:rPr>
                <w:rFonts w:hint="eastAsia"/>
                <w:sz w:val="16"/>
                <w:szCs w:val="16"/>
              </w:rPr>
              <w:t>☆　　〇　　△</w:t>
            </w:r>
          </w:p>
          <w:p w14:paraId="27968B15" w14:textId="77777777" w:rsidR="002561DA" w:rsidRPr="00220050" w:rsidRDefault="002561DA" w:rsidP="002561DA">
            <w:pPr>
              <w:spacing w:line="438" w:lineRule="exact"/>
              <w:rPr>
                <w:sz w:val="16"/>
                <w:szCs w:val="16"/>
              </w:rPr>
            </w:pPr>
            <w:r>
              <w:rPr>
                <w:rFonts w:hint="eastAsia"/>
                <w:sz w:val="16"/>
                <w:szCs w:val="16"/>
              </w:rPr>
              <w:t>×　　〇　　×</w:t>
            </w:r>
          </w:p>
        </w:tc>
      </w:tr>
      <w:tr w:rsidR="002561DA" w:rsidRPr="00220050" w14:paraId="2043E0D8" w14:textId="77777777" w:rsidTr="002561DA">
        <w:trPr>
          <w:jc w:val="center"/>
        </w:trPr>
        <w:tc>
          <w:tcPr>
            <w:tcW w:w="1696" w:type="dxa"/>
            <w:shd w:val="clear" w:color="auto" w:fill="D9D9D9" w:themeFill="background1" w:themeFillShade="D9"/>
          </w:tcPr>
          <w:p w14:paraId="39C68AE0" w14:textId="77777777" w:rsidR="002561DA" w:rsidRPr="00220050" w:rsidRDefault="002561DA" w:rsidP="002561DA">
            <w:pPr>
              <w:spacing w:line="438" w:lineRule="exact"/>
              <w:rPr>
                <w:sz w:val="16"/>
                <w:szCs w:val="16"/>
              </w:rPr>
            </w:pPr>
            <w:r>
              <w:rPr>
                <w:rFonts w:hint="eastAsia"/>
                <w:sz w:val="16"/>
                <w:szCs w:val="16"/>
              </w:rPr>
              <w:t>貸与</w:t>
            </w:r>
          </w:p>
        </w:tc>
        <w:tc>
          <w:tcPr>
            <w:tcW w:w="1701" w:type="dxa"/>
          </w:tcPr>
          <w:p w14:paraId="10CA941C" w14:textId="77777777" w:rsidR="002561DA" w:rsidRPr="00220050" w:rsidRDefault="002561DA" w:rsidP="002561DA">
            <w:pPr>
              <w:spacing w:line="438" w:lineRule="exact"/>
              <w:rPr>
                <w:sz w:val="16"/>
                <w:szCs w:val="16"/>
              </w:rPr>
            </w:pPr>
          </w:p>
        </w:tc>
        <w:tc>
          <w:tcPr>
            <w:tcW w:w="3402" w:type="dxa"/>
            <w:tcBorders>
              <w:right w:val="dotted" w:sz="4" w:space="0" w:color="auto"/>
            </w:tcBorders>
          </w:tcPr>
          <w:p w14:paraId="46A0BCC1" w14:textId="77777777" w:rsidR="002561DA" w:rsidRDefault="002561DA" w:rsidP="002561DA">
            <w:pPr>
              <w:spacing w:line="438" w:lineRule="exact"/>
              <w:rPr>
                <w:sz w:val="16"/>
                <w:szCs w:val="16"/>
              </w:rPr>
            </w:pPr>
            <w:r>
              <w:rPr>
                <w:rFonts w:hint="eastAsia"/>
                <w:sz w:val="16"/>
                <w:szCs w:val="16"/>
              </w:rPr>
              <w:t>福祉電話</w:t>
            </w:r>
          </w:p>
          <w:p w14:paraId="1F761600" w14:textId="77777777" w:rsidR="002561DA" w:rsidRDefault="002561DA" w:rsidP="002561DA">
            <w:pPr>
              <w:spacing w:line="438" w:lineRule="exact"/>
              <w:rPr>
                <w:sz w:val="16"/>
                <w:szCs w:val="16"/>
              </w:rPr>
            </w:pPr>
            <w:r>
              <w:rPr>
                <w:rFonts w:hint="eastAsia"/>
                <w:sz w:val="16"/>
                <w:szCs w:val="16"/>
              </w:rPr>
              <w:t>老人用電話</w:t>
            </w:r>
          </w:p>
          <w:p w14:paraId="1036C855" w14:textId="77777777" w:rsidR="002561DA" w:rsidRPr="00220050" w:rsidRDefault="002561DA" w:rsidP="002561DA">
            <w:pPr>
              <w:spacing w:line="438" w:lineRule="exact"/>
              <w:rPr>
                <w:sz w:val="16"/>
                <w:szCs w:val="16"/>
              </w:rPr>
            </w:pPr>
            <w:r>
              <w:rPr>
                <w:rFonts w:hint="eastAsia"/>
                <w:sz w:val="16"/>
                <w:szCs w:val="16"/>
              </w:rPr>
              <w:t>ファックス</w:t>
            </w:r>
          </w:p>
        </w:tc>
        <w:tc>
          <w:tcPr>
            <w:tcW w:w="1695" w:type="dxa"/>
            <w:tcBorders>
              <w:left w:val="dotted" w:sz="4" w:space="0" w:color="auto"/>
            </w:tcBorders>
          </w:tcPr>
          <w:p w14:paraId="20B01F8D" w14:textId="77777777" w:rsidR="002561DA" w:rsidRDefault="002561DA" w:rsidP="002561DA">
            <w:pPr>
              <w:spacing w:line="438" w:lineRule="exact"/>
              <w:rPr>
                <w:sz w:val="16"/>
                <w:szCs w:val="16"/>
              </w:rPr>
            </w:pPr>
            <w:r>
              <w:rPr>
                <w:rFonts w:hint="eastAsia"/>
                <w:sz w:val="16"/>
                <w:szCs w:val="16"/>
              </w:rPr>
              <w:t>×　　〇　　×</w:t>
            </w:r>
          </w:p>
          <w:p w14:paraId="1FB72051" w14:textId="77777777" w:rsidR="002561DA" w:rsidRDefault="002561DA" w:rsidP="002561DA">
            <w:pPr>
              <w:spacing w:line="438" w:lineRule="exact"/>
              <w:rPr>
                <w:sz w:val="16"/>
                <w:szCs w:val="16"/>
              </w:rPr>
            </w:pPr>
            <w:r>
              <w:rPr>
                <w:rFonts w:hint="eastAsia"/>
                <w:sz w:val="16"/>
                <w:szCs w:val="16"/>
              </w:rPr>
              <w:t>×　　×　　△</w:t>
            </w:r>
          </w:p>
          <w:p w14:paraId="4F5F90D3" w14:textId="77777777" w:rsidR="002561DA" w:rsidRPr="00220050" w:rsidRDefault="002561DA" w:rsidP="002561DA">
            <w:pPr>
              <w:spacing w:line="438" w:lineRule="exact"/>
              <w:rPr>
                <w:sz w:val="16"/>
                <w:szCs w:val="16"/>
              </w:rPr>
            </w:pPr>
            <w:r>
              <w:rPr>
                <w:rFonts w:hint="eastAsia"/>
                <w:sz w:val="16"/>
                <w:szCs w:val="16"/>
              </w:rPr>
              <w:t>×　　〇　　×</w:t>
            </w:r>
          </w:p>
        </w:tc>
      </w:tr>
      <w:tr w:rsidR="002561DA" w:rsidRPr="00220050" w14:paraId="224509C1" w14:textId="77777777" w:rsidTr="002561DA">
        <w:trPr>
          <w:jc w:val="center"/>
        </w:trPr>
        <w:tc>
          <w:tcPr>
            <w:tcW w:w="1696" w:type="dxa"/>
            <w:shd w:val="clear" w:color="auto" w:fill="D9D9D9" w:themeFill="background1" w:themeFillShade="D9"/>
          </w:tcPr>
          <w:p w14:paraId="6715916A" w14:textId="77777777" w:rsidR="002561DA" w:rsidRPr="00220050" w:rsidRDefault="002561DA" w:rsidP="002561DA">
            <w:pPr>
              <w:spacing w:line="438" w:lineRule="exact"/>
              <w:rPr>
                <w:sz w:val="16"/>
                <w:szCs w:val="16"/>
              </w:rPr>
            </w:pPr>
            <w:r>
              <w:rPr>
                <w:rFonts w:hint="eastAsia"/>
                <w:sz w:val="16"/>
                <w:szCs w:val="16"/>
              </w:rPr>
              <w:t>レンタル</w:t>
            </w:r>
          </w:p>
        </w:tc>
        <w:tc>
          <w:tcPr>
            <w:tcW w:w="1701" w:type="dxa"/>
          </w:tcPr>
          <w:p w14:paraId="41786C45" w14:textId="77777777" w:rsidR="002561DA" w:rsidRPr="00220050" w:rsidRDefault="002561DA" w:rsidP="002561DA">
            <w:pPr>
              <w:spacing w:line="438" w:lineRule="exact"/>
              <w:rPr>
                <w:sz w:val="16"/>
                <w:szCs w:val="16"/>
              </w:rPr>
            </w:pPr>
          </w:p>
        </w:tc>
        <w:tc>
          <w:tcPr>
            <w:tcW w:w="3402" w:type="dxa"/>
            <w:tcBorders>
              <w:right w:val="dotted" w:sz="4" w:space="0" w:color="auto"/>
            </w:tcBorders>
          </w:tcPr>
          <w:p w14:paraId="43DE67F6" w14:textId="77777777" w:rsidR="002561DA" w:rsidRDefault="002561DA" w:rsidP="002561DA">
            <w:pPr>
              <w:spacing w:line="438" w:lineRule="exact"/>
              <w:rPr>
                <w:sz w:val="16"/>
                <w:szCs w:val="16"/>
              </w:rPr>
            </w:pPr>
            <w:r>
              <w:rPr>
                <w:rFonts w:hint="eastAsia"/>
                <w:sz w:val="16"/>
                <w:szCs w:val="16"/>
              </w:rPr>
              <w:t>車いす</w:t>
            </w:r>
            <w:r>
              <w:rPr>
                <w:rFonts w:ascii="Segoe UI Symbol" w:hAnsi="Segoe UI Symbol" w:cs="Segoe UI Symbol" w:hint="eastAsia"/>
                <w:sz w:val="16"/>
                <w:szCs w:val="16"/>
              </w:rPr>
              <w:t>♰</w:t>
            </w:r>
          </w:p>
          <w:p w14:paraId="46471A7D" w14:textId="77777777" w:rsidR="002561DA" w:rsidRPr="00220050" w:rsidRDefault="002561DA" w:rsidP="002561DA">
            <w:pPr>
              <w:spacing w:line="438" w:lineRule="exact"/>
              <w:rPr>
                <w:sz w:val="16"/>
                <w:szCs w:val="16"/>
              </w:rPr>
            </w:pPr>
            <w:r>
              <w:rPr>
                <w:rFonts w:hint="eastAsia"/>
                <w:sz w:val="16"/>
                <w:szCs w:val="16"/>
              </w:rPr>
              <w:t>移動用リフト</w:t>
            </w:r>
            <w:r>
              <w:rPr>
                <w:rFonts w:ascii="Segoe UI Symbol" w:hAnsi="Segoe UI Symbol" w:cs="Segoe UI Symbol" w:hint="eastAsia"/>
                <w:sz w:val="16"/>
                <w:szCs w:val="16"/>
              </w:rPr>
              <w:t>♰</w:t>
            </w:r>
          </w:p>
        </w:tc>
        <w:tc>
          <w:tcPr>
            <w:tcW w:w="1695" w:type="dxa"/>
            <w:tcBorders>
              <w:left w:val="dotted" w:sz="4" w:space="0" w:color="auto"/>
            </w:tcBorders>
          </w:tcPr>
          <w:p w14:paraId="30D00A3F" w14:textId="77777777" w:rsidR="002561DA" w:rsidRDefault="002561DA" w:rsidP="002561DA">
            <w:pPr>
              <w:spacing w:line="438" w:lineRule="exact"/>
              <w:rPr>
                <w:sz w:val="16"/>
                <w:szCs w:val="16"/>
              </w:rPr>
            </w:pPr>
            <w:r>
              <w:rPr>
                <w:rFonts w:hint="eastAsia"/>
                <w:sz w:val="16"/>
                <w:szCs w:val="16"/>
              </w:rPr>
              <w:t>×　　×　　△</w:t>
            </w:r>
          </w:p>
          <w:p w14:paraId="3825EEC0" w14:textId="77777777" w:rsidR="002561DA" w:rsidRPr="00220050" w:rsidRDefault="002561DA" w:rsidP="002561DA">
            <w:pPr>
              <w:spacing w:line="438" w:lineRule="exact"/>
              <w:rPr>
                <w:sz w:val="16"/>
                <w:szCs w:val="16"/>
              </w:rPr>
            </w:pPr>
            <w:r>
              <w:rPr>
                <w:rFonts w:hint="eastAsia"/>
                <w:sz w:val="16"/>
                <w:szCs w:val="16"/>
              </w:rPr>
              <w:t>×　　×　　△</w:t>
            </w:r>
          </w:p>
        </w:tc>
      </w:tr>
    </w:tbl>
    <w:p w14:paraId="4D93E7F6" w14:textId="77777777" w:rsidR="002561DA" w:rsidRPr="00E44F61" w:rsidRDefault="002561DA" w:rsidP="002561DA">
      <w:pPr>
        <w:spacing w:line="438" w:lineRule="exact"/>
        <w:rPr>
          <w:sz w:val="16"/>
          <w:szCs w:val="16"/>
        </w:rPr>
      </w:pPr>
      <w:r w:rsidRPr="00E44F61">
        <w:rPr>
          <w:rFonts w:hint="eastAsia"/>
          <w:sz w:val="16"/>
          <w:szCs w:val="16"/>
        </w:rPr>
        <w:t>注１　身体障害者福祉法「補装具の種目、受託報酬の額等に関する基準」：その他の社会福祉系および社会保険制度の給付種目は、この基準にすべて準拠している。</w:t>
      </w:r>
    </w:p>
    <w:p w14:paraId="3E36A0B5" w14:textId="77777777" w:rsidR="002561DA" w:rsidRPr="00E44F61" w:rsidRDefault="002561DA" w:rsidP="002561DA">
      <w:pPr>
        <w:spacing w:line="438" w:lineRule="exact"/>
        <w:rPr>
          <w:sz w:val="16"/>
          <w:szCs w:val="16"/>
        </w:rPr>
      </w:pPr>
      <w:r w:rsidRPr="00E44F61">
        <w:rPr>
          <w:rFonts w:hint="eastAsia"/>
          <w:sz w:val="16"/>
          <w:szCs w:val="16"/>
        </w:rPr>
        <w:t xml:space="preserve">　２　年齢区分　児童　☆：18歳未満　/　者　〇：18歳以上　/　老人　△：おおむね65歳以</w:t>
      </w:r>
      <w:r w:rsidRPr="00E44F61">
        <w:rPr>
          <w:rFonts w:hint="eastAsia"/>
          <w:sz w:val="16"/>
          <w:szCs w:val="16"/>
        </w:rPr>
        <w:lastRenderedPageBreak/>
        <w:t>上</w:t>
      </w:r>
    </w:p>
    <w:p w14:paraId="50C01F83" w14:textId="77777777" w:rsidR="002561DA" w:rsidRPr="00E44F61" w:rsidRDefault="002561DA" w:rsidP="002561DA">
      <w:pPr>
        <w:spacing w:line="438" w:lineRule="exact"/>
        <w:rPr>
          <w:sz w:val="16"/>
          <w:szCs w:val="16"/>
        </w:rPr>
      </w:pPr>
      <w:r w:rsidRPr="00E44F61">
        <w:rPr>
          <w:rFonts w:hint="eastAsia"/>
          <w:sz w:val="16"/>
          <w:szCs w:val="16"/>
        </w:rPr>
        <w:t xml:space="preserve">　３　介護保険法による給付対象福祉用具</w:t>
      </w:r>
    </w:p>
    <w:p w14:paraId="7585C3AC" w14:textId="77777777" w:rsidR="002561DA" w:rsidRPr="00E44F61" w:rsidRDefault="002561DA" w:rsidP="002561DA">
      <w:pPr>
        <w:spacing w:line="438" w:lineRule="exact"/>
        <w:rPr>
          <w:rFonts w:ascii="Segoe UI Symbol" w:hAnsi="Segoe UI Symbol" w:cs="Segoe UI Symbol"/>
          <w:sz w:val="16"/>
          <w:szCs w:val="16"/>
        </w:rPr>
      </w:pPr>
      <w:r w:rsidRPr="00E44F61">
        <w:rPr>
          <w:rFonts w:hint="eastAsia"/>
          <w:sz w:val="16"/>
          <w:szCs w:val="16"/>
        </w:rPr>
        <w:t xml:space="preserve">　　　（貸与品：原則）　他方競合</w:t>
      </w:r>
      <w:r w:rsidRPr="00E44F61">
        <w:rPr>
          <w:rFonts w:ascii="Segoe UI Symbol" w:hAnsi="Segoe UI Symbol" w:cs="Segoe UI Symbol" w:hint="eastAsia"/>
          <w:sz w:val="16"/>
          <w:szCs w:val="16"/>
        </w:rPr>
        <w:t>♰</w:t>
      </w:r>
    </w:p>
    <w:p w14:paraId="27B08A95" w14:textId="77777777" w:rsidR="002561DA" w:rsidRDefault="002561DA" w:rsidP="002561DA">
      <w:pPr>
        <w:spacing w:line="438" w:lineRule="exact"/>
        <w:rPr>
          <w:sz w:val="16"/>
          <w:szCs w:val="16"/>
        </w:rPr>
      </w:pPr>
      <w:r w:rsidRPr="00E44F61">
        <w:rPr>
          <w:rFonts w:hint="eastAsia"/>
          <w:sz w:val="16"/>
          <w:szCs w:val="16"/>
        </w:rPr>
        <w:t xml:space="preserve">　　　①車いす（普通型・普通型電動・手押し型）、②クッション、電動補助装置等の一定の車いす付属品、③特殊寝台、</w:t>
      </w:r>
    </w:p>
    <w:p w14:paraId="3AC13B97" w14:textId="77777777" w:rsidR="002561DA" w:rsidRDefault="002561DA" w:rsidP="002561DA">
      <w:pPr>
        <w:spacing w:line="438" w:lineRule="exact"/>
        <w:rPr>
          <w:sz w:val="16"/>
          <w:szCs w:val="16"/>
        </w:rPr>
      </w:pPr>
      <w:r w:rsidRPr="00E44F61">
        <w:rPr>
          <w:rFonts w:hint="eastAsia"/>
          <w:sz w:val="16"/>
          <w:szCs w:val="16"/>
        </w:rPr>
        <w:t>④マットレス、再度レール等の特殊寝台付属品、⑤じょく瘡予防用具、⑥体位変換器、⑦手すり（工事を伴わな</w:t>
      </w:r>
    </w:p>
    <w:p w14:paraId="2217D1F2" w14:textId="77777777" w:rsidR="002561DA" w:rsidRDefault="002561DA" w:rsidP="002561DA">
      <w:pPr>
        <w:spacing w:line="438" w:lineRule="exact"/>
        <w:rPr>
          <w:sz w:val="16"/>
          <w:szCs w:val="16"/>
        </w:rPr>
      </w:pPr>
      <w:r w:rsidRPr="00E44F61">
        <w:rPr>
          <w:rFonts w:hint="eastAsia"/>
          <w:sz w:val="16"/>
          <w:szCs w:val="16"/>
        </w:rPr>
        <w:t>いもの）、⑧スロープ、⑨歩行器、⑩歩行補助つえ（松葉づえ、カナディアン・クラッチ、ロフストランド・クラ</w:t>
      </w:r>
    </w:p>
    <w:p w14:paraId="06DDEC56" w14:textId="77777777" w:rsidR="002561DA" w:rsidRDefault="002561DA" w:rsidP="002561DA">
      <w:pPr>
        <w:spacing w:line="438" w:lineRule="exact"/>
        <w:rPr>
          <w:sz w:val="16"/>
          <w:szCs w:val="16"/>
        </w:rPr>
      </w:pPr>
      <w:r w:rsidRPr="00E44F61">
        <w:rPr>
          <w:rFonts w:hint="eastAsia"/>
          <w:sz w:val="16"/>
          <w:szCs w:val="16"/>
        </w:rPr>
        <w:t>ッチ、多点杖に限る）、⑪痴呆症老人徘徊感知機器（屋外へ出たとき、家族・隣人等に知らせる）、⑫移動用リフ</w:t>
      </w:r>
    </w:p>
    <w:p w14:paraId="0AC0544C" w14:textId="77777777" w:rsidR="002561DA" w:rsidRPr="00E44F61" w:rsidRDefault="002561DA" w:rsidP="002561DA">
      <w:pPr>
        <w:spacing w:line="438" w:lineRule="exact"/>
        <w:rPr>
          <w:sz w:val="16"/>
          <w:szCs w:val="16"/>
        </w:rPr>
      </w:pPr>
      <w:r w:rsidRPr="00E44F61">
        <w:rPr>
          <w:rFonts w:hint="eastAsia"/>
          <w:sz w:val="16"/>
          <w:szCs w:val="16"/>
        </w:rPr>
        <w:t>ト（吊り具を除く）</w:t>
      </w:r>
    </w:p>
    <w:p w14:paraId="0F6E8BCE" w14:textId="77777777" w:rsidR="002561DA" w:rsidRPr="00E44F61" w:rsidRDefault="002561DA" w:rsidP="002561DA">
      <w:pPr>
        <w:spacing w:line="438" w:lineRule="exact"/>
        <w:rPr>
          <w:sz w:val="16"/>
          <w:szCs w:val="16"/>
        </w:rPr>
      </w:pPr>
      <w:r w:rsidRPr="00E44F61">
        <w:rPr>
          <w:rFonts w:hint="eastAsia"/>
          <w:sz w:val="16"/>
          <w:szCs w:val="16"/>
        </w:rPr>
        <w:t>（購入費支給品：例外）　他方競合♯</w:t>
      </w:r>
    </w:p>
    <w:p w14:paraId="1EF6070D" w14:textId="77777777" w:rsidR="002561DA" w:rsidRDefault="002561DA" w:rsidP="002561DA">
      <w:pPr>
        <w:spacing w:line="438" w:lineRule="exact"/>
        <w:rPr>
          <w:sz w:val="16"/>
          <w:szCs w:val="16"/>
        </w:rPr>
      </w:pPr>
      <w:r w:rsidRPr="00E44F61">
        <w:rPr>
          <w:rFonts w:hint="eastAsia"/>
          <w:sz w:val="16"/>
          <w:szCs w:val="16"/>
        </w:rPr>
        <w:t>①腰掛便器、②特殊尿器、③入浴補助用具（ⅰ入浴用いす、ⅱ浴槽用手すり、ⅲ浴槽内いす、ⅳ入浴台、ⅴ浴室</w:t>
      </w:r>
    </w:p>
    <w:p w14:paraId="5F792D73" w14:textId="77777777" w:rsidR="002561DA" w:rsidRPr="00E44F61" w:rsidRDefault="002561DA" w:rsidP="002561DA">
      <w:pPr>
        <w:spacing w:line="438" w:lineRule="exact"/>
        <w:rPr>
          <w:sz w:val="16"/>
          <w:szCs w:val="16"/>
        </w:rPr>
      </w:pPr>
      <w:r w:rsidRPr="00E44F61">
        <w:rPr>
          <w:rFonts w:hint="eastAsia"/>
          <w:sz w:val="16"/>
          <w:szCs w:val="16"/>
        </w:rPr>
        <w:t>内すのこ、ⅵ浴槽内すのこ）、④簡易浴槽、⑤移動用リフトの吊り具の部分</w:t>
      </w:r>
    </w:p>
    <w:p w14:paraId="46D189AA" w14:textId="77777777" w:rsidR="002561DA" w:rsidRDefault="002561DA" w:rsidP="002561DA">
      <w:pPr>
        <w:spacing w:line="438" w:lineRule="exact"/>
        <w:rPr>
          <w:b/>
        </w:rPr>
      </w:pPr>
    </w:p>
    <w:p w14:paraId="6F9B2662" w14:textId="77777777" w:rsidR="002561DA" w:rsidRDefault="002561DA" w:rsidP="002561DA">
      <w:pPr>
        <w:spacing w:line="438" w:lineRule="exact"/>
        <w:rPr>
          <w:b/>
        </w:rPr>
      </w:pPr>
      <w:r w:rsidRPr="00447484">
        <w:rPr>
          <w:rFonts w:hint="eastAsia"/>
          <w:b/>
        </w:rPr>
        <w:t>図1</w:t>
      </w:r>
      <w:r w:rsidRPr="00447484">
        <w:rPr>
          <w:b/>
        </w:rPr>
        <w:t>-</w:t>
      </w:r>
      <w:r>
        <w:rPr>
          <w:b/>
        </w:rPr>
        <w:t>6</w:t>
      </w:r>
      <w:r w:rsidRPr="00447484">
        <w:rPr>
          <w:rFonts w:hint="eastAsia"/>
          <w:b/>
        </w:rPr>
        <w:t xml:space="preserve">　</w:t>
      </w:r>
      <w:r w:rsidRPr="00695D0D">
        <w:rPr>
          <w:rFonts w:hint="eastAsia"/>
          <w:b/>
        </w:rPr>
        <w:t>補装具および日常生活用具の種目・給付対象</w:t>
      </w:r>
    </w:p>
    <w:p w14:paraId="2E1C5F76" w14:textId="77777777" w:rsidR="002561DA" w:rsidRPr="004D48AF" w:rsidRDefault="002561DA" w:rsidP="002561DA">
      <w:pPr>
        <w:spacing w:line="438" w:lineRule="exact"/>
        <w:rPr>
          <w:b/>
        </w:rPr>
      </w:pPr>
    </w:p>
    <w:p w14:paraId="1186EE0A" w14:textId="77777777" w:rsidR="002561DA" w:rsidRDefault="002561DA" w:rsidP="002561DA">
      <w:pPr>
        <w:spacing w:line="438" w:lineRule="exact"/>
      </w:pPr>
    </w:p>
    <w:p w14:paraId="0066A3A5" w14:textId="77777777" w:rsidR="002561DA" w:rsidRDefault="002561DA" w:rsidP="002561DA">
      <w:pPr>
        <w:spacing w:line="438" w:lineRule="exact"/>
      </w:pPr>
    </w:p>
    <w:p w14:paraId="7CA09248" w14:textId="77777777" w:rsidR="002561DA" w:rsidRDefault="002561DA" w:rsidP="002561DA">
      <w:pPr>
        <w:spacing w:line="438" w:lineRule="exact"/>
      </w:pPr>
    </w:p>
    <w:p w14:paraId="3718CDD8" w14:textId="77777777" w:rsidR="002561DA" w:rsidRDefault="002561DA" w:rsidP="002561DA">
      <w:pPr>
        <w:spacing w:line="438" w:lineRule="exact"/>
      </w:pPr>
    </w:p>
    <w:p w14:paraId="4D9D98BB" w14:textId="77777777" w:rsidR="002561DA" w:rsidRDefault="002561DA" w:rsidP="002561DA">
      <w:pPr>
        <w:spacing w:line="438" w:lineRule="exact"/>
      </w:pPr>
    </w:p>
    <w:p w14:paraId="31F91FCB" w14:textId="77777777" w:rsidR="002561DA" w:rsidRDefault="002561DA" w:rsidP="002561DA">
      <w:pPr>
        <w:spacing w:line="438" w:lineRule="exact"/>
      </w:pPr>
    </w:p>
    <w:p w14:paraId="3D456AC4" w14:textId="77777777" w:rsidR="002561DA" w:rsidRDefault="002561DA" w:rsidP="002561DA">
      <w:pPr>
        <w:spacing w:line="438" w:lineRule="exact"/>
      </w:pPr>
    </w:p>
    <w:p w14:paraId="2B1DA7A3" w14:textId="77777777" w:rsidR="002561DA" w:rsidRDefault="002561DA" w:rsidP="002561DA">
      <w:pPr>
        <w:spacing w:line="438" w:lineRule="exact"/>
      </w:pPr>
    </w:p>
    <w:p w14:paraId="2BB4E82A" w14:textId="77777777" w:rsidR="002561DA" w:rsidRDefault="002561DA" w:rsidP="002561DA">
      <w:pPr>
        <w:spacing w:line="438" w:lineRule="exact"/>
      </w:pPr>
    </w:p>
    <w:p w14:paraId="563B65D4" w14:textId="77777777" w:rsidR="002561DA" w:rsidRDefault="002561DA" w:rsidP="002561DA">
      <w:pPr>
        <w:spacing w:line="438" w:lineRule="exact"/>
      </w:pPr>
    </w:p>
    <w:p w14:paraId="3FBE564C" w14:textId="77777777" w:rsidR="002561DA" w:rsidRDefault="002561DA" w:rsidP="002561DA">
      <w:pPr>
        <w:spacing w:line="438" w:lineRule="exact"/>
      </w:pPr>
    </w:p>
    <w:tbl>
      <w:tblPr>
        <w:tblStyle w:val="a9"/>
        <w:tblW w:w="0" w:type="auto"/>
        <w:jc w:val="center"/>
        <w:tblLayout w:type="fixed"/>
        <w:tblLook w:val="04A0" w:firstRow="1" w:lastRow="0" w:firstColumn="1" w:lastColumn="0" w:noHBand="0" w:noVBand="1"/>
      </w:tblPr>
      <w:tblGrid>
        <w:gridCol w:w="376"/>
        <w:gridCol w:w="376"/>
        <w:gridCol w:w="377"/>
        <w:gridCol w:w="993"/>
        <w:gridCol w:w="988"/>
        <w:gridCol w:w="1165"/>
        <w:gridCol w:w="540"/>
        <w:gridCol w:w="1410"/>
        <w:gridCol w:w="572"/>
        <w:gridCol w:w="428"/>
        <w:gridCol w:w="1269"/>
      </w:tblGrid>
      <w:tr w:rsidR="002561DA" w:rsidRPr="00540035" w14:paraId="7595E303" w14:textId="77777777" w:rsidTr="002561DA">
        <w:trPr>
          <w:jc w:val="center"/>
        </w:trPr>
        <w:tc>
          <w:tcPr>
            <w:tcW w:w="376" w:type="dxa"/>
            <w:shd w:val="clear" w:color="auto" w:fill="D9D9D9" w:themeFill="background1" w:themeFillShade="D9"/>
          </w:tcPr>
          <w:p w14:paraId="04018B1D" w14:textId="77777777" w:rsidR="002561DA" w:rsidRPr="00540035" w:rsidRDefault="002561DA" w:rsidP="002561DA">
            <w:pPr>
              <w:spacing w:line="438" w:lineRule="exact"/>
              <w:rPr>
                <w:sz w:val="16"/>
                <w:szCs w:val="16"/>
              </w:rPr>
            </w:pPr>
            <w:r w:rsidRPr="00540035">
              <w:rPr>
                <w:rFonts w:hint="eastAsia"/>
                <w:sz w:val="16"/>
                <w:szCs w:val="16"/>
              </w:rPr>
              <w:lastRenderedPageBreak/>
              <w:t>系列</w:t>
            </w:r>
          </w:p>
        </w:tc>
        <w:tc>
          <w:tcPr>
            <w:tcW w:w="1746" w:type="dxa"/>
            <w:gridSpan w:val="3"/>
            <w:shd w:val="clear" w:color="auto" w:fill="D9D9D9" w:themeFill="background1" w:themeFillShade="D9"/>
          </w:tcPr>
          <w:p w14:paraId="4A42816B" w14:textId="77777777" w:rsidR="002561DA" w:rsidRPr="00540035" w:rsidRDefault="002561DA" w:rsidP="002561DA">
            <w:pPr>
              <w:spacing w:line="438" w:lineRule="exact"/>
              <w:rPr>
                <w:sz w:val="16"/>
                <w:szCs w:val="16"/>
              </w:rPr>
            </w:pPr>
            <w:r w:rsidRPr="00540035">
              <w:rPr>
                <w:rFonts w:hint="eastAsia"/>
                <w:sz w:val="16"/>
                <w:szCs w:val="16"/>
              </w:rPr>
              <w:t>法律</w:t>
            </w:r>
          </w:p>
        </w:tc>
        <w:tc>
          <w:tcPr>
            <w:tcW w:w="988" w:type="dxa"/>
            <w:shd w:val="clear" w:color="auto" w:fill="D9D9D9" w:themeFill="background1" w:themeFillShade="D9"/>
          </w:tcPr>
          <w:p w14:paraId="746BD450" w14:textId="77777777" w:rsidR="002561DA" w:rsidRPr="00540035" w:rsidRDefault="002561DA" w:rsidP="002561DA">
            <w:pPr>
              <w:spacing w:line="438" w:lineRule="exact"/>
              <w:rPr>
                <w:sz w:val="16"/>
                <w:szCs w:val="16"/>
              </w:rPr>
            </w:pPr>
            <w:r w:rsidRPr="00540035">
              <w:rPr>
                <w:rFonts w:hint="eastAsia"/>
                <w:sz w:val="16"/>
                <w:szCs w:val="16"/>
              </w:rPr>
              <w:t>制度名</w:t>
            </w:r>
          </w:p>
        </w:tc>
        <w:tc>
          <w:tcPr>
            <w:tcW w:w="1165" w:type="dxa"/>
            <w:shd w:val="clear" w:color="auto" w:fill="D9D9D9" w:themeFill="background1" w:themeFillShade="D9"/>
          </w:tcPr>
          <w:p w14:paraId="67BCF739" w14:textId="77777777" w:rsidR="002561DA" w:rsidRPr="00540035" w:rsidRDefault="002561DA" w:rsidP="002561DA">
            <w:pPr>
              <w:spacing w:line="438" w:lineRule="exact"/>
              <w:rPr>
                <w:sz w:val="16"/>
                <w:szCs w:val="16"/>
              </w:rPr>
            </w:pPr>
            <w:r w:rsidRPr="00540035">
              <w:rPr>
                <w:rFonts w:hint="eastAsia"/>
                <w:sz w:val="16"/>
                <w:szCs w:val="16"/>
              </w:rPr>
              <w:t>対象者</w:t>
            </w:r>
          </w:p>
        </w:tc>
        <w:tc>
          <w:tcPr>
            <w:tcW w:w="540" w:type="dxa"/>
            <w:shd w:val="clear" w:color="auto" w:fill="D9D9D9" w:themeFill="background1" w:themeFillShade="D9"/>
          </w:tcPr>
          <w:p w14:paraId="576530C7" w14:textId="77777777" w:rsidR="002561DA" w:rsidRPr="00540035" w:rsidRDefault="002561DA" w:rsidP="002561DA">
            <w:pPr>
              <w:spacing w:line="438" w:lineRule="exact"/>
              <w:rPr>
                <w:sz w:val="16"/>
                <w:szCs w:val="16"/>
              </w:rPr>
            </w:pPr>
            <w:r w:rsidRPr="00540035">
              <w:rPr>
                <w:rFonts w:hint="eastAsia"/>
                <w:sz w:val="16"/>
                <w:szCs w:val="16"/>
              </w:rPr>
              <w:t>実施主体</w:t>
            </w:r>
          </w:p>
        </w:tc>
        <w:tc>
          <w:tcPr>
            <w:tcW w:w="1410" w:type="dxa"/>
            <w:shd w:val="clear" w:color="auto" w:fill="D9D9D9" w:themeFill="background1" w:themeFillShade="D9"/>
          </w:tcPr>
          <w:p w14:paraId="600D31C9" w14:textId="77777777" w:rsidR="002561DA" w:rsidRPr="00540035" w:rsidRDefault="002561DA" w:rsidP="002561DA">
            <w:pPr>
              <w:spacing w:line="438" w:lineRule="exact"/>
              <w:rPr>
                <w:sz w:val="16"/>
                <w:szCs w:val="16"/>
              </w:rPr>
            </w:pPr>
            <w:r w:rsidRPr="00540035">
              <w:rPr>
                <w:rFonts w:hint="eastAsia"/>
                <w:sz w:val="16"/>
                <w:szCs w:val="16"/>
              </w:rPr>
              <w:t>手続き機関</w:t>
            </w:r>
          </w:p>
        </w:tc>
        <w:tc>
          <w:tcPr>
            <w:tcW w:w="572" w:type="dxa"/>
            <w:shd w:val="clear" w:color="auto" w:fill="D9D9D9" w:themeFill="background1" w:themeFillShade="D9"/>
          </w:tcPr>
          <w:p w14:paraId="753BD0A5" w14:textId="77777777" w:rsidR="002561DA" w:rsidRPr="00540035" w:rsidRDefault="002561DA" w:rsidP="002561DA">
            <w:pPr>
              <w:spacing w:line="438" w:lineRule="exact"/>
              <w:rPr>
                <w:sz w:val="16"/>
                <w:szCs w:val="16"/>
              </w:rPr>
            </w:pPr>
            <w:r w:rsidRPr="00540035">
              <w:rPr>
                <w:rFonts w:hint="eastAsia"/>
                <w:sz w:val="16"/>
                <w:szCs w:val="16"/>
              </w:rPr>
              <w:t>給付基盤</w:t>
            </w:r>
          </w:p>
        </w:tc>
        <w:tc>
          <w:tcPr>
            <w:tcW w:w="1697" w:type="dxa"/>
            <w:gridSpan w:val="2"/>
            <w:shd w:val="clear" w:color="auto" w:fill="D9D9D9" w:themeFill="background1" w:themeFillShade="D9"/>
          </w:tcPr>
          <w:p w14:paraId="12C047F9" w14:textId="77777777" w:rsidR="002561DA" w:rsidRPr="00540035" w:rsidRDefault="002561DA" w:rsidP="002561DA">
            <w:pPr>
              <w:spacing w:line="438" w:lineRule="exact"/>
              <w:rPr>
                <w:sz w:val="16"/>
                <w:szCs w:val="16"/>
              </w:rPr>
            </w:pPr>
            <w:r w:rsidRPr="00540035">
              <w:rPr>
                <w:rFonts w:hint="eastAsia"/>
                <w:sz w:val="16"/>
                <w:szCs w:val="16"/>
              </w:rPr>
              <w:t>自己負担条件</w:t>
            </w:r>
          </w:p>
        </w:tc>
      </w:tr>
      <w:tr w:rsidR="002561DA" w:rsidRPr="00540035" w14:paraId="22409C50" w14:textId="77777777" w:rsidTr="002561DA">
        <w:trPr>
          <w:jc w:val="center"/>
        </w:trPr>
        <w:tc>
          <w:tcPr>
            <w:tcW w:w="376" w:type="dxa"/>
            <w:vMerge w:val="restart"/>
            <w:shd w:val="clear" w:color="auto" w:fill="D9D9D9" w:themeFill="background1" w:themeFillShade="D9"/>
          </w:tcPr>
          <w:p w14:paraId="1232D5D7" w14:textId="77777777" w:rsidR="002561DA" w:rsidRPr="00540035" w:rsidRDefault="002561DA" w:rsidP="002561DA">
            <w:pPr>
              <w:spacing w:line="438" w:lineRule="exact"/>
              <w:rPr>
                <w:sz w:val="16"/>
                <w:szCs w:val="16"/>
              </w:rPr>
            </w:pPr>
            <w:r w:rsidRPr="00540035">
              <w:rPr>
                <w:rFonts w:hint="eastAsia"/>
                <w:sz w:val="16"/>
                <w:szCs w:val="16"/>
              </w:rPr>
              <w:t>社会福祉系</w:t>
            </w:r>
          </w:p>
        </w:tc>
        <w:tc>
          <w:tcPr>
            <w:tcW w:w="376" w:type="dxa"/>
            <w:vMerge w:val="restart"/>
          </w:tcPr>
          <w:p w14:paraId="43425460" w14:textId="77777777" w:rsidR="002561DA" w:rsidRDefault="002561DA" w:rsidP="002561DA">
            <w:pPr>
              <w:spacing w:line="438" w:lineRule="exact"/>
              <w:rPr>
                <w:sz w:val="16"/>
                <w:szCs w:val="16"/>
              </w:rPr>
            </w:pPr>
            <w:r w:rsidRPr="00540035">
              <w:rPr>
                <w:rFonts w:hint="eastAsia"/>
                <w:sz w:val="16"/>
                <w:szCs w:val="16"/>
              </w:rPr>
              <w:t>厚</w:t>
            </w:r>
          </w:p>
          <w:p w14:paraId="62ABB459" w14:textId="77777777" w:rsidR="002561DA" w:rsidRDefault="002561DA" w:rsidP="002561DA">
            <w:pPr>
              <w:spacing w:line="438" w:lineRule="exact"/>
              <w:rPr>
                <w:sz w:val="16"/>
                <w:szCs w:val="16"/>
              </w:rPr>
            </w:pPr>
            <w:r w:rsidRPr="00540035">
              <w:rPr>
                <w:rFonts w:hint="eastAsia"/>
                <w:sz w:val="16"/>
                <w:szCs w:val="16"/>
              </w:rPr>
              <w:t>生</w:t>
            </w:r>
          </w:p>
          <w:p w14:paraId="7032B37D" w14:textId="77777777" w:rsidR="002561DA" w:rsidRDefault="002561DA" w:rsidP="002561DA">
            <w:pPr>
              <w:spacing w:line="438" w:lineRule="exact"/>
              <w:rPr>
                <w:sz w:val="16"/>
                <w:szCs w:val="16"/>
              </w:rPr>
            </w:pPr>
            <w:r w:rsidRPr="00540035">
              <w:rPr>
                <w:rFonts w:hint="eastAsia"/>
                <w:sz w:val="16"/>
                <w:szCs w:val="16"/>
              </w:rPr>
              <w:t>行</w:t>
            </w:r>
          </w:p>
          <w:p w14:paraId="641CB799" w14:textId="77777777" w:rsidR="002561DA" w:rsidRPr="00540035" w:rsidRDefault="002561DA" w:rsidP="002561DA">
            <w:pPr>
              <w:spacing w:line="438" w:lineRule="exact"/>
              <w:rPr>
                <w:sz w:val="16"/>
                <w:szCs w:val="16"/>
              </w:rPr>
            </w:pPr>
            <w:r w:rsidRPr="00540035">
              <w:rPr>
                <w:rFonts w:hint="eastAsia"/>
                <w:sz w:val="16"/>
                <w:szCs w:val="16"/>
              </w:rPr>
              <w:t>政</w:t>
            </w:r>
          </w:p>
        </w:tc>
        <w:tc>
          <w:tcPr>
            <w:tcW w:w="1370" w:type="dxa"/>
            <w:gridSpan w:val="2"/>
          </w:tcPr>
          <w:p w14:paraId="3CBC45B8" w14:textId="77777777" w:rsidR="002561DA" w:rsidRPr="00540035" w:rsidRDefault="002561DA" w:rsidP="002561DA">
            <w:pPr>
              <w:spacing w:line="438" w:lineRule="exact"/>
              <w:rPr>
                <w:sz w:val="16"/>
                <w:szCs w:val="16"/>
              </w:rPr>
            </w:pPr>
            <w:r w:rsidRPr="00540035">
              <w:rPr>
                <w:rFonts w:hint="eastAsia"/>
                <w:sz w:val="16"/>
                <w:szCs w:val="16"/>
              </w:rPr>
              <w:t>身体障害者福祉法</w:t>
            </w:r>
          </w:p>
        </w:tc>
        <w:tc>
          <w:tcPr>
            <w:tcW w:w="988" w:type="dxa"/>
            <w:vMerge w:val="restart"/>
          </w:tcPr>
          <w:p w14:paraId="1DCB7538" w14:textId="77777777" w:rsidR="002561DA" w:rsidRPr="00540035" w:rsidRDefault="002561DA" w:rsidP="002561DA">
            <w:pPr>
              <w:spacing w:line="438" w:lineRule="exact"/>
              <w:rPr>
                <w:sz w:val="16"/>
                <w:szCs w:val="16"/>
              </w:rPr>
            </w:pPr>
            <w:r w:rsidRPr="00540035">
              <w:rPr>
                <w:rFonts w:hint="eastAsia"/>
                <w:sz w:val="16"/>
                <w:szCs w:val="16"/>
              </w:rPr>
              <w:t>補装具および日常生活用具給付</w:t>
            </w:r>
          </w:p>
        </w:tc>
        <w:tc>
          <w:tcPr>
            <w:tcW w:w="1165" w:type="dxa"/>
          </w:tcPr>
          <w:p w14:paraId="215CA2DD" w14:textId="77777777" w:rsidR="002561DA" w:rsidRPr="00540035" w:rsidRDefault="002561DA" w:rsidP="002561DA">
            <w:pPr>
              <w:spacing w:line="438" w:lineRule="exact"/>
              <w:rPr>
                <w:sz w:val="16"/>
                <w:szCs w:val="16"/>
              </w:rPr>
            </w:pPr>
            <w:r w:rsidRPr="00540035">
              <w:rPr>
                <w:rFonts w:hint="eastAsia"/>
                <w:sz w:val="16"/>
                <w:szCs w:val="16"/>
              </w:rPr>
              <w:t>18歳以上の身体障害者</w:t>
            </w:r>
          </w:p>
        </w:tc>
        <w:tc>
          <w:tcPr>
            <w:tcW w:w="540" w:type="dxa"/>
            <w:vMerge w:val="restart"/>
          </w:tcPr>
          <w:p w14:paraId="79E0B0A1" w14:textId="77777777" w:rsidR="002561DA" w:rsidRDefault="002561DA" w:rsidP="002561DA">
            <w:pPr>
              <w:spacing w:line="438" w:lineRule="exact"/>
              <w:rPr>
                <w:sz w:val="16"/>
                <w:szCs w:val="16"/>
              </w:rPr>
            </w:pPr>
            <w:r w:rsidRPr="007D25B3">
              <w:rPr>
                <w:rFonts w:hint="eastAsia"/>
                <w:sz w:val="16"/>
                <w:szCs w:val="16"/>
              </w:rPr>
              <w:t>市</w:t>
            </w:r>
          </w:p>
          <w:p w14:paraId="3BE5011B" w14:textId="77777777" w:rsidR="002561DA" w:rsidRDefault="002561DA" w:rsidP="002561DA">
            <w:pPr>
              <w:spacing w:line="438" w:lineRule="exact"/>
              <w:rPr>
                <w:sz w:val="16"/>
                <w:szCs w:val="16"/>
              </w:rPr>
            </w:pPr>
            <w:r w:rsidRPr="007D25B3">
              <w:rPr>
                <w:rFonts w:hint="eastAsia"/>
                <w:sz w:val="16"/>
                <w:szCs w:val="16"/>
              </w:rPr>
              <w:t>町</w:t>
            </w:r>
          </w:p>
          <w:p w14:paraId="5B6842F2" w14:textId="77777777" w:rsidR="002561DA" w:rsidRPr="007D25B3" w:rsidRDefault="002561DA" w:rsidP="002561DA">
            <w:pPr>
              <w:spacing w:line="438" w:lineRule="exact"/>
              <w:rPr>
                <w:sz w:val="16"/>
                <w:szCs w:val="16"/>
              </w:rPr>
            </w:pPr>
            <w:r w:rsidRPr="007D25B3">
              <w:rPr>
                <w:rFonts w:hint="eastAsia"/>
                <w:sz w:val="16"/>
                <w:szCs w:val="16"/>
              </w:rPr>
              <w:t>村</w:t>
            </w:r>
          </w:p>
        </w:tc>
        <w:tc>
          <w:tcPr>
            <w:tcW w:w="1410" w:type="dxa"/>
            <w:vMerge w:val="restart"/>
          </w:tcPr>
          <w:p w14:paraId="49DD2B75" w14:textId="77777777" w:rsidR="002561DA" w:rsidRPr="00540035" w:rsidRDefault="002561DA" w:rsidP="002561DA">
            <w:pPr>
              <w:spacing w:line="438" w:lineRule="exact"/>
              <w:rPr>
                <w:sz w:val="16"/>
                <w:szCs w:val="16"/>
              </w:rPr>
            </w:pPr>
            <w:r w:rsidRPr="00540035">
              <w:rPr>
                <w:rFonts w:hint="eastAsia"/>
                <w:sz w:val="16"/>
                <w:szCs w:val="16"/>
              </w:rPr>
              <w:t>市福祉事務所・町村役場</w:t>
            </w:r>
          </w:p>
        </w:tc>
        <w:tc>
          <w:tcPr>
            <w:tcW w:w="572" w:type="dxa"/>
            <w:vMerge w:val="restart"/>
          </w:tcPr>
          <w:p w14:paraId="44D916C6" w14:textId="77777777" w:rsidR="002561DA" w:rsidRPr="00540035" w:rsidRDefault="002561DA" w:rsidP="002561DA">
            <w:pPr>
              <w:spacing w:line="438" w:lineRule="exact"/>
              <w:rPr>
                <w:sz w:val="16"/>
                <w:szCs w:val="16"/>
              </w:rPr>
            </w:pPr>
            <w:r w:rsidRPr="00540035">
              <w:rPr>
                <w:rFonts w:hint="eastAsia"/>
                <w:sz w:val="16"/>
                <w:szCs w:val="16"/>
              </w:rPr>
              <w:t>税金</w:t>
            </w:r>
          </w:p>
        </w:tc>
        <w:tc>
          <w:tcPr>
            <w:tcW w:w="428" w:type="dxa"/>
            <w:vMerge w:val="restart"/>
          </w:tcPr>
          <w:p w14:paraId="574B79A7" w14:textId="77777777" w:rsidR="002561DA" w:rsidRPr="00540035" w:rsidRDefault="002561DA" w:rsidP="002561DA">
            <w:pPr>
              <w:spacing w:line="438" w:lineRule="exact"/>
              <w:rPr>
                <w:sz w:val="16"/>
                <w:szCs w:val="16"/>
              </w:rPr>
            </w:pPr>
            <w:r w:rsidRPr="00540035">
              <w:rPr>
                <w:rFonts w:hint="eastAsia"/>
                <w:sz w:val="16"/>
                <w:szCs w:val="16"/>
              </w:rPr>
              <w:t>ある</w:t>
            </w:r>
          </w:p>
        </w:tc>
        <w:tc>
          <w:tcPr>
            <w:tcW w:w="1269" w:type="dxa"/>
            <w:vMerge w:val="restart"/>
          </w:tcPr>
          <w:p w14:paraId="0586DFB3" w14:textId="77777777" w:rsidR="002561DA" w:rsidRPr="00540035" w:rsidRDefault="002561DA" w:rsidP="002561DA">
            <w:pPr>
              <w:spacing w:line="438" w:lineRule="exact"/>
              <w:rPr>
                <w:sz w:val="16"/>
                <w:szCs w:val="16"/>
              </w:rPr>
            </w:pPr>
            <w:r w:rsidRPr="00540035">
              <w:rPr>
                <w:rFonts w:hint="eastAsia"/>
                <w:sz w:val="16"/>
                <w:szCs w:val="16"/>
              </w:rPr>
              <w:t>障害児・者・老人の属する世帯の前年度の所得税から負担額を決定する</w:t>
            </w:r>
          </w:p>
        </w:tc>
      </w:tr>
      <w:tr w:rsidR="002561DA" w:rsidRPr="00540035" w14:paraId="435AB0A1" w14:textId="77777777" w:rsidTr="002561DA">
        <w:trPr>
          <w:jc w:val="center"/>
        </w:trPr>
        <w:tc>
          <w:tcPr>
            <w:tcW w:w="376" w:type="dxa"/>
            <w:vMerge/>
            <w:shd w:val="clear" w:color="auto" w:fill="D9D9D9" w:themeFill="background1" w:themeFillShade="D9"/>
          </w:tcPr>
          <w:p w14:paraId="23B96B14" w14:textId="77777777" w:rsidR="002561DA" w:rsidRPr="00540035" w:rsidRDefault="002561DA" w:rsidP="002561DA">
            <w:pPr>
              <w:spacing w:line="438" w:lineRule="exact"/>
              <w:rPr>
                <w:sz w:val="16"/>
                <w:szCs w:val="16"/>
              </w:rPr>
            </w:pPr>
          </w:p>
        </w:tc>
        <w:tc>
          <w:tcPr>
            <w:tcW w:w="376" w:type="dxa"/>
            <w:vMerge/>
          </w:tcPr>
          <w:p w14:paraId="1B4D92B8" w14:textId="77777777" w:rsidR="002561DA" w:rsidRPr="00540035" w:rsidRDefault="002561DA" w:rsidP="002561DA">
            <w:pPr>
              <w:spacing w:line="438" w:lineRule="exact"/>
              <w:rPr>
                <w:sz w:val="16"/>
                <w:szCs w:val="16"/>
              </w:rPr>
            </w:pPr>
          </w:p>
        </w:tc>
        <w:tc>
          <w:tcPr>
            <w:tcW w:w="1370" w:type="dxa"/>
            <w:gridSpan w:val="2"/>
          </w:tcPr>
          <w:p w14:paraId="0A025605" w14:textId="77777777" w:rsidR="002561DA" w:rsidRPr="00540035" w:rsidRDefault="002561DA" w:rsidP="002561DA">
            <w:pPr>
              <w:spacing w:line="438" w:lineRule="exact"/>
              <w:rPr>
                <w:sz w:val="16"/>
                <w:szCs w:val="16"/>
              </w:rPr>
            </w:pPr>
            <w:r w:rsidRPr="00540035">
              <w:rPr>
                <w:rFonts w:hint="eastAsia"/>
                <w:sz w:val="16"/>
                <w:szCs w:val="16"/>
              </w:rPr>
              <w:t>児童福祉法</w:t>
            </w:r>
          </w:p>
        </w:tc>
        <w:tc>
          <w:tcPr>
            <w:tcW w:w="988" w:type="dxa"/>
            <w:vMerge/>
          </w:tcPr>
          <w:p w14:paraId="16AAA1A3" w14:textId="77777777" w:rsidR="002561DA" w:rsidRPr="00540035" w:rsidRDefault="002561DA" w:rsidP="002561DA">
            <w:pPr>
              <w:spacing w:line="438" w:lineRule="exact"/>
              <w:rPr>
                <w:sz w:val="16"/>
                <w:szCs w:val="16"/>
              </w:rPr>
            </w:pPr>
          </w:p>
        </w:tc>
        <w:tc>
          <w:tcPr>
            <w:tcW w:w="1165" w:type="dxa"/>
          </w:tcPr>
          <w:p w14:paraId="2B0796F3" w14:textId="77777777" w:rsidR="002561DA" w:rsidRPr="00540035" w:rsidRDefault="002561DA" w:rsidP="002561DA">
            <w:pPr>
              <w:spacing w:line="438" w:lineRule="exact"/>
              <w:rPr>
                <w:sz w:val="16"/>
                <w:szCs w:val="16"/>
              </w:rPr>
            </w:pPr>
            <w:r w:rsidRPr="00540035">
              <w:rPr>
                <w:rFonts w:hint="eastAsia"/>
                <w:sz w:val="16"/>
                <w:szCs w:val="16"/>
              </w:rPr>
              <w:t>18歳未満の身体障害児</w:t>
            </w:r>
          </w:p>
        </w:tc>
        <w:tc>
          <w:tcPr>
            <w:tcW w:w="540" w:type="dxa"/>
            <w:vMerge/>
          </w:tcPr>
          <w:p w14:paraId="5D36AC9C" w14:textId="77777777" w:rsidR="002561DA" w:rsidRPr="00540035" w:rsidRDefault="002561DA" w:rsidP="002561DA">
            <w:pPr>
              <w:spacing w:line="438" w:lineRule="exact"/>
              <w:rPr>
                <w:sz w:val="16"/>
                <w:szCs w:val="16"/>
              </w:rPr>
            </w:pPr>
          </w:p>
        </w:tc>
        <w:tc>
          <w:tcPr>
            <w:tcW w:w="1410" w:type="dxa"/>
            <w:vMerge/>
          </w:tcPr>
          <w:p w14:paraId="1588CFB1" w14:textId="77777777" w:rsidR="002561DA" w:rsidRPr="00540035" w:rsidRDefault="002561DA" w:rsidP="002561DA">
            <w:pPr>
              <w:spacing w:line="438" w:lineRule="exact"/>
              <w:rPr>
                <w:sz w:val="16"/>
                <w:szCs w:val="16"/>
              </w:rPr>
            </w:pPr>
          </w:p>
        </w:tc>
        <w:tc>
          <w:tcPr>
            <w:tcW w:w="572" w:type="dxa"/>
            <w:vMerge/>
          </w:tcPr>
          <w:p w14:paraId="3C9465CF" w14:textId="77777777" w:rsidR="002561DA" w:rsidRPr="00540035" w:rsidRDefault="002561DA" w:rsidP="002561DA">
            <w:pPr>
              <w:spacing w:line="438" w:lineRule="exact"/>
              <w:rPr>
                <w:sz w:val="16"/>
                <w:szCs w:val="16"/>
              </w:rPr>
            </w:pPr>
          </w:p>
        </w:tc>
        <w:tc>
          <w:tcPr>
            <w:tcW w:w="428" w:type="dxa"/>
            <w:vMerge/>
          </w:tcPr>
          <w:p w14:paraId="24128BFF" w14:textId="77777777" w:rsidR="002561DA" w:rsidRPr="00540035" w:rsidRDefault="002561DA" w:rsidP="002561DA">
            <w:pPr>
              <w:spacing w:line="438" w:lineRule="exact"/>
              <w:rPr>
                <w:sz w:val="16"/>
                <w:szCs w:val="16"/>
              </w:rPr>
            </w:pPr>
          </w:p>
        </w:tc>
        <w:tc>
          <w:tcPr>
            <w:tcW w:w="1269" w:type="dxa"/>
            <w:vMerge/>
          </w:tcPr>
          <w:p w14:paraId="76916849" w14:textId="77777777" w:rsidR="002561DA" w:rsidRPr="00540035" w:rsidRDefault="002561DA" w:rsidP="002561DA">
            <w:pPr>
              <w:spacing w:line="438" w:lineRule="exact"/>
              <w:rPr>
                <w:sz w:val="16"/>
                <w:szCs w:val="16"/>
              </w:rPr>
            </w:pPr>
          </w:p>
        </w:tc>
      </w:tr>
      <w:tr w:rsidR="002561DA" w:rsidRPr="00540035" w14:paraId="6C209BB3" w14:textId="77777777" w:rsidTr="002561DA">
        <w:trPr>
          <w:jc w:val="center"/>
        </w:trPr>
        <w:tc>
          <w:tcPr>
            <w:tcW w:w="376" w:type="dxa"/>
            <w:vMerge/>
            <w:shd w:val="clear" w:color="auto" w:fill="D9D9D9" w:themeFill="background1" w:themeFillShade="D9"/>
          </w:tcPr>
          <w:p w14:paraId="0936F0ED" w14:textId="77777777" w:rsidR="002561DA" w:rsidRPr="00540035" w:rsidRDefault="002561DA" w:rsidP="002561DA">
            <w:pPr>
              <w:spacing w:line="438" w:lineRule="exact"/>
              <w:rPr>
                <w:sz w:val="16"/>
                <w:szCs w:val="16"/>
              </w:rPr>
            </w:pPr>
          </w:p>
        </w:tc>
        <w:tc>
          <w:tcPr>
            <w:tcW w:w="376" w:type="dxa"/>
            <w:vMerge/>
          </w:tcPr>
          <w:p w14:paraId="1BC55ECF" w14:textId="77777777" w:rsidR="002561DA" w:rsidRPr="00540035" w:rsidRDefault="002561DA" w:rsidP="002561DA">
            <w:pPr>
              <w:spacing w:line="438" w:lineRule="exact"/>
              <w:rPr>
                <w:sz w:val="16"/>
                <w:szCs w:val="16"/>
              </w:rPr>
            </w:pPr>
          </w:p>
        </w:tc>
        <w:tc>
          <w:tcPr>
            <w:tcW w:w="1370" w:type="dxa"/>
            <w:gridSpan w:val="2"/>
          </w:tcPr>
          <w:p w14:paraId="7DD2F334" w14:textId="77777777" w:rsidR="002561DA" w:rsidRPr="00540035" w:rsidRDefault="002561DA" w:rsidP="002561DA">
            <w:pPr>
              <w:spacing w:line="438" w:lineRule="exact"/>
              <w:rPr>
                <w:sz w:val="16"/>
                <w:szCs w:val="16"/>
              </w:rPr>
            </w:pPr>
            <w:r w:rsidRPr="00540035">
              <w:rPr>
                <w:rFonts w:hint="eastAsia"/>
                <w:sz w:val="16"/>
                <w:szCs w:val="16"/>
              </w:rPr>
              <w:t>老人福祉法</w:t>
            </w:r>
          </w:p>
        </w:tc>
        <w:tc>
          <w:tcPr>
            <w:tcW w:w="988" w:type="dxa"/>
          </w:tcPr>
          <w:p w14:paraId="20C90116" w14:textId="77777777" w:rsidR="002561DA" w:rsidRPr="00540035" w:rsidRDefault="002561DA" w:rsidP="002561DA">
            <w:pPr>
              <w:spacing w:line="438" w:lineRule="exact"/>
              <w:rPr>
                <w:sz w:val="16"/>
                <w:szCs w:val="16"/>
              </w:rPr>
            </w:pPr>
            <w:r w:rsidRPr="00540035">
              <w:rPr>
                <w:rFonts w:hint="eastAsia"/>
                <w:sz w:val="16"/>
                <w:szCs w:val="16"/>
              </w:rPr>
              <w:t>日常生活用具給付</w:t>
            </w:r>
          </w:p>
        </w:tc>
        <w:tc>
          <w:tcPr>
            <w:tcW w:w="1165" w:type="dxa"/>
          </w:tcPr>
          <w:p w14:paraId="5A3B71BF" w14:textId="77777777" w:rsidR="002561DA" w:rsidRPr="00A10337" w:rsidRDefault="002561DA" w:rsidP="002561DA">
            <w:pPr>
              <w:spacing w:line="438" w:lineRule="exact"/>
              <w:rPr>
                <w:sz w:val="15"/>
                <w:szCs w:val="15"/>
              </w:rPr>
            </w:pPr>
            <w:r w:rsidRPr="00A10337">
              <w:rPr>
                <w:rFonts w:hint="eastAsia"/>
                <w:sz w:val="15"/>
                <w:szCs w:val="15"/>
              </w:rPr>
              <w:t>おおむね65歳以上の老人</w:t>
            </w:r>
          </w:p>
        </w:tc>
        <w:tc>
          <w:tcPr>
            <w:tcW w:w="540" w:type="dxa"/>
            <w:vMerge/>
          </w:tcPr>
          <w:p w14:paraId="3587948A" w14:textId="77777777" w:rsidR="002561DA" w:rsidRPr="00540035" w:rsidRDefault="002561DA" w:rsidP="002561DA">
            <w:pPr>
              <w:spacing w:line="438" w:lineRule="exact"/>
              <w:rPr>
                <w:sz w:val="16"/>
                <w:szCs w:val="16"/>
              </w:rPr>
            </w:pPr>
          </w:p>
        </w:tc>
        <w:tc>
          <w:tcPr>
            <w:tcW w:w="1410" w:type="dxa"/>
            <w:vMerge/>
          </w:tcPr>
          <w:p w14:paraId="2D5A380B" w14:textId="77777777" w:rsidR="002561DA" w:rsidRPr="00540035" w:rsidRDefault="002561DA" w:rsidP="002561DA">
            <w:pPr>
              <w:spacing w:line="438" w:lineRule="exact"/>
              <w:rPr>
                <w:sz w:val="16"/>
                <w:szCs w:val="16"/>
              </w:rPr>
            </w:pPr>
          </w:p>
        </w:tc>
        <w:tc>
          <w:tcPr>
            <w:tcW w:w="572" w:type="dxa"/>
            <w:vMerge/>
          </w:tcPr>
          <w:p w14:paraId="7924C387" w14:textId="77777777" w:rsidR="002561DA" w:rsidRPr="00540035" w:rsidRDefault="002561DA" w:rsidP="002561DA">
            <w:pPr>
              <w:spacing w:line="438" w:lineRule="exact"/>
              <w:rPr>
                <w:sz w:val="16"/>
                <w:szCs w:val="16"/>
              </w:rPr>
            </w:pPr>
          </w:p>
        </w:tc>
        <w:tc>
          <w:tcPr>
            <w:tcW w:w="428" w:type="dxa"/>
            <w:vMerge/>
          </w:tcPr>
          <w:p w14:paraId="126E0177" w14:textId="77777777" w:rsidR="002561DA" w:rsidRPr="00540035" w:rsidRDefault="002561DA" w:rsidP="002561DA">
            <w:pPr>
              <w:spacing w:line="438" w:lineRule="exact"/>
              <w:rPr>
                <w:sz w:val="16"/>
                <w:szCs w:val="16"/>
              </w:rPr>
            </w:pPr>
          </w:p>
        </w:tc>
        <w:tc>
          <w:tcPr>
            <w:tcW w:w="1269" w:type="dxa"/>
            <w:vMerge/>
          </w:tcPr>
          <w:p w14:paraId="213AE99B" w14:textId="77777777" w:rsidR="002561DA" w:rsidRPr="00540035" w:rsidRDefault="002561DA" w:rsidP="002561DA">
            <w:pPr>
              <w:spacing w:line="438" w:lineRule="exact"/>
              <w:rPr>
                <w:sz w:val="16"/>
                <w:szCs w:val="16"/>
              </w:rPr>
            </w:pPr>
          </w:p>
        </w:tc>
      </w:tr>
      <w:tr w:rsidR="002561DA" w:rsidRPr="00540035" w14:paraId="7684BEB4" w14:textId="77777777" w:rsidTr="002561DA">
        <w:trPr>
          <w:jc w:val="center"/>
        </w:trPr>
        <w:tc>
          <w:tcPr>
            <w:tcW w:w="376" w:type="dxa"/>
            <w:vMerge/>
            <w:shd w:val="clear" w:color="auto" w:fill="D9D9D9" w:themeFill="background1" w:themeFillShade="D9"/>
          </w:tcPr>
          <w:p w14:paraId="3A020B4D" w14:textId="77777777" w:rsidR="002561DA" w:rsidRPr="00540035" w:rsidRDefault="002561DA" w:rsidP="002561DA">
            <w:pPr>
              <w:spacing w:line="438" w:lineRule="exact"/>
              <w:rPr>
                <w:sz w:val="16"/>
                <w:szCs w:val="16"/>
              </w:rPr>
            </w:pPr>
          </w:p>
        </w:tc>
        <w:tc>
          <w:tcPr>
            <w:tcW w:w="376" w:type="dxa"/>
            <w:vMerge/>
          </w:tcPr>
          <w:p w14:paraId="7B786AC0" w14:textId="77777777" w:rsidR="002561DA" w:rsidRPr="00540035" w:rsidRDefault="002561DA" w:rsidP="002561DA">
            <w:pPr>
              <w:spacing w:line="438" w:lineRule="exact"/>
              <w:rPr>
                <w:sz w:val="16"/>
                <w:szCs w:val="16"/>
              </w:rPr>
            </w:pPr>
          </w:p>
        </w:tc>
        <w:tc>
          <w:tcPr>
            <w:tcW w:w="1370" w:type="dxa"/>
            <w:gridSpan w:val="2"/>
          </w:tcPr>
          <w:p w14:paraId="55A44986" w14:textId="77777777" w:rsidR="002561DA" w:rsidRPr="00540035" w:rsidRDefault="002561DA" w:rsidP="002561DA">
            <w:pPr>
              <w:spacing w:line="438" w:lineRule="exact"/>
              <w:rPr>
                <w:sz w:val="16"/>
                <w:szCs w:val="16"/>
              </w:rPr>
            </w:pPr>
            <w:r w:rsidRPr="00540035">
              <w:rPr>
                <w:rFonts w:hint="eastAsia"/>
                <w:sz w:val="16"/>
                <w:szCs w:val="16"/>
              </w:rPr>
              <w:t>戦傷病者特別援護法</w:t>
            </w:r>
          </w:p>
        </w:tc>
        <w:tc>
          <w:tcPr>
            <w:tcW w:w="988" w:type="dxa"/>
          </w:tcPr>
          <w:p w14:paraId="1AA58A99" w14:textId="77777777" w:rsidR="002561DA" w:rsidRPr="00540035" w:rsidRDefault="002561DA" w:rsidP="002561DA">
            <w:pPr>
              <w:spacing w:line="438" w:lineRule="exact"/>
              <w:rPr>
                <w:sz w:val="16"/>
                <w:szCs w:val="16"/>
              </w:rPr>
            </w:pPr>
            <w:r w:rsidRPr="00540035">
              <w:rPr>
                <w:rFonts w:hint="eastAsia"/>
                <w:sz w:val="16"/>
                <w:szCs w:val="16"/>
              </w:rPr>
              <w:t>補装具</w:t>
            </w:r>
          </w:p>
        </w:tc>
        <w:tc>
          <w:tcPr>
            <w:tcW w:w="1165" w:type="dxa"/>
          </w:tcPr>
          <w:p w14:paraId="5BC2DF28" w14:textId="77777777" w:rsidR="002561DA" w:rsidRPr="00540035" w:rsidRDefault="002561DA" w:rsidP="002561DA">
            <w:pPr>
              <w:spacing w:line="438" w:lineRule="exact"/>
              <w:rPr>
                <w:sz w:val="16"/>
                <w:szCs w:val="16"/>
              </w:rPr>
            </w:pPr>
            <w:r w:rsidRPr="00540035">
              <w:rPr>
                <w:rFonts w:hint="eastAsia"/>
                <w:sz w:val="16"/>
                <w:szCs w:val="16"/>
              </w:rPr>
              <w:t>戦傷病者手帳所持者</w:t>
            </w:r>
          </w:p>
        </w:tc>
        <w:tc>
          <w:tcPr>
            <w:tcW w:w="540" w:type="dxa"/>
          </w:tcPr>
          <w:p w14:paraId="5DF7D79F" w14:textId="77777777" w:rsidR="002561DA" w:rsidRPr="00540035" w:rsidRDefault="002561DA" w:rsidP="002561DA">
            <w:pPr>
              <w:spacing w:line="438" w:lineRule="exact"/>
              <w:rPr>
                <w:sz w:val="16"/>
                <w:szCs w:val="16"/>
              </w:rPr>
            </w:pPr>
            <w:r w:rsidRPr="00540035">
              <w:rPr>
                <w:rFonts w:hint="eastAsia"/>
                <w:sz w:val="16"/>
                <w:szCs w:val="16"/>
              </w:rPr>
              <w:t>国</w:t>
            </w:r>
          </w:p>
        </w:tc>
        <w:tc>
          <w:tcPr>
            <w:tcW w:w="1410" w:type="dxa"/>
          </w:tcPr>
          <w:p w14:paraId="0817E3A7" w14:textId="77777777" w:rsidR="002561DA" w:rsidRPr="00540035" w:rsidRDefault="002561DA" w:rsidP="002561DA">
            <w:pPr>
              <w:spacing w:line="438" w:lineRule="exact"/>
              <w:rPr>
                <w:sz w:val="16"/>
                <w:szCs w:val="16"/>
              </w:rPr>
            </w:pPr>
            <w:r w:rsidRPr="00540035">
              <w:rPr>
                <w:rFonts w:hint="eastAsia"/>
                <w:sz w:val="16"/>
                <w:szCs w:val="16"/>
              </w:rPr>
              <w:t>都道府県</w:t>
            </w:r>
          </w:p>
        </w:tc>
        <w:tc>
          <w:tcPr>
            <w:tcW w:w="572" w:type="dxa"/>
            <w:vMerge/>
          </w:tcPr>
          <w:p w14:paraId="17853EEF" w14:textId="77777777" w:rsidR="002561DA" w:rsidRPr="00540035" w:rsidRDefault="002561DA" w:rsidP="002561DA">
            <w:pPr>
              <w:spacing w:line="438" w:lineRule="exact"/>
              <w:rPr>
                <w:sz w:val="16"/>
                <w:szCs w:val="16"/>
              </w:rPr>
            </w:pPr>
          </w:p>
        </w:tc>
        <w:tc>
          <w:tcPr>
            <w:tcW w:w="428" w:type="dxa"/>
            <w:vMerge w:val="restart"/>
          </w:tcPr>
          <w:p w14:paraId="6DCC1251" w14:textId="77777777" w:rsidR="002561DA" w:rsidRPr="00540035" w:rsidRDefault="002561DA" w:rsidP="002561DA">
            <w:pPr>
              <w:spacing w:line="438" w:lineRule="exact"/>
              <w:rPr>
                <w:sz w:val="16"/>
                <w:szCs w:val="16"/>
              </w:rPr>
            </w:pPr>
            <w:r w:rsidRPr="00540035">
              <w:rPr>
                <w:rFonts w:hint="eastAsia"/>
                <w:sz w:val="16"/>
                <w:szCs w:val="16"/>
              </w:rPr>
              <w:t>ない</w:t>
            </w:r>
          </w:p>
        </w:tc>
        <w:tc>
          <w:tcPr>
            <w:tcW w:w="1269" w:type="dxa"/>
            <w:vMerge w:val="restart"/>
          </w:tcPr>
          <w:p w14:paraId="48E78FCE" w14:textId="77777777" w:rsidR="002561DA" w:rsidRPr="00540035" w:rsidRDefault="002561DA" w:rsidP="002561DA">
            <w:pPr>
              <w:spacing w:line="438" w:lineRule="exact"/>
              <w:rPr>
                <w:sz w:val="16"/>
                <w:szCs w:val="16"/>
              </w:rPr>
            </w:pPr>
          </w:p>
        </w:tc>
      </w:tr>
      <w:tr w:rsidR="002561DA" w:rsidRPr="00540035" w14:paraId="256BB050" w14:textId="77777777" w:rsidTr="002561DA">
        <w:trPr>
          <w:jc w:val="center"/>
        </w:trPr>
        <w:tc>
          <w:tcPr>
            <w:tcW w:w="376" w:type="dxa"/>
            <w:vMerge/>
            <w:shd w:val="clear" w:color="auto" w:fill="D9D9D9" w:themeFill="background1" w:themeFillShade="D9"/>
          </w:tcPr>
          <w:p w14:paraId="5D94FCAB" w14:textId="77777777" w:rsidR="002561DA" w:rsidRPr="00540035" w:rsidRDefault="002561DA" w:rsidP="002561DA">
            <w:pPr>
              <w:spacing w:line="438" w:lineRule="exact"/>
              <w:rPr>
                <w:sz w:val="16"/>
                <w:szCs w:val="16"/>
              </w:rPr>
            </w:pPr>
          </w:p>
        </w:tc>
        <w:tc>
          <w:tcPr>
            <w:tcW w:w="376" w:type="dxa"/>
            <w:vMerge/>
          </w:tcPr>
          <w:p w14:paraId="37AE20EF" w14:textId="77777777" w:rsidR="002561DA" w:rsidRPr="00540035" w:rsidRDefault="002561DA" w:rsidP="002561DA">
            <w:pPr>
              <w:spacing w:line="438" w:lineRule="exact"/>
              <w:rPr>
                <w:sz w:val="16"/>
                <w:szCs w:val="16"/>
              </w:rPr>
            </w:pPr>
          </w:p>
        </w:tc>
        <w:tc>
          <w:tcPr>
            <w:tcW w:w="1370" w:type="dxa"/>
            <w:gridSpan w:val="2"/>
          </w:tcPr>
          <w:p w14:paraId="2E32517C" w14:textId="77777777" w:rsidR="002561DA" w:rsidRPr="00540035" w:rsidRDefault="002561DA" w:rsidP="002561DA">
            <w:pPr>
              <w:spacing w:line="438" w:lineRule="exact"/>
              <w:rPr>
                <w:sz w:val="16"/>
                <w:szCs w:val="16"/>
              </w:rPr>
            </w:pPr>
            <w:r w:rsidRPr="00540035">
              <w:rPr>
                <w:rFonts w:hint="eastAsia"/>
                <w:sz w:val="16"/>
                <w:szCs w:val="16"/>
              </w:rPr>
              <w:t>生活保護法</w:t>
            </w:r>
          </w:p>
        </w:tc>
        <w:tc>
          <w:tcPr>
            <w:tcW w:w="988" w:type="dxa"/>
          </w:tcPr>
          <w:p w14:paraId="5B6CC1A9" w14:textId="77777777" w:rsidR="002561DA" w:rsidRPr="00540035" w:rsidRDefault="002561DA" w:rsidP="002561DA">
            <w:pPr>
              <w:spacing w:line="438" w:lineRule="exact"/>
              <w:rPr>
                <w:sz w:val="16"/>
                <w:szCs w:val="16"/>
              </w:rPr>
            </w:pPr>
            <w:r w:rsidRPr="00540035">
              <w:rPr>
                <w:rFonts w:hint="eastAsia"/>
                <w:sz w:val="16"/>
                <w:szCs w:val="16"/>
              </w:rPr>
              <w:t>治療材料</w:t>
            </w:r>
          </w:p>
        </w:tc>
        <w:tc>
          <w:tcPr>
            <w:tcW w:w="1165" w:type="dxa"/>
          </w:tcPr>
          <w:p w14:paraId="764E5266" w14:textId="77777777" w:rsidR="002561DA" w:rsidRPr="00540035" w:rsidRDefault="002561DA" w:rsidP="002561DA">
            <w:pPr>
              <w:spacing w:line="438" w:lineRule="exact"/>
              <w:rPr>
                <w:sz w:val="16"/>
                <w:szCs w:val="16"/>
              </w:rPr>
            </w:pPr>
            <w:r w:rsidRPr="00540035">
              <w:rPr>
                <w:rFonts w:hint="eastAsia"/>
                <w:sz w:val="16"/>
                <w:szCs w:val="16"/>
              </w:rPr>
              <w:t>生活困窮者</w:t>
            </w:r>
          </w:p>
        </w:tc>
        <w:tc>
          <w:tcPr>
            <w:tcW w:w="540" w:type="dxa"/>
          </w:tcPr>
          <w:p w14:paraId="35BC0360" w14:textId="77777777" w:rsidR="002561DA" w:rsidRPr="00540035" w:rsidRDefault="002561DA" w:rsidP="002561DA">
            <w:pPr>
              <w:spacing w:line="438" w:lineRule="exact"/>
              <w:rPr>
                <w:sz w:val="16"/>
                <w:szCs w:val="16"/>
              </w:rPr>
            </w:pPr>
            <w:r w:rsidRPr="00540035">
              <w:rPr>
                <w:rFonts w:hint="eastAsia"/>
                <w:sz w:val="16"/>
                <w:szCs w:val="16"/>
              </w:rPr>
              <w:t>国</w:t>
            </w:r>
          </w:p>
        </w:tc>
        <w:tc>
          <w:tcPr>
            <w:tcW w:w="1410" w:type="dxa"/>
          </w:tcPr>
          <w:p w14:paraId="08DA3825" w14:textId="77777777" w:rsidR="002561DA" w:rsidRPr="00540035" w:rsidRDefault="002561DA" w:rsidP="002561DA">
            <w:pPr>
              <w:spacing w:line="438" w:lineRule="exact"/>
              <w:rPr>
                <w:sz w:val="16"/>
                <w:szCs w:val="16"/>
              </w:rPr>
            </w:pPr>
            <w:r w:rsidRPr="00540035">
              <w:rPr>
                <w:rFonts w:hint="eastAsia"/>
                <w:sz w:val="16"/>
                <w:szCs w:val="16"/>
              </w:rPr>
              <w:t>市福祉事務所・町村役場</w:t>
            </w:r>
          </w:p>
        </w:tc>
        <w:tc>
          <w:tcPr>
            <w:tcW w:w="572" w:type="dxa"/>
            <w:vMerge/>
          </w:tcPr>
          <w:p w14:paraId="36A894BF" w14:textId="77777777" w:rsidR="002561DA" w:rsidRPr="00540035" w:rsidRDefault="002561DA" w:rsidP="002561DA">
            <w:pPr>
              <w:spacing w:line="438" w:lineRule="exact"/>
              <w:rPr>
                <w:sz w:val="16"/>
                <w:szCs w:val="16"/>
              </w:rPr>
            </w:pPr>
          </w:p>
        </w:tc>
        <w:tc>
          <w:tcPr>
            <w:tcW w:w="428" w:type="dxa"/>
            <w:vMerge/>
          </w:tcPr>
          <w:p w14:paraId="7C5F2ACA" w14:textId="77777777" w:rsidR="002561DA" w:rsidRPr="00540035" w:rsidRDefault="002561DA" w:rsidP="002561DA">
            <w:pPr>
              <w:spacing w:line="438" w:lineRule="exact"/>
              <w:rPr>
                <w:sz w:val="16"/>
                <w:szCs w:val="16"/>
              </w:rPr>
            </w:pPr>
          </w:p>
        </w:tc>
        <w:tc>
          <w:tcPr>
            <w:tcW w:w="1269" w:type="dxa"/>
            <w:vMerge/>
          </w:tcPr>
          <w:p w14:paraId="69F98B8E" w14:textId="77777777" w:rsidR="002561DA" w:rsidRPr="00540035" w:rsidRDefault="002561DA" w:rsidP="002561DA">
            <w:pPr>
              <w:spacing w:line="438" w:lineRule="exact"/>
              <w:rPr>
                <w:sz w:val="16"/>
                <w:szCs w:val="16"/>
              </w:rPr>
            </w:pPr>
          </w:p>
        </w:tc>
      </w:tr>
      <w:tr w:rsidR="002561DA" w:rsidRPr="00540035" w14:paraId="0B85A95D" w14:textId="77777777" w:rsidTr="002561DA">
        <w:trPr>
          <w:trHeight w:val="339"/>
          <w:jc w:val="center"/>
        </w:trPr>
        <w:tc>
          <w:tcPr>
            <w:tcW w:w="376" w:type="dxa"/>
            <w:vMerge w:val="restart"/>
            <w:shd w:val="clear" w:color="auto" w:fill="D9D9D9" w:themeFill="background1" w:themeFillShade="D9"/>
          </w:tcPr>
          <w:p w14:paraId="2F57ABDB" w14:textId="77777777" w:rsidR="002561DA" w:rsidRPr="00540035" w:rsidRDefault="002561DA" w:rsidP="002561DA">
            <w:pPr>
              <w:spacing w:line="438" w:lineRule="exact"/>
              <w:rPr>
                <w:sz w:val="16"/>
                <w:szCs w:val="16"/>
              </w:rPr>
            </w:pPr>
            <w:r>
              <w:rPr>
                <w:rFonts w:hint="eastAsia"/>
                <w:sz w:val="16"/>
                <w:szCs w:val="16"/>
              </w:rPr>
              <w:t>社会保険系</w:t>
            </w:r>
          </w:p>
        </w:tc>
        <w:tc>
          <w:tcPr>
            <w:tcW w:w="376" w:type="dxa"/>
            <w:vMerge w:val="restart"/>
          </w:tcPr>
          <w:p w14:paraId="5168AC47" w14:textId="77777777" w:rsidR="002561DA" w:rsidRPr="00540035" w:rsidRDefault="002561DA" w:rsidP="002561DA">
            <w:pPr>
              <w:spacing w:line="438" w:lineRule="exact"/>
              <w:rPr>
                <w:sz w:val="16"/>
                <w:szCs w:val="16"/>
              </w:rPr>
            </w:pPr>
            <w:r>
              <w:rPr>
                <w:rFonts w:hint="eastAsia"/>
                <w:sz w:val="16"/>
                <w:szCs w:val="16"/>
              </w:rPr>
              <w:t>医療行政</w:t>
            </w:r>
          </w:p>
        </w:tc>
        <w:tc>
          <w:tcPr>
            <w:tcW w:w="377" w:type="dxa"/>
            <w:vMerge w:val="restart"/>
          </w:tcPr>
          <w:p w14:paraId="37A5F0B7" w14:textId="77777777" w:rsidR="002561DA" w:rsidRPr="00540035" w:rsidRDefault="002561DA" w:rsidP="002561DA">
            <w:pPr>
              <w:spacing w:line="438" w:lineRule="exact"/>
              <w:rPr>
                <w:sz w:val="16"/>
                <w:szCs w:val="16"/>
              </w:rPr>
            </w:pPr>
            <w:r>
              <w:rPr>
                <w:rFonts w:hint="eastAsia"/>
                <w:sz w:val="16"/>
                <w:szCs w:val="16"/>
              </w:rPr>
              <w:t>健康保険</w:t>
            </w:r>
          </w:p>
        </w:tc>
        <w:tc>
          <w:tcPr>
            <w:tcW w:w="993" w:type="dxa"/>
          </w:tcPr>
          <w:p w14:paraId="74107CE9" w14:textId="77777777" w:rsidR="002561DA" w:rsidRPr="00540035" w:rsidRDefault="002561DA" w:rsidP="002561DA">
            <w:pPr>
              <w:spacing w:line="438" w:lineRule="exact"/>
              <w:rPr>
                <w:sz w:val="16"/>
                <w:szCs w:val="16"/>
              </w:rPr>
            </w:pPr>
            <w:r>
              <w:rPr>
                <w:rFonts w:hint="eastAsia"/>
                <w:sz w:val="16"/>
                <w:szCs w:val="16"/>
              </w:rPr>
              <w:t>政府管掌</w:t>
            </w:r>
          </w:p>
        </w:tc>
        <w:tc>
          <w:tcPr>
            <w:tcW w:w="988" w:type="dxa"/>
            <w:vMerge w:val="restart"/>
          </w:tcPr>
          <w:p w14:paraId="3794EE15" w14:textId="77777777" w:rsidR="002561DA" w:rsidRPr="00540035" w:rsidRDefault="002561DA" w:rsidP="002561DA">
            <w:pPr>
              <w:spacing w:line="438" w:lineRule="exact"/>
              <w:rPr>
                <w:sz w:val="16"/>
                <w:szCs w:val="16"/>
              </w:rPr>
            </w:pPr>
            <w:r>
              <w:rPr>
                <w:rFonts w:hint="eastAsia"/>
                <w:sz w:val="16"/>
                <w:szCs w:val="16"/>
              </w:rPr>
              <w:t>医療費の給付</w:t>
            </w:r>
          </w:p>
        </w:tc>
        <w:tc>
          <w:tcPr>
            <w:tcW w:w="1165" w:type="dxa"/>
            <w:vMerge w:val="restart"/>
          </w:tcPr>
          <w:p w14:paraId="677E63C8" w14:textId="77777777" w:rsidR="002561DA" w:rsidRPr="00540035" w:rsidRDefault="002561DA" w:rsidP="002561DA">
            <w:pPr>
              <w:spacing w:line="438" w:lineRule="exact"/>
              <w:rPr>
                <w:sz w:val="16"/>
                <w:szCs w:val="16"/>
              </w:rPr>
            </w:pPr>
            <w:r>
              <w:rPr>
                <w:rFonts w:hint="eastAsia"/>
                <w:sz w:val="16"/>
                <w:szCs w:val="16"/>
              </w:rPr>
              <w:t>一般被用者</w:t>
            </w:r>
          </w:p>
        </w:tc>
        <w:tc>
          <w:tcPr>
            <w:tcW w:w="540" w:type="dxa"/>
          </w:tcPr>
          <w:p w14:paraId="76C6ECC9" w14:textId="77777777" w:rsidR="002561DA" w:rsidRPr="00540035" w:rsidRDefault="002561DA" w:rsidP="002561DA">
            <w:pPr>
              <w:spacing w:line="438" w:lineRule="exact"/>
              <w:rPr>
                <w:sz w:val="16"/>
                <w:szCs w:val="16"/>
              </w:rPr>
            </w:pPr>
            <w:r>
              <w:rPr>
                <w:rFonts w:hint="eastAsia"/>
                <w:sz w:val="16"/>
                <w:szCs w:val="16"/>
              </w:rPr>
              <w:t>国</w:t>
            </w:r>
          </w:p>
        </w:tc>
        <w:tc>
          <w:tcPr>
            <w:tcW w:w="1410" w:type="dxa"/>
          </w:tcPr>
          <w:p w14:paraId="4876C1E5" w14:textId="77777777" w:rsidR="002561DA" w:rsidRPr="00540035" w:rsidRDefault="002561DA" w:rsidP="002561DA">
            <w:pPr>
              <w:spacing w:line="438" w:lineRule="exact"/>
              <w:rPr>
                <w:sz w:val="16"/>
                <w:szCs w:val="16"/>
              </w:rPr>
            </w:pPr>
            <w:r>
              <w:rPr>
                <w:rFonts w:hint="eastAsia"/>
                <w:sz w:val="16"/>
                <w:szCs w:val="16"/>
              </w:rPr>
              <w:t>社会保険事務所</w:t>
            </w:r>
          </w:p>
        </w:tc>
        <w:tc>
          <w:tcPr>
            <w:tcW w:w="572" w:type="dxa"/>
            <w:vMerge w:val="restart"/>
          </w:tcPr>
          <w:p w14:paraId="0EF9572B" w14:textId="77777777" w:rsidR="002561DA" w:rsidRDefault="002561DA" w:rsidP="002561DA">
            <w:pPr>
              <w:spacing w:line="438" w:lineRule="exact"/>
              <w:rPr>
                <w:sz w:val="16"/>
                <w:szCs w:val="16"/>
              </w:rPr>
            </w:pPr>
            <w:r>
              <w:rPr>
                <w:rFonts w:hint="eastAsia"/>
                <w:sz w:val="16"/>
                <w:szCs w:val="16"/>
              </w:rPr>
              <w:t>主</w:t>
            </w:r>
          </w:p>
          <w:p w14:paraId="0E91D275" w14:textId="77777777" w:rsidR="002561DA" w:rsidRDefault="002561DA" w:rsidP="002561DA">
            <w:pPr>
              <w:spacing w:line="438" w:lineRule="exact"/>
              <w:rPr>
                <w:sz w:val="16"/>
                <w:szCs w:val="16"/>
              </w:rPr>
            </w:pPr>
            <w:r>
              <w:rPr>
                <w:rFonts w:hint="eastAsia"/>
                <w:sz w:val="16"/>
                <w:szCs w:val="16"/>
              </w:rPr>
              <w:t>に</w:t>
            </w:r>
          </w:p>
          <w:p w14:paraId="0B439113" w14:textId="77777777" w:rsidR="002561DA" w:rsidRDefault="002561DA" w:rsidP="002561DA">
            <w:pPr>
              <w:spacing w:line="438" w:lineRule="exact"/>
              <w:rPr>
                <w:sz w:val="16"/>
                <w:szCs w:val="16"/>
              </w:rPr>
            </w:pPr>
            <w:r>
              <w:rPr>
                <w:rFonts w:hint="eastAsia"/>
                <w:sz w:val="16"/>
                <w:szCs w:val="16"/>
              </w:rPr>
              <w:t>拠</w:t>
            </w:r>
          </w:p>
          <w:p w14:paraId="3A212CB7" w14:textId="77777777" w:rsidR="002561DA" w:rsidRDefault="002561DA" w:rsidP="002561DA">
            <w:pPr>
              <w:spacing w:line="438" w:lineRule="exact"/>
              <w:rPr>
                <w:sz w:val="16"/>
                <w:szCs w:val="16"/>
              </w:rPr>
            </w:pPr>
            <w:r>
              <w:rPr>
                <w:rFonts w:hint="eastAsia"/>
                <w:sz w:val="16"/>
                <w:szCs w:val="16"/>
              </w:rPr>
              <w:t>出</w:t>
            </w:r>
          </w:p>
          <w:p w14:paraId="25BD45C5" w14:textId="77777777" w:rsidR="002561DA" w:rsidRDefault="002561DA" w:rsidP="002561DA">
            <w:pPr>
              <w:spacing w:line="438" w:lineRule="exact"/>
              <w:rPr>
                <w:sz w:val="16"/>
                <w:szCs w:val="16"/>
              </w:rPr>
            </w:pPr>
            <w:r>
              <w:rPr>
                <w:rFonts w:hint="eastAsia"/>
                <w:sz w:val="16"/>
                <w:szCs w:val="16"/>
              </w:rPr>
              <w:t>金</w:t>
            </w:r>
          </w:p>
          <w:p w14:paraId="692A4F82" w14:textId="77777777" w:rsidR="002561DA" w:rsidRDefault="002561DA" w:rsidP="002561DA">
            <w:pPr>
              <w:spacing w:line="438" w:lineRule="exact"/>
              <w:rPr>
                <w:sz w:val="16"/>
                <w:szCs w:val="16"/>
              </w:rPr>
            </w:pPr>
            <w:r>
              <w:rPr>
                <w:rFonts w:hint="eastAsia"/>
                <w:sz w:val="16"/>
                <w:szCs w:val="16"/>
              </w:rPr>
              <w:t>（</w:t>
            </w:r>
          </w:p>
          <w:p w14:paraId="1739303B" w14:textId="77777777" w:rsidR="002561DA" w:rsidRDefault="002561DA" w:rsidP="002561DA">
            <w:pPr>
              <w:spacing w:line="438" w:lineRule="exact"/>
              <w:rPr>
                <w:sz w:val="16"/>
                <w:szCs w:val="16"/>
              </w:rPr>
            </w:pPr>
            <w:r>
              <w:rPr>
                <w:rFonts w:hint="eastAsia"/>
                <w:sz w:val="16"/>
                <w:szCs w:val="16"/>
              </w:rPr>
              <w:t>保</w:t>
            </w:r>
          </w:p>
          <w:p w14:paraId="07FC0088" w14:textId="77777777" w:rsidR="002561DA" w:rsidRPr="00540035" w:rsidRDefault="002561DA" w:rsidP="002561DA">
            <w:pPr>
              <w:spacing w:line="438" w:lineRule="exact"/>
              <w:rPr>
                <w:sz w:val="16"/>
                <w:szCs w:val="16"/>
              </w:rPr>
            </w:pPr>
            <w:r>
              <w:rPr>
                <w:rFonts w:hint="eastAsia"/>
                <w:sz w:val="16"/>
                <w:szCs w:val="16"/>
              </w:rPr>
              <w:t>険料）</w:t>
            </w:r>
          </w:p>
        </w:tc>
        <w:tc>
          <w:tcPr>
            <w:tcW w:w="428" w:type="dxa"/>
            <w:vMerge w:val="restart"/>
          </w:tcPr>
          <w:p w14:paraId="69AD249D" w14:textId="77777777" w:rsidR="002561DA" w:rsidRPr="00540035" w:rsidRDefault="002561DA" w:rsidP="002561DA">
            <w:pPr>
              <w:spacing w:line="438" w:lineRule="exact"/>
              <w:rPr>
                <w:sz w:val="16"/>
                <w:szCs w:val="16"/>
              </w:rPr>
            </w:pPr>
            <w:r>
              <w:rPr>
                <w:rFonts w:hint="eastAsia"/>
                <w:sz w:val="16"/>
                <w:szCs w:val="16"/>
              </w:rPr>
              <w:t>ある</w:t>
            </w:r>
          </w:p>
        </w:tc>
        <w:tc>
          <w:tcPr>
            <w:tcW w:w="1269" w:type="dxa"/>
            <w:vMerge w:val="restart"/>
          </w:tcPr>
          <w:p w14:paraId="3262989E" w14:textId="77777777" w:rsidR="002561DA" w:rsidRPr="00540035" w:rsidRDefault="002561DA" w:rsidP="002561DA">
            <w:pPr>
              <w:spacing w:line="438" w:lineRule="exact"/>
              <w:rPr>
                <w:sz w:val="16"/>
                <w:szCs w:val="16"/>
              </w:rPr>
            </w:pPr>
            <w:r>
              <w:rPr>
                <w:rFonts w:hint="eastAsia"/>
                <w:sz w:val="16"/>
                <w:szCs w:val="16"/>
              </w:rPr>
              <w:t>給付を希望する補装具単価×健康保険給付率</w:t>
            </w:r>
          </w:p>
        </w:tc>
      </w:tr>
      <w:tr w:rsidR="002561DA" w:rsidRPr="00540035" w14:paraId="421F941B" w14:textId="77777777" w:rsidTr="002561DA">
        <w:trPr>
          <w:trHeight w:val="698"/>
          <w:jc w:val="center"/>
        </w:trPr>
        <w:tc>
          <w:tcPr>
            <w:tcW w:w="376" w:type="dxa"/>
            <w:vMerge/>
            <w:shd w:val="clear" w:color="auto" w:fill="D9D9D9" w:themeFill="background1" w:themeFillShade="D9"/>
          </w:tcPr>
          <w:p w14:paraId="21BEFE99" w14:textId="77777777" w:rsidR="002561DA" w:rsidRDefault="002561DA" w:rsidP="002561DA">
            <w:pPr>
              <w:spacing w:line="438" w:lineRule="exact"/>
              <w:rPr>
                <w:sz w:val="16"/>
                <w:szCs w:val="16"/>
              </w:rPr>
            </w:pPr>
          </w:p>
        </w:tc>
        <w:tc>
          <w:tcPr>
            <w:tcW w:w="376" w:type="dxa"/>
            <w:vMerge/>
          </w:tcPr>
          <w:p w14:paraId="3739F4B2" w14:textId="77777777" w:rsidR="002561DA" w:rsidRDefault="002561DA" w:rsidP="002561DA">
            <w:pPr>
              <w:spacing w:line="438" w:lineRule="exact"/>
              <w:rPr>
                <w:sz w:val="16"/>
                <w:szCs w:val="16"/>
              </w:rPr>
            </w:pPr>
          </w:p>
        </w:tc>
        <w:tc>
          <w:tcPr>
            <w:tcW w:w="377" w:type="dxa"/>
            <w:vMerge/>
          </w:tcPr>
          <w:p w14:paraId="456D2495" w14:textId="77777777" w:rsidR="002561DA" w:rsidRDefault="002561DA" w:rsidP="002561DA">
            <w:pPr>
              <w:spacing w:line="438" w:lineRule="exact"/>
              <w:rPr>
                <w:sz w:val="16"/>
                <w:szCs w:val="16"/>
              </w:rPr>
            </w:pPr>
          </w:p>
        </w:tc>
        <w:tc>
          <w:tcPr>
            <w:tcW w:w="993" w:type="dxa"/>
          </w:tcPr>
          <w:p w14:paraId="072152C1" w14:textId="77777777" w:rsidR="002561DA" w:rsidRDefault="002561DA" w:rsidP="002561DA">
            <w:pPr>
              <w:spacing w:line="438" w:lineRule="exact"/>
              <w:rPr>
                <w:sz w:val="16"/>
                <w:szCs w:val="16"/>
              </w:rPr>
            </w:pPr>
            <w:r>
              <w:rPr>
                <w:rFonts w:hint="eastAsia"/>
                <w:sz w:val="16"/>
                <w:szCs w:val="16"/>
              </w:rPr>
              <w:t>組府管掌</w:t>
            </w:r>
          </w:p>
        </w:tc>
        <w:tc>
          <w:tcPr>
            <w:tcW w:w="988" w:type="dxa"/>
            <w:vMerge/>
          </w:tcPr>
          <w:p w14:paraId="24707BCC" w14:textId="77777777" w:rsidR="002561DA" w:rsidRPr="00540035" w:rsidRDefault="002561DA" w:rsidP="002561DA">
            <w:pPr>
              <w:spacing w:line="438" w:lineRule="exact"/>
              <w:rPr>
                <w:sz w:val="16"/>
                <w:szCs w:val="16"/>
              </w:rPr>
            </w:pPr>
          </w:p>
        </w:tc>
        <w:tc>
          <w:tcPr>
            <w:tcW w:w="1165" w:type="dxa"/>
            <w:vMerge/>
          </w:tcPr>
          <w:p w14:paraId="0A4A181B" w14:textId="77777777" w:rsidR="002561DA" w:rsidRPr="00540035" w:rsidRDefault="002561DA" w:rsidP="002561DA">
            <w:pPr>
              <w:spacing w:line="438" w:lineRule="exact"/>
              <w:rPr>
                <w:sz w:val="16"/>
                <w:szCs w:val="16"/>
              </w:rPr>
            </w:pPr>
          </w:p>
        </w:tc>
        <w:tc>
          <w:tcPr>
            <w:tcW w:w="540" w:type="dxa"/>
          </w:tcPr>
          <w:p w14:paraId="578B72DD" w14:textId="77777777" w:rsidR="002561DA" w:rsidRPr="00540035" w:rsidRDefault="002561DA" w:rsidP="002561DA">
            <w:pPr>
              <w:spacing w:line="438" w:lineRule="exact"/>
              <w:rPr>
                <w:sz w:val="16"/>
                <w:szCs w:val="16"/>
              </w:rPr>
            </w:pPr>
            <w:r>
              <w:rPr>
                <w:rFonts w:hint="eastAsia"/>
                <w:sz w:val="16"/>
                <w:szCs w:val="16"/>
              </w:rPr>
              <w:t>健康保険組合</w:t>
            </w:r>
          </w:p>
        </w:tc>
        <w:tc>
          <w:tcPr>
            <w:tcW w:w="1410" w:type="dxa"/>
          </w:tcPr>
          <w:p w14:paraId="1BC264D3" w14:textId="77777777" w:rsidR="002561DA" w:rsidRPr="00540035" w:rsidRDefault="002561DA" w:rsidP="002561DA">
            <w:pPr>
              <w:spacing w:line="438" w:lineRule="exact"/>
              <w:rPr>
                <w:sz w:val="16"/>
                <w:szCs w:val="16"/>
              </w:rPr>
            </w:pPr>
            <w:r>
              <w:rPr>
                <w:rFonts w:hint="eastAsia"/>
                <w:sz w:val="16"/>
                <w:szCs w:val="16"/>
              </w:rPr>
              <w:t>企業別健康保険組合</w:t>
            </w:r>
          </w:p>
        </w:tc>
        <w:tc>
          <w:tcPr>
            <w:tcW w:w="572" w:type="dxa"/>
            <w:vMerge/>
          </w:tcPr>
          <w:p w14:paraId="0BA2B2A5" w14:textId="77777777" w:rsidR="002561DA" w:rsidRPr="00540035" w:rsidRDefault="002561DA" w:rsidP="002561DA">
            <w:pPr>
              <w:spacing w:line="438" w:lineRule="exact"/>
              <w:rPr>
                <w:sz w:val="16"/>
                <w:szCs w:val="16"/>
              </w:rPr>
            </w:pPr>
          </w:p>
        </w:tc>
        <w:tc>
          <w:tcPr>
            <w:tcW w:w="428" w:type="dxa"/>
            <w:vMerge/>
          </w:tcPr>
          <w:p w14:paraId="7BAC1C0F" w14:textId="77777777" w:rsidR="002561DA" w:rsidRPr="00540035" w:rsidRDefault="002561DA" w:rsidP="002561DA">
            <w:pPr>
              <w:spacing w:line="438" w:lineRule="exact"/>
              <w:rPr>
                <w:sz w:val="16"/>
                <w:szCs w:val="16"/>
              </w:rPr>
            </w:pPr>
          </w:p>
        </w:tc>
        <w:tc>
          <w:tcPr>
            <w:tcW w:w="1269" w:type="dxa"/>
            <w:vMerge/>
          </w:tcPr>
          <w:p w14:paraId="14BD6D87" w14:textId="77777777" w:rsidR="002561DA" w:rsidRPr="00540035" w:rsidRDefault="002561DA" w:rsidP="002561DA">
            <w:pPr>
              <w:spacing w:line="438" w:lineRule="exact"/>
              <w:rPr>
                <w:sz w:val="16"/>
                <w:szCs w:val="16"/>
              </w:rPr>
            </w:pPr>
          </w:p>
        </w:tc>
      </w:tr>
      <w:tr w:rsidR="002561DA" w:rsidRPr="00540035" w14:paraId="7046357A" w14:textId="77777777" w:rsidTr="002561DA">
        <w:trPr>
          <w:jc w:val="center"/>
        </w:trPr>
        <w:tc>
          <w:tcPr>
            <w:tcW w:w="376" w:type="dxa"/>
            <w:vMerge/>
            <w:shd w:val="clear" w:color="auto" w:fill="D9D9D9" w:themeFill="background1" w:themeFillShade="D9"/>
          </w:tcPr>
          <w:p w14:paraId="5081B543" w14:textId="77777777" w:rsidR="002561DA" w:rsidRPr="00540035" w:rsidRDefault="002561DA" w:rsidP="002561DA">
            <w:pPr>
              <w:spacing w:line="438" w:lineRule="exact"/>
              <w:rPr>
                <w:sz w:val="16"/>
                <w:szCs w:val="16"/>
              </w:rPr>
            </w:pPr>
          </w:p>
        </w:tc>
        <w:tc>
          <w:tcPr>
            <w:tcW w:w="376" w:type="dxa"/>
            <w:vMerge/>
          </w:tcPr>
          <w:p w14:paraId="1B13A2EF" w14:textId="77777777" w:rsidR="002561DA" w:rsidRPr="00540035" w:rsidRDefault="002561DA" w:rsidP="002561DA">
            <w:pPr>
              <w:spacing w:line="438" w:lineRule="exact"/>
              <w:rPr>
                <w:sz w:val="16"/>
                <w:szCs w:val="16"/>
              </w:rPr>
            </w:pPr>
          </w:p>
        </w:tc>
        <w:tc>
          <w:tcPr>
            <w:tcW w:w="1370" w:type="dxa"/>
            <w:gridSpan w:val="2"/>
          </w:tcPr>
          <w:p w14:paraId="5B5E6B43" w14:textId="77777777" w:rsidR="002561DA" w:rsidRPr="00540035" w:rsidRDefault="002561DA" w:rsidP="002561DA">
            <w:pPr>
              <w:spacing w:line="438" w:lineRule="exact"/>
              <w:rPr>
                <w:sz w:val="16"/>
                <w:szCs w:val="16"/>
              </w:rPr>
            </w:pPr>
            <w:r>
              <w:rPr>
                <w:rFonts w:hint="eastAsia"/>
                <w:sz w:val="16"/>
                <w:szCs w:val="16"/>
              </w:rPr>
              <w:t>国民健康保険</w:t>
            </w:r>
          </w:p>
        </w:tc>
        <w:tc>
          <w:tcPr>
            <w:tcW w:w="988" w:type="dxa"/>
            <w:vMerge/>
          </w:tcPr>
          <w:p w14:paraId="5045CB45" w14:textId="77777777" w:rsidR="002561DA" w:rsidRPr="00540035" w:rsidRDefault="002561DA" w:rsidP="002561DA">
            <w:pPr>
              <w:spacing w:line="438" w:lineRule="exact"/>
              <w:rPr>
                <w:sz w:val="16"/>
                <w:szCs w:val="16"/>
              </w:rPr>
            </w:pPr>
          </w:p>
        </w:tc>
        <w:tc>
          <w:tcPr>
            <w:tcW w:w="1165" w:type="dxa"/>
          </w:tcPr>
          <w:p w14:paraId="2093FF6B" w14:textId="77777777" w:rsidR="002561DA" w:rsidRPr="00540035" w:rsidRDefault="002561DA" w:rsidP="002561DA">
            <w:pPr>
              <w:spacing w:line="438" w:lineRule="exact"/>
              <w:rPr>
                <w:sz w:val="16"/>
                <w:szCs w:val="16"/>
              </w:rPr>
            </w:pPr>
            <w:r>
              <w:rPr>
                <w:rFonts w:hint="eastAsia"/>
                <w:sz w:val="16"/>
                <w:szCs w:val="16"/>
              </w:rPr>
              <w:t>一般国民</w:t>
            </w:r>
          </w:p>
        </w:tc>
        <w:tc>
          <w:tcPr>
            <w:tcW w:w="540" w:type="dxa"/>
            <w:vMerge w:val="restart"/>
          </w:tcPr>
          <w:p w14:paraId="68BA6E2E" w14:textId="77777777" w:rsidR="002561DA" w:rsidRDefault="002561DA" w:rsidP="002561DA">
            <w:pPr>
              <w:spacing w:line="438" w:lineRule="exact"/>
              <w:rPr>
                <w:sz w:val="16"/>
                <w:szCs w:val="16"/>
              </w:rPr>
            </w:pPr>
            <w:r>
              <w:rPr>
                <w:rFonts w:hint="eastAsia"/>
                <w:sz w:val="16"/>
                <w:szCs w:val="16"/>
              </w:rPr>
              <w:t>市</w:t>
            </w:r>
          </w:p>
          <w:p w14:paraId="5321D166" w14:textId="77777777" w:rsidR="002561DA" w:rsidRDefault="002561DA" w:rsidP="002561DA">
            <w:pPr>
              <w:spacing w:line="438" w:lineRule="exact"/>
              <w:rPr>
                <w:sz w:val="16"/>
                <w:szCs w:val="16"/>
              </w:rPr>
            </w:pPr>
            <w:r>
              <w:rPr>
                <w:rFonts w:hint="eastAsia"/>
                <w:sz w:val="16"/>
                <w:szCs w:val="16"/>
              </w:rPr>
              <w:t>町</w:t>
            </w:r>
          </w:p>
          <w:p w14:paraId="536B051A" w14:textId="77777777" w:rsidR="002561DA" w:rsidRPr="00540035" w:rsidRDefault="002561DA" w:rsidP="002561DA">
            <w:pPr>
              <w:spacing w:line="438" w:lineRule="exact"/>
              <w:rPr>
                <w:sz w:val="16"/>
                <w:szCs w:val="16"/>
              </w:rPr>
            </w:pPr>
            <w:r>
              <w:rPr>
                <w:rFonts w:hint="eastAsia"/>
                <w:sz w:val="16"/>
                <w:szCs w:val="16"/>
              </w:rPr>
              <w:t>村</w:t>
            </w:r>
          </w:p>
        </w:tc>
        <w:tc>
          <w:tcPr>
            <w:tcW w:w="1410" w:type="dxa"/>
            <w:vMerge w:val="restart"/>
          </w:tcPr>
          <w:p w14:paraId="4BAFA87C" w14:textId="77777777" w:rsidR="002561DA" w:rsidRPr="00540035" w:rsidRDefault="002561DA" w:rsidP="002561DA">
            <w:pPr>
              <w:spacing w:line="438" w:lineRule="exact"/>
              <w:rPr>
                <w:sz w:val="16"/>
                <w:szCs w:val="16"/>
              </w:rPr>
            </w:pPr>
            <w:r>
              <w:rPr>
                <w:rFonts w:hint="eastAsia"/>
                <w:sz w:val="16"/>
                <w:szCs w:val="16"/>
              </w:rPr>
              <w:t>市町村国民健康保険組合</w:t>
            </w:r>
          </w:p>
        </w:tc>
        <w:tc>
          <w:tcPr>
            <w:tcW w:w="572" w:type="dxa"/>
            <w:vMerge/>
          </w:tcPr>
          <w:p w14:paraId="2CDF886C" w14:textId="77777777" w:rsidR="002561DA" w:rsidRPr="00540035" w:rsidRDefault="002561DA" w:rsidP="002561DA">
            <w:pPr>
              <w:spacing w:line="438" w:lineRule="exact"/>
              <w:rPr>
                <w:sz w:val="16"/>
                <w:szCs w:val="16"/>
              </w:rPr>
            </w:pPr>
          </w:p>
        </w:tc>
        <w:tc>
          <w:tcPr>
            <w:tcW w:w="428" w:type="dxa"/>
            <w:vMerge/>
          </w:tcPr>
          <w:p w14:paraId="168155E1" w14:textId="77777777" w:rsidR="002561DA" w:rsidRPr="00540035" w:rsidRDefault="002561DA" w:rsidP="002561DA">
            <w:pPr>
              <w:spacing w:line="438" w:lineRule="exact"/>
              <w:rPr>
                <w:sz w:val="16"/>
                <w:szCs w:val="16"/>
              </w:rPr>
            </w:pPr>
          </w:p>
        </w:tc>
        <w:tc>
          <w:tcPr>
            <w:tcW w:w="1269" w:type="dxa"/>
            <w:vMerge/>
          </w:tcPr>
          <w:p w14:paraId="7AC84684" w14:textId="77777777" w:rsidR="002561DA" w:rsidRPr="00540035" w:rsidRDefault="002561DA" w:rsidP="002561DA">
            <w:pPr>
              <w:spacing w:line="438" w:lineRule="exact"/>
              <w:rPr>
                <w:sz w:val="16"/>
                <w:szCs w:val="16"/>
              </w:rPr>
            </w:pPr>
          </w:p>
        </w:tc>
      </w:tr>
      <w:tr w:rsidR="002561DA" w:rsidRPr="00540035" w14:paraId="5924222B" w14:textId="77777777" w:rsidTr="002561DA">
        <w:trPr>
          <w:jc w:val="center"/>
        </w:trPr>
        <w:tc>
          <w:tcPr>
            <w:tcW w:w="376" w:type="dxa"/>
            <w:vMerge/>
            <w:shd w:val="clear" w:color="auto" w:fill="D9D9D9" w:themeFill="background1" w:themeFillShade="D9"/>
          </w:tcPr>
          <w:p w14:paraId="507E8F84" w14:textId="77777777" w:rsidR="002561DA" w:rsidRPr="00540035" w:rsidRDefault="002561DA" w:rsidP="002561DA">
            <w:pPr>
              <w:spacing w:line="438" w:lineRule="exact"/>
              <w:rPr>
                <w:sz w:val="16"/>
                <w:szCs w:val="16"/>
              </w:rPr>
            </w:pPr>
          </w:p>
        </w:tc>
        <w:tc>
          <w:tcPr>
            <w:tcW w:w="376" w:type="dxa"/>
            <w:vMerge/>
          </w:tcPr>
          <w:p w14:paraId="2254A115" w14:textId="77777777" w:rsidR="002561DA" w:rsidRPr="00540035" w:rsidRDefault="002561DA" w:rsidP="002561DA">
            <w:pPr>
              <w:spacing w:line="438" w:lineRule="exact"/>
              <w:rPr>
                <w:sz w:val="16"/>
                <w:szCs w:val="16"/>
              </w:rPr>
            </w:pPr>
          </w:p>
        </w:tc>
        <w:tc>
          <w:tcPr>
            <w:tcW w:w="1370" w:type="dxa"/>
            <w:gridSpan w:val="2"/>
          </w:tcPr>
          <w:p w14:paraId="23B46C36" w14:textId="77777777" w:rsidR="002561DA" w:rsidRPr="00540035" w:rsidRDefault="002561DA" w:rsidP="002561DA">
            <w:pPr>
              <w:spacing w:line="438" w:lineRule="exact"/>
              <w:rPr>
                <w:sz w:val="16"/>
                <w:szCs w:val="16"/>
              </w:rPr>
            </w:pPr>
            <w:r>
              <w:rPr>
                <w:rFonts w:hint="eastAsia"/>
                <w:sz w:val="16"/>
                <w:szCs w:val="16"/>
              </w:rPr>
              <w:t>老人保健</w:t>
            </w:r>
          </w:p>
        </w:tc>
        <w:tc>
          <w:tcPr>
            <w:tcW w:w="988" w:type="dxa"/>
            <w:vMerge/>
          </w:tcPr>
          <w:p w14:paraId="5BA81554" w14:textId="77777777" w:rsidR="002561DA" w:rsidRPr="00220050" w:rsidRDefault="002561DA" w:rsidP="002561DA">
            <w:pPr>
              <w:spacing w:line="438" w:lineRule="exact"/>
              <w:rPr>
                <w:sz w:val="14"/>
                <w:szCs w:val="14"/>
              </w:rPr>
            </w:pPr>
          </w:p>
        </w:tc>
        <w:tc>
          <w:tcPr>
            <w:tcW w:w="1165" w:type="dxa"/>
          </w:tcPr>
          <w:p w14:paraId="5A471CD1" w14:textId="77777777" w:rsidR="002561DA" w:rsidRPr="00A10337" w:rsidRDefault="002561DA" w:rsidP="002561DA">
            <w:pPr>
              <w:spacing w:line="438" w:lineRule="exact"/>
              <w:rPr>
                <w:sz w:val="13"/>
                <w:szCs w:val="13"/>
              </w:rPr>
            </w:pPr>
            <w:r w:rsidRPr="00A10337">
              <w:rPr>
                <w:rFonts w:hint="eastAsia"/>
                <w:sz w:val="13"/>
                <w:szCs w:val="13"/>
              </w:rPr>
              <w:t>70歳以上および65歳</w:t>
            </w:r>
            <w:r w:rsidRPr="00A10337">
              <w:rPr>
                <w:rFonts w:hint="eastAsia"/>
                <w:sz w:val="13"/>
                <w:szCs w:val="13"/>
              </w:rPr>
              <w:lastRenderedPageBreak/>
              <w:t>以上70歳未満の寝たきり状態等の者</w:t>
            </w:r>
          </w:p>
        </w:tc>
        <w:tc>
          <w:tcPr>
            <w:tcW w:w="540" w:type="dxa"/>
            <w:vMerge/>
          </w:tcPr>
          <w:p w14:paraId="75296DF1" w14:textId="77777777" w:rsidR="002561DA" w:rsidRPr="00540035" w:rsidRDefault="002561DA" w:rsidP="002561DA">
            <w:pPr>
              <w:spacing w:line="438" w:lineRule="exact"/>
              <w:rPr>
                <w:sz w:val="16"/>
                <w:szCs w:val="16"/>
              </w:rPr>
            </w:pPr>
          </w:p>
        </w:tc>
        <w:tc>
          <w:tcPr>
            <w:tcW w:w="1410" w:type="dxa"/>
            <w:vMerge/>
          </w:tcPr>
          <w:p w14:paraId="516BA598" w14:textId="77777777" w:rsidR="002561DA" w:rsidRPr="00540035" w:rsidRDefault="002561DA" w:rsidP="002561DA">
            <w:pPr>
              <w:spacing w:line="438" w:lineRule="exact"/>
              <w:rPr>
                <w:sz w:val="16"/>
                <w:szCs w:val="16"/>
              </w:rPr>
            </w:pPr>
          </w:p>
        </w:tc>
        <w:tc>
          <w:tcPr>
            <w:tcW w:w="572" w:type="dxa"/>
            <w:vMerge/>
          </w:tcPr>
          <w:p w14:paraId="29BC998D" w14:textId="77777777" w:rsidR="002561DA" w:rsidRPr="00540035" w:rsidRDefault="002561DA" w:rsidP="002561DA">
            <w:pPr>
              <w:spacing w:line="438" w:lineRule="exact"/>
              <w:rPr>
                <w:sz w:val="16"/>
                <w:szCs w:val="16"/>
              </w:rPr>
            </w:pPr>
          </w:p>
        </w:tc>
        <w:tc>
          <w:tcPr>
            <w:tcW w:w="428" w:type="dxa"/>
            <w:vMerge/>
          </w:tcPr>
          <w:p w14:paraId="435B8E30" w14:textId="77777777" w:rsidR="002561DA" w:rsidRPr="00540035" w:rsidRDefault="002561DA" w:rsidP="002561DA">
            <w:pPr>
              <w:spacing w:line="438" w:lineRule="exact"/>
              <w:rPr>
                <w:sz w:val="16"/>
                <w:szCs w:val="16"/>
              </w:rPr>
            </w:pPr>
          </w:p>
        </w:tc>
        <w:tc>
          <w:tcPr>
            <w:tcW w:w="1269" w:type="dxa"/>
            <w:vMerge/>
          </w:tcPr>
          <w:p w14:paraId="2A6AAAB8" w14:textId="77777777" w:rsidR="002561DA" w:rsidRPr="00540035" w:rsidRDefault="002561DA" w:rsidP="002561DA">
            <w:pPr>
              <w:spacing w:line="438" w:lineRule="exact"/>
              <w:rPr>
                <w:sz w:val="16"/>
                <w:szCs w:val="16"/>
              </w:rPr>
            </w:pPr>
          </w:p>
        </w:tc>
      </w:tr>
      <w:tr w:rsidR="002561DA" w:rsidRPr="00540035" w14:paraId="6965D3A8" w14:textId="77777777" w:rsidTr="002561DA">
        <w:trPr>
          <w:jc w:val="center"/>
        </w:trPr>
        <w:tc>
          <w:tcPr>
            <w:tcW w:w="376" w:type="dxa"/>
            <w:vMerge/>
            <w:shd w:val="clear" w:color="auto" w:fill="D9D9D9" w:themeFill="background1" w:themeFillShade="D9"/>
          </w:tcPr>
          <w:p w14:paraId="5A3FB6D8" w14:textId="77777777" w:rsidR="002561DA" w:rsidRPr="00540035" w:rsidRDefault="002561DA" w:rsidP="002561DA">
            <w:pPr>
              <w:spacing w:line="438" w:lineRule="exact"/>
              <w:rPr>
                <w:sz w:val="16"/>
                <w:szCs w:val="16"/>
              </w:rPr>
            </w:pPr>
          </w:p>
        </w:tc>
        <w:tc>
          <w:tcPr>
            <w:tcW w:w="376" w:type="dxa"/>
            <w:vMerge/>
          </w:tcPr>
          <w:p w14:paraId="59565389" w14:textId="77777777" w:rsidR="002561DA" w:rsidRPr="00540035" w:rsidRDefault="002561DA" w:rsidP="002561DA">
            <w:pPr>
              <w:spacing w:line="438" w:lineRule="exact"/>
              <w:rPr>
                <w:sz w:val="16"/>
                <w:szCs w:val="16"/>
              </w:rPr>
            </w:pPr>
          </w:p>
        </w:tc>
        <w:tc>
          <w:tcPr>
            <w:tcW w:w="1370" w:type="dxa"/>
            <w:gridSpan w:val="2"/>
          </w:tcPr>
          <w:p w14:paraId="5FCF8B28" w14:textId="77777777" w:rsidR="002561DA" w:rsidRPr="00540035" w:rsidRDefault="002561DA" w:rsidP="002561DA">
            <w:pPr>
              <w:spacing w:line="438" w:lineRule="exact"/>
              <w:rPr>
                <w:sz w:val="16"/>
                <w:szCs w:val="16"/>
              </w:rPr>
            </w:pPr>
            <w:r>
              <w:rPr>
                <w:rFonts w:hint="eastAsia"/>
                <w:sz w:val="16"/>
                <w:szCs w:val="16"/>
              </w:rPr>
              <w:t>日雇労働者健康保険</w:t>
            </w:r>
          </w:p>
        </w:tc>
        <w:tc>
          <w:tcPr>
            <w:tcW w:w="988" w:type="dxa"/>
            <w:vMerge/>
          </w:tcPr>
          <w:p w14:paraId="381A55F3" w14:textId="77777777" w:rsidR="002561DA" w:rsidRPr="00540035" w:rsidRDefault="002561DA" w:rsidP="002561DA">
            <w:pPr>
              <w:spacing w:line="438" w:lineRule="exact"/>
              <w:rPr>
                <w:sz w:val="16"/>
                <w:szCs w:val="16"/>
              </w:rPr>
            </w:pPr>
          </w:p>
        </w:tc>
        <w:tc>
          <w:tcPr>
            <w:tcW w:w="1165" w:type="dxa"/>
          </w:tcPr>
          <w:p w14:paraId="65600BA4" w14:textId="77777777" w:rsidR="002561DA" w:rsidRPr="00540035" w:rsidRDefault="002561DA" w:rsidP="002561DA">
            <w:pPr>
              <w:spacing w:line="438" w:lineRule="exact"/>
              <w:rPr>
                <w:sz w:val="16"/>
                <w:szCs w:val="16"/>
              </w:rPr>
            </w:pPr>
            <w:r>
              <w:rPr>
                <w:rFonts w:hint="eastAsia"/>
                <w:sz w:val="16"/>
                <w:szCs w:val="16"/>
              </w:rPr>
              <w:t>日雇労働者</w:t>
            </w:r>
          </w:p>
        </w:tc>
        <w:tc>
          <w:tcPr>
            <w:tcW w:w="540" w:type="dxa"/>
            <w:vMerge w:val="restart"/>
          </w:tcPr>
          <w:p w14:paraId="30AB6D8B" w14:textId="77777777" w:rsidR="002561DA" w:rsidRPr="00540035" w:rsidRDefault="002561DA" w:rsidP="002561DA">
            <w:pPr>
              <w:spacing w:line="438" w:lineRule="exact"/>
              <w:rPr>
                <w:sz w:val="16"/>
                <w:szCs w:val="16"/>
              </w:rPr>
            </w:pPr>
            <w:r>
              <w:rPr>
                <w:rFonts w:hint="eastAsia"/>
                <w:sz w:val="16"/>
                <w:szCs w:val="16"/>
              </w:rPr>
              <w:t>国</w:t>
            </w:r>
          </w:p>
        </w:tc>
        <w:tc>
          <w:tcPr>
            <w:tcW w:w="1410" w:type="dxa"/>
          </w:tcPr>
          <w:p w14:paraId="3B96349B" w14:textId="77777777" w:rsidR="002561DA" w:rsidRPr="00540035" w:rsidRDefault="002561DA" w:rsidP="002561DA">
            <w:pPr>
              <w:spacing w:line="438" w:lineRule="exact"/>
              <w:rPr>
                <w:sz w:val="16"/>
                <w:szCs w:val="16"/>
              </w:rPr>
            </w:pPr>
            <w:r>
              <w:rPr>
                <w:rFonts w:hint="eastAsia"/>
                <w:sz w:val="16"/>
                <w:szCs w:val="16"/>
              </w:rPr>
              <w:t>社会保険事務所</w:t>
            </w:r>
          </w:p>
        </w:tc>
        <w:tc>
          <w:tcPr>
            <w:tcW w:w="572" w:type="dxa"/>
            <w:vMerge/>
          </w:tcPr>
          <w:p w14:paraId="0C6CE040" w14:textId="77777777" w:rsidR="002561DA" w:rsidRPr="00540035" w:rsidRDefault="002561DA" w:rsidP="002561DA">
            <w:pPr>
              <w:spacing w:line="438" w:lineRule="exact"/>
              <w:rPr>
                <w:sz w:val="16"/>
                <w:szCs w:val="16"/>
              </w:rPr>
            </w:pPr>
          </w:p>
        </w:tc>
        <w:tc>
          <w:tcPr>
            <w:tcW w:w="428" w:type="dxa"/>
            <w:vMerge/>
          </w:tcPr>
          <w:p w14:paraId="47E3A4BB" w14:textId="77777777" w:rsidR="002561DA" w:rsidRPr="00540035" w:rsidRDefault="002561DA" w:rsidP="002561DA">
            <w:pPr>
              <w:spacing w:line="438" w:lineRule="exact"/>
              <w:rPr>
                <w:sz w:val="16"/>
                <w:szCs w:val="16"/>
              </w:rPr>
            </w:pPr>
          </w:p>
        </w:tc>
        <w:tc>
          <w:tcPr>
            <w:tcW w:w="1269" w:type="dxa"/>
            <w:vMerge/>
          </w:tcPr>
          <w:p w14:paraId="03337D98" w14:textId="77777777" w:rsidR="002561DA" w:rsidRPr="00540035" w:rsidRDefault="002561DA" w:rsidP="002561DA">
            <w:pPr>
              <w:spacing w:line="438" w:lineRule="exact"/>
              <w:rPr>
                <w:sz w:val="16"/>
                <w:szCs w:val="16"/>
              </w:rPr>
            </w:pPr>
          </w:p>
        </w:tc>
      </w:tr>
      <w:tr w:rsidR="002561DA" w:rsidRPr="00540035" w14:paraId="0DCEED87" w14:textId="77777777" w:rsidTr="002561DA">
        <w:trPr>
          <w:jc w:val="center"/>
        </w:trPr>
        <w:tc>
          <w:tcPr>
            <w:tcW w:w="376" w:type="dxa"/>
            <w:vMerge/>
            <w:shd w:val="clear" w:color="auto" w:fill="D9D9D9" w:themeFill="background1" w:themeFillShade="D9"/>
          </w:tcPr>
          <w:p w14:paraId="0275D105" w14:textId="77777777" w:rsidR="002561DA" w:rsidRPr="00540035" w:rsidRDefault="002561DA" w:rsidP="002561DA">
            <w:pPr>
              <w:spacing w:line="438" w:lineRule="exact"/>
              <w:rPr>
                <w:sz w:val="16"/>
                <w:szCs w:val="16"/>
              </w:rPr>
            </w:pPr>
          </w:p>
        </w:tc>
        <w:tc>
          <w:tcPr>
            <w:tcW w:w="376" w:type="dxa"/>
            <w:vMerge/>
          </w:tcPr>
          <w:p w14:paraId="7CE05008" w14:textId="77777777" w:rsidR="002561DA" w:rsidRPr="00540035" w:rsidRDefault="002561DA" w:rsidP="002561DA">
            <w:pPr>
              <w:spacing w:line="438" w:lineRule="exact"/>
              <w:rPr>
                <w:sz w:val="16"/>
                <w:szCs w:val="16"/>
              </w:rPr>
            </w:pPr>
          </w:p>
        </w:tc>
        <w:tc>
          <w:tcPr>
            <w:tcW w:w="1370" w:type="dxa"/>
            <w:gridSpan w:val="2"/>
          </w:tcPr>
          <w:p w14:paraId="446B2AFC" w14:textId="77777777" w:rsidR="002561DA" w:rsidRPr="00540035" w:rsidRDefault="002561DA" w:rsidP="002561DA">
            <w:pPr>
              <w:spacing w:line="438" w:lineRule="exact"/>
              <w:rPr>
                <w:sz w:val="16"/>
                <w:szCs w:val="16"/>
              </w:rPr>
            </w:pPr>
            <w:r>
              <w:rPr>
                <w:rFonts w:hint="eastAsia"/>
                <w:sz w:val="16"/>
                <w:szCs w:val="16"/>
              </w:rPr>
              <w:t>船員保険</w:t>
            </w:r>
          </w:p>
        </w:tc>
        <w:tc>
          <w:tcPr>
            <w:tcW w:w="988" w:type="dxa"/>
            <w:vMerge/>
          </w:tcPr>
          <w:p w14:paraId="5E5CDB7D" w14:textId="77777777" w:rsidR="002561DA" w:rsidRPr="00540035" w:rsidRDefault="002561DA" w:rsidP="002561DA">
            <w:pPr>
              <w:spacing w:line="438" w:lineRule="exact"/>
              <w:rPr>
                <w:sz w:val="16"/>
                <w:szCs w:val="16"/>
              </w:rPr>
            </w:pPr>
          </w:p>
        </w:tc>
        <w:tc>
          <w:tcPr>
            <w:tcW w:w="1165" w:type="dxa"/>
          </w:tcPr>
          <w:p w14:paraId="2B5D315D" w14:textId="77777777" w:rsidR="002561DA" w:rsidRPr="00540035" w:rsidRDefault="002561DA" w:rsidP="002561DA">
            <w:pPr>
              <w:spacing w:line="438" w:lineRule="exact"/>
              <w:rPr>
                <w:sz w:val="16"/>
                <w:szCs w:val="16"/>
              </w:rPr>
            </w:pPr>
            <w:r>
              <w:rPr>
                <w:rFonts w:hint="eastAsia"/>
                <w:sz w:val="16"/>
                <w:szCs w:val="16"/>
              </w:rPr>
              <w:t>船員</w:t>
            </w:r>
          </w:p>
        </w:tc>
        <w:tc>
          <w:tcPr>
            <w:tcW w:w="540" w:type="dxa"/>
            <w:vMerge/>
          </w:tcPr>
          <w:p w14:paraId="313B864B" w14:textId="77777777" w:rsidR="002561DA" w:rsidRPr="00540035" w:rsidRDefault="002561DA" w:rsidP="002561DA">
            <w:pPr>
              <w:spacing w:line="438" w:lineRule="exact"/>
              <w:rPr>
                <w:sz w:val="16"/>
                <w:szCs w:val="16"/>
              </w:rPr>
            </w:pPr>
          </w:p>
        </w:tc>
        <w:tc>
          <w:tcPr>
            <w:tcW w:w="1410" w:type="dxa"/>
          </w:tcPr>
          <w:p w14:paraId="539BA5FD" w14:textId="77777777" w:rsidR="002561DA" w:rsidRPr="007D25B3" w:rsidRDefault="002561DA" w:rsidP="002561DA">
            <w:pPr>
              <w:pStyle w:val="affffa"/>
              <w:spacing w:line="438" w:lineRule="exact"/>
              <w:rPr>
                <w:sz w:val="14"/>
                <w:szCs w:val="14"/>
              </w:rPr>
            </w:pPr>
            <w:r w:rsidRPr="007D25B3">
              <w:rPr>
                <w:rFonts w:hint="eastAsia"/>
                <w:sz w:val="14"/>
                <w:szCs w:val="14"/>
              </w:rPr>
              <w:t>都道府県保健課または社会保険事務所</w:t>
            </w:r>
          </w:p>
        </w:tc>
        <w:tc>
          <w:tcPr>
            <w:tcW w:w="572" w:type="dxa"/>
            <w:vMerge/>
          </w:tcPr>
          <w:p w14:paraId="153BC456" w14:textId="77777777" w:rsidR="002561DA" w:rsidRPr="00540035" w:rsidRDefault="002561DA" w:rsidP="002561DA">
            <w:pPr>
              <w:spacing w:line="438" w:lineRule="exact"/>
              <w:rPr>
                <w:sz w:val="16"/>
                <w:szCs w:val="16"/>
              </w:rPr>
            </w:pPr>
          </w:p>
        </w:tc>
        <w:tc>
          <w:tcPr>
            <w:tcW w:w="428" w:type="dxa"/>
            <w:vMerge/>
          </w:tcPr>
          <w:p w14:paraId="30E7E086" w14:textId="77777777" w:rsidR="002561DA" w:rsidRPr="00540035" w:rsidRDefault="002561DA" w:rsidP="002561DA">
            <w:pPr>
              <w:spacing w:line="438" w:lineRule="exact"/>
              <w:rPr>
                <w:sz w:val="16"/>
                <w:szCs w:val="16"/>
              </w:rPr>
            </w:pPr>
          </w:p>
        </w:tc>
        <w:tc>
          <w:tcPr>
            <w:tcW w:w="1269" w:type="dxa"/>
            <w:vMerge/>
          </w:tcPr>
          <w:p w14:paraId="4A9D40E2" w14:textId="77777777" w:rsidR="002561DA" w:rsidRPr="00540035" w:rsidRDefault="002561DA" w:rsidP="002561DA">
            <w:pPr>
              <w:spacing w:line="438" w:lineRule="exact"/>
              <w:rPr>
                <w:sz w:val="16"/>
                <w:szCs w:val="16"/>
              </w:rPr>
            </w:pPr>
          </w:p>
        </w:tc>
      </w:tr>
      <w:tr w:rsidR="002561DA" w:rsidRPr="00540035" w14:paraId="6A909515" w14:textId="77777777" w:rsidTr="002561DA">
        <w:trPr>
          <w:jc w:val="center"/>
        </w:trPr>
        <w:tc>
          <w:tcPr>
            <w:tcW w:w="376" w:type="dxa"/>
            <w:vMerge/>
            <w:shd w:val="clear" w:color="auto" w:fill="D9D9D9" w:themeFill="background1" w:themeFillShade="D9"/>
          </w:tcPr>
          <w:p w14:paraId="567B1C33" w14:textId="77777777" w:rsidR="002561DA" w:rsidRPr="00540035" w:rsidRDefault="002561DA" w:rsidP="002561DA">
            <w:pPr>
              <w:spacing w:line="438" w:lineRule="exact"/>
              <w:rPr>
                <w:sz w:val="16"/>
                <w:szCs w:val="16"/>
              </w:rPr>
            </w:pPr>
          </w:p>
        </w:tc>
        <w:tc>
          <w:tcPr>
            <w:tcW w:w="376" w:type="dxa"/>
            <w:vMerge/>
          </w:tcPr>
          <w:p w14:paraId="4BF5A74B" w14:textId="77777777" w:rsidR="002561DA" w:rsidRPr="00540035" w:rsidRDefault="002561DA" w:rsidP="002561DA">
            <w:pPr>
              <w:spacing w:line="438" w:lineRule="exact"/>
              <w:rPr>
                <w:sz w:val="16"/>
                <w:szCs w:val="16"/>
              </w:rPr>
            </w:pPr>
          </w:p>
        </w:tc>
        <w:tc>
          <w:tcPr>
            <w:tcW w:w="1370" w:type="dxa"/>
            <w:gridSpan w:val="2"/>
          </w:tcPr>
          <w:p w14:paraId="2A1FCF20" w14:textId="77777777" w:rsidR="002561DA" w:rsidRPr="00540035" w:rsidRDefault="002561DA" w:rsidP="002561DA">
            <w:pPr>
              <w:spacing w:line="438" w:lineRule="exact"/>
              <w:rPr>
                <w:sz w:val="16"/>
                <w:szCs w:val="16"/>
              </w:rPr>
            </w:pPr>
            <w:r>
              <w:rPr>
                <w:rFonts w:hint="eastAsia"/>
                <w:sz w:val="16"/>
                <w:szCs w:val="16"/>
              </w:rPr>
              <w:t>国家・地方公務員等救済組合</w:t>
            </w:r>
          </w:p>
        </w:tc>
        <w:tc>
          <w:tcPr>
            <w:tcW w:w="988" w:type="dxa"/>
            <w:vMerge/>
          </w:tcPr>
          <w:p w14:paraId="2159C12A" w14:textId="77777777" w:rsidR="002561DA" w:rsidRPr="00540035" w:rsidRDefault="002561DA" w:rsidP="002561DA">
            <w:pPr>
              <w:spacing w:line="438" w:lineRule="exact"/>
              <w:rPr>
                <w:sz w:val="16"/>
                <w:szCs w:val="16"/>
              </w:rPr>
            </w:pPr>
          </w:p>
        </w:tc>
        <w:tc>
          <w:tcPr>
            <w:tcW w:w="1165" w:type="dxa"/>
          </w:tcPr>
          <w:p w14:paraId="0B542720" w14:textId="77777777" w:rsidR="002561DA" w:rsidRPr="00540035" w:rsidRDefault="002561DA" w:rsidP="002561DA">
            <w:pPr>
              <w:spacing w:line="438" w:lineRule="exact"/>
              <w:rPr>
                <w:sz w:val="16"/>
                <w:szCs w:val="16"/>
              </w:rPr>
            </w:pPr>
            <w:r>
              <w:rPr>
                <w:rFonts w:hint="eastAsia"/>
                <w:sz w:val="16"/>
                <w:szCs w:val="16"/>
              </w:rPr>
              <w:t>国家・地方公務員</w:t>
            </w:r>
          </w:p>
        </w:tc>
        <w:tc>
          <w:tcPr>
            <w:tcW w:w="540" w:type="dxa"/>
            <w:vMerge w:val="restart"/>
          </w:tcPr>
          <w:p w14:paraId="366DB950" w14:textId="77777777" w:rsidR="002561DA" w:rsidRPr="00540035" w:rsidRDefault="002561DA" w:rsidP="002561DA">
            <w:pPr>
              <w:spacing w:line="438" w:lineRule="exact"/>
              <w:rPr>
                <w:sz w:val="16"/>
                <w:szCs w:val="16"/>
              </w:rPr>
            </w:pPr>
            <w:r>
              <w:rPr>
                <w:rFonts w:hint="eastAsia"/>
                <w:sz w:val="16"/>
                <w:szCs w:val="16"/>
              </w:rPr>
              <w:t>各共済組合</w:t>
            </w:r>
          </w:p>
        </w:tc>
        <w:tc>
          <w:tcPr>
            <w:tcW w:w="1410" w:type="dxa"/>
            <w:vMerge w:val="restart"/>
          </w:tcPr>
          <w:p w14:paraId="2A6AFEDE" w14:textId="77777777" w:rsidR="002561DA" w:rsidRPr="00540035" w:rsidRDefault="002561DA" w:rsidP="002561DA">
            <w:pPr>
              <w:spacing w:line="438" w:lineRule="exact"/>
              <w:rPr>
                <w:sz w:val="16"/>
                <w:szCs w:val="16"/>
              </w:rPr>
            </w:pPr>
            <w:r>
              <w:rPr>
                <w:rFonts w:hint="eastAsia"/>
                <w:sz w:val="16"/>
                <w:szCs w:val="16"/>
              </w:rPr>
              <w:t>各共済組合所属機関の長</w:t>
            </w:r>
          </w:p>
        </w:tc>
        <w:tc>
          <w:tcPr>
            <w:tcW w:w="572" w:type="dxa"/>
            <w:vMerge/>
          </w:tcPr>
          <w:p w14:paraId="65C04517" w14:textId="77777777" w:rsidR="002561DA" w:rsidRPr="00540035" w:rsidRDefault="002561DA" w:rsidP="002561DA">
            <w:pPr>
              <w:spacing w:line="438" w:lineRule="exact"/>
              <w:rPr>
                <w:sz w:val="16"/>
                <w:szCs w:val="16"/>
              </w:rPr>
            </w:pPr>
          </w:p>
        </w:tc>
        <w:tc>
          <w:tcPr>
            <w:tcW w:w="428" w:type="dxa"/>
            <w:vMerge/>
          </w:tcPr>
          <w:p w14:paraId="1C277746" w14:textId="77777777" w:rsidR="002561DA" w:rsidRPr="00540035" w:rsidRDefault="002561DA" w:rsidP="002561DA">
            <w:pPr>
              <w:spacing w:line="438" w:lineRule="exact"/>
              <w:rPr>
                <w:sz w:val="16"/>
                <w:szCs w:val="16"/>
              </w:rPr>
            </w:pPr>
          </w:p>
        </w:tc>
        <w:tc>
          <w:tcPr>
            <w:tcW w:w="1269" w:type="dxa"/>
            <w:vMerge/>
          </w:tcPr>
          <w:p w14:paraId="31176BD5" w14:textId="77777777" w:rsidR="002561DA" w:rsidRPr="00540035" w:rsidRDefault="002561DA" w:rsidP="002561DA">
            <w:pPr>
              <w:spacing w:line="438" w:lineRule="exact"/>
              <w:rPr>
                <w:sz w:val="16"/>
                <w:szCs w:val="16"/>
              </w:rPr>
            </w:pPr>
          </w:p>
        </w:tc>
      </w:tr>
      <w:tr w:rsidR="002561DA" w:rsidRPr="00540035" w14:paraId="5A57B500" w14:textId="77777777" w:rsidTr="002561DA">
        <w:trPr>
          <w:jc w:val="center"/>
        </w:trPr>
        <w:tc>
          <w:tcPr>
            <w:tcW w:w="376" w:type="dxa"/>
            <w:vMerge/>
            <w:shd w:val="clear" w:color="auto" w:fill="D9D9D9" w:themeFill="background1" w:themeFillShade="D9"/>
          </w:tcPr>
          <w:p w14:paraId="47B42424" w14:textId="77777777" w:rsidR="002561DA" w:rsidRPr="00540035" w:rsidRDefault="002561DA" w:rsidP="002561DA">
            <w:pPr>
              <w:spacing w:line="438" w:lineRule="exact"/>
              <w:rPr>
                <w:sz w:val="16"/>
                <w:szCs w:val="16"/>
              </w:rPr>
            </w:pPr>
          </w:p>
        </w:tc>
        <w:tc>
          <w:tcPr>
            <w:tcW w:w="376" w:type="dxa"/>
            <w:vMerge/>
          </w:tcPr>
          <w:p w14:paraId="64DB46ED" w14:textId="77777777" w:rsidR="002561DA" w:rsidRPr="00540035" w:rsidRDefault="002561DA" w:rsidP="002561DA">
            <w:pPr>
              <w:spacing w:line="438" w:lineRule="exact"/>
              <w:rPr>
                <w:sz w:val="16"/>
                <w:szCs w:val="16"/>
              </w:rPr>
            </w:pPr>
          </w:p>
        </w:tc>
        <w:tc>
          <w:tcPr>
            <w:tcW w:w="1370" w:type="dxa"/>
            <w:gridSpan w:val="2"/>
          </w:tcPr>
          <w:p w14:paraId="4B3CE7BC" w14:textId="77777777" w:rsidR="002561DA" w:rsidRPr="00540035" w:rsidRDefault="002561DA" w:rsidP="002561DA">
            <w:pPr>
              <w:spacing w:line="438" w:lineRule="exact"/>
              <w:rPr>
                <w:sz w:val="16"/>
                <w:szCs w:val="16"/>
              </w:rPr>
            </w:pPr>
            <w:r>
              <w:rPr>
                <w:rFonts w:hint="eastAsia"/>
                <w:sz w:val="16"/>
                <w:szCs w:val="16"/>
              </w:rPr>
              <w:t>私立学校教職員救済組合</w:t>
            </w:r>
          </w:p>
        </w:tc>
        <w:tc>
          <w:tcPr>
            <w:tcW w:w="988" w:type="dxa"/>
            <w:vMerge/>
          </w:tcPr>
          <w:p w14:paraId="7A92F7E0" w14:textId="77777777" w:rsidR="002561DA" w:rsidRPr="00540035" w:rsidRDefault="002561DA" w:rsidP="002561DA">
            <w:pPr>
              <w:spacing w:line="438" w:lineRule="exact"/>
              <w:rPr>
                <w:sz w:val="16"/>
                <w:szCs w:val="16"/>
              </w:rPr>
            </w:pPr>
          </w:p>
        </w:tc>
        <w:tc>
          <w:tcPr>
            <w:tcW w:w="1165" w:type="dxa"/>
          </w:tcPr>
          <w:p w14:paraId="733C51BF" w14:textId="77777777" w:rsidR="002561DA" w:rsidRPr="00540035" w:rsidRDefault="002561DA" w:rsidP="002561DA">
            <w:pPr>
              <w:spacing w:line="438" w:lineRule="exact"/>
              <w:rPr>
                <w:sz w:val="16"/>
                <w:szCs w:val="16"/>
              </w:rPr>
            </w:pPr>
            <w:r>
              <w:rPr>
                <w:rFonts w:hint="eastAsia"/>
                <w:sz w:val="16"/>
                <w:szCs w:val="16"/>
              </w:rPr>
              <w:t>私立学校教職員</w:t>
            </w:r>
          </w:p>
        </w:tc>
        <w:tc>
          <w:tcPr>
            <w:tcW w:w="540" w:type="dxa"/>
            <w:vMerge/>
          </w:tcPr>
          <w:p w14:paraId="6C18F283" w14:textId="77777777" w:rsidR="002561DA" w:rsidRPr="00540035" w:rsidRDefault="002561DA" w:rsidP="002561DA">
            <w:pPr>
              <w:spacing w:line="438" w:lineRule="exact"/>
              <w:rPr>
                <w:sz w:val="16"/>
                <w:szCs w:val="16"/>
              </w:rPr>
            </w:pPr>
          </w:p>
        </w:tc>
        <w:tc>
          <w:tcPr>
            <w:tcW w:w="1410" w:type="dxa"/>
            <w:vMerge/>
          </w:tcPr>
          <w:p w14:paraId="141C7B9C" w14:textId="77777777" w:rsidR="002561DA" w:rsidRPr="00540035" w:rsidRDefault="002561DA" w:rsidP="002561DA">
            <w:pPr>
              <w:spacing w:line="438" w:lineRule="exact"/>
              <w:rPr>
                <w:sz w:val="16"/>
                <w:szCs w:val="16"/>
              </w:rPr>
            </w:pPr>
          </w:p>
        </w:tc>
        <w:tc>
          <w:tcPr>
            <w:tcW w:w="572" w:type="dxa"/>
            <w:vMerge/>
          </w:tcPr>
          <w:p w14:paraId="23BED86E" w14:textId="77777777" w:rsidR="002561DA" w:rsidRPr="00540035" w:rsidRDefault="002561DA" w:rsidP="002561DA">
            <w:pPr>
              <w:spacing w:line="438" w:lineRule="exact"/>
              <w:rPr>
                <w:sz w:val="16"/>
                <w:szCs w:val="16"/>
              </w:rPr>
            </w:pPr>
          </w:p>
        </w:tc>
        <w:tc>
          <w:tcPr>
            <w:tcW w:w="428" w:type="dxa"/>
            <w:vMerge/>
          </w:tcPr>
          <w:p w14:paraId="6B81B5BF" w14:textId="77777777" w:rsidR="002561DA" w:rsidRPr="00540035" w:rsidRDefault="002561DA" w:rsidP="002561DA">
            <w:pPr>
              <w:spacing w:line="438" w:lineRule="exact"/>
              <w:rPr>
                <w:sz w:val="16"/>
                <w:szCs w:val="16"/>
              </w:rPr>
            </w:pPr>
          </w:p>
        </w:tc>
        <w:tc>
          <w:tcPr>
            <w:tcW w:w="1269" w:type="dxa"/>
            <w:vMerge/>
          </w:tcPr>
          <w:p w14:paraId="6A264CA8" w14:textId="77777777" w:rsidR="002561DA" w:rsidRPr="00540035" w:rsidRDefault="002561DA" w:rsidP="002561DA">
            <w:pPr>
              <w:spacing w:line="438" w:lineRule="exact"/>
              <w:rPr>
                <w:sz w:val="16"/>
                <w:szCs w:val="16"/>
              </w:rPr>
            </w:pPr>
          </w:p>
        </w:tc>
      </w:tr>
      <w:tr w:rsidR="002561DA" w:rsidRPr="00540035" w14:paraId="3C2DA7F9" w14:textId="77777777" w:rsidTr="002561DA">
        <w:trPr>
          <w:jc w:val="center"/>
        </w:trPr>
        <w:tc>
          <w:tcPr>
            <w:tcW w:w="376" w:type="dxa"/>
            <w:vMerge/>
            <w:shd w:val="clear" w:color="auto" w:fill="D9D9D9" w:themeFill="background1" w:themeFillShade="D9"/>
          </w:tcPr>
          <w:p w14:paraId="71C7B762" w14:textId="77777777" w:rsidR="002561DA" w:rsidRPr="00540035" w:rsidRDefault="002561DA" w:rsidP="002561DA">
            <w:pPr>
              <w:spacing w:line="438" w:lineRule="exact"/>
              <w:rPr>
                <w:sz w:val="16"/>
                <w:szCs w:val="16"/>
              </w:rPr>
            </w:pPr>
          </w:p>
        </w:tc>
        <w:tc>
          <w:tcPr>
            <w:tcW w:w="376" w:type="dxa"/>
            <w:vMerge/>
          </w:tcPr>
          <w:p w14:paraId="15D32A82" w14:textId="77777777" w:rsidR="002561DA" w:rsidRPr="00540035" w:rsidRDefault="002561DA" w:rsidP="002561DA">
            <w:pPr>
              <w:spacing w:line="438" w:lineRule="exact"/>
              <w:rPr>
                <w:sz w:val="16"/>
                <w:szCs w:val="16"/>
              </w:rPr>
            </w:pPr>
          </w:p>
        </w:tc>
        <w:tc>
          <w:tcPr>
            <w:tcW w:w="1370" w:type="dxa"/>
            <w:gridSpan w:val="2"/>
          </w:tcPr>
          <w:p w14:paraId="61127319" w14:textId="77777777" w:rsidR="002561DA" w:rsidRPr="00540035" w:rsidRDefault="002561DA" w:rsidP="002561DA">
            <w:pPr>
              <w:spacing w:line="438" w:lineRule="exact"/>
              <w:rPr>
                <w:sz w:val="16"/>
                <w:szCs w:val="16"/>
              </w:rPr>
            </w:pPr>
            <w:r>
              <w:rPr>
                <w:rFonts w:hint="eastAsia"/>
                <w:sz w:val="16"/>
                <w:szCs w:val="16"/>
              </w:rPr>
              <w:t>介護保険</w:t>
            </w:r>
          </w:p>
        </w:tc>
        <w:tc>
          <w:tcPr>
            <w:tcW w:w="988" w:type="dxa"/>
          </w:tcPr>
          <w:p w14:paraId="1BD676ED" w14:textId="77777777" w:rsidR="002561DA" w:rsidRPr="00E47F42" w:rsidRDefault="002561DA" w:rsidP="002561DA">
            <w:pPr>
              <w:spacing w:line="438" w:lineRule="exact"/>
              <w:rPr>
                <w:sz w:val="16"/>
                <w:szCs w:val="16"/>
              </w:rPr>
            </w:pPr>
            <w:r w:rsidRPr="00E47F42">
              <w:rPr>
                <w:rFonts w:hint="eastAsia"/>
                <w:sz w:val="16"/>
                <w:szCs w:val="16"/>
              </w:rPr>
              <w:t>予防・介護給付（福祉用具の貸与および特定福祉用具購入）</w:t>
            </w:r>
          </w:p>
        </w:tc>
        <w:tc>
          <w:tcPr>
            <w:tcW w:w="1165" w:type="dxa"/>
          </w:tcPr>
          <w:p w14:paraId="0D9D2AB5" w14:textId="77777777" w:rsidR="002561DA" w:rsidRPr="00A10337" w:rsidRDefault="002561DA" w:rsidP="002561DA">
            <w:pPr>
              <w:spacing w:line="438" w:lineRule="exact"/>
              <w:rPr>
                <w:sz w:val="15"/>
                <w:szCs w:val="15"/>
              </w:rPr>
            </w:pPr>
            <w:r w:rsidRPr="00A10337">
              <w:rPr>
                <w:rFonts w:hint="eastAsia"/>
                <w:sz w:val="15"/>
                <w:szCs w:val="15"/>
              </w:rPr>
              <w:t>介護認定の曼5歳以上及び廊下に起因する特定疾患で要介護認定の40歳～65歳未満の者</w:t>
            </w:r>
          </w:p>
        </w:tc>
        <w:tc>
          <w:tcPr>
            <w:tcW w:w="540" w:type="dxa"/>
          </w:tcPr>
          <w:p w14:paraId="617C159A" w14:textId="77777777" w:rsidR="002561DA" w:rsidRDefault="002561DA" w:rsidP="002561DA">
            <w:pPr>
              <w:spacing w:line="438" w:lineRule="exact"/>
              <w:rPr>
                <w:sz w:val="16"/>
                <w:szCs w:val="16"/>
              </w:rPr>
            </w:pPr>
            <w:r>
              <w:rPr>
                <w:rFonts w:hint="eastAsia"/>
                <w:sz w:val="16"/>
                <w:szCs w:val="16"/>
              </w:rPr>
              <w:t>市</w:t>
            </w:r>
          </w:p>
          <w:p w14:paraId="7055A975" w14:textId="77777777" w:rsidR="002561DA" w:rsidRDefault="002561DA" w:rsidP="002561DA">
            <w:pPr>
              <w:spacing w:line="438" w:lineRule="exact"/>
              <w:rPr>
                <w:sz w:val="16"/>
                <w:szCs w:val="16"/>
              </w:rPr>
            </w:pPr>
            <w:r>
              <w:rPr>
                <w:rFonts w:hint="eastAsia"/>
                <w:sz w:val="16"/>
                <w:szCs w:val="16"/>
              </w:rPr>
              <w:t>町</w:t>
            </w:r>
          </w:p>
          <w:p w14:paraId="2152D8A7" w14:textId="77777777" w:rsidR="002561DA" w:rsidRPr="00540035" w:rsidRDefault="002561DA" w:rsidP="002561DA">
            <w:pPr>
              <w:spacing w:line="438" w:lineRule="exact"/>
              <w:rPr>
                <w:sz w:val="16"/>
                <w:szCs w:val="16"/>
              </w:rPr>
            </w:pPr>
            <w:r>
              <w:rPr>
                <w:rFonts w:hint="eastAsia"/>
                <w:sz w:val="16"/>
                <w:szCs w:val="16"/>
              </w:rPr>
              <w:t>村</w:t>
            </w:r>
          </w:p>
        </w:tc>
        <w:tc>
          <w:tcPr>
            <w:tcW w:w="1410" w:type="dxa"/>
          </w:tcPr>
          <w:p w14:paraId="024E4EEC" w14:textId="77777777" w:rsidR="002561DA" w:rsidRPr="00540035" w:rsidRDefault="002561DA" w:rsidP="002561DA">
            <w:pPr>
              <w:spacing w:line="438" w:lineRule="exact"/>
              <w:rPr>
                <w:sz w:val="16"/>
                <w:szCs w:val="16"/>
              </w:rPr>
            </w:pPr>
            <w:r>
              <w:rPr>
                <w:rFonts w:hint="eastAsia"/>
                <w:sz w:val="16"/>
                <w:szCs w:val="16"/>
              </w:rPr>
              <w:t>市町村</w:t>
            </w:r>
          </w:p>
        </w:tc>
        <w:tc>
          <w:tcPr>
            <w:tcW w:w="572" w:type="dxa"/>
            <w:vMerge/>
          </w:tcPr>
          <w:p w14:paraId="11365575" w14:textId="77777777" w:rsidR="002561DA" w:rsidRPr="00540035" w:rsidRDefault="002561DA" w:rsidP="002561DA">
            <w:pPr>
              <w:spacing w:line="438" w:lineRule="exact"/>
              <w:rPr>
                <w:sz w:val="16"/>
                <w:szCs w:val="16"/>
              </w:rPr>
            </w:pPr>
          </w:p>
        </w:tc>
        <w:tc>
          <w:tcPr>
            <w:tcW w:w="428" w:type="dxa"/>
            <w:vMerge/>
          </w:tcPr>
          <w:p w14:paraId="6C7912F0" w14:textId="77777777" w:rsidR="002561DA" w:rsidRPr="00540035" w:rsidRDefault="002561DA" w:rsidP="002561DA">
            <w:pPr>
              <w:spacing w:line="438" w:lineRule="exact"/>
              <w:rPr>
                <w:sz w:val="16"/>
                <w:szCs w:val="16"/>
              </w:rPr>
            </w:pPr>
          </w:p>
        </w:tc>
        <w:tc>
          <w:tcPr>
            <w:tcW w:w="1269" w:type="dxa"/>
          </w:tcPr>
          <w:p w14:paraId="7BD8832F" w14:textId="77777777" w:rsidR="002561DA" w:rsidRPr="00540035" w:rsidRDefault="002561DA" w:rsidP="002561DA">
            <w:pPr>
              <w:spacing w:line="438" w:lineRule="exact"/>
              <w:rPr>
                <w:sz w:val="16"/>
                <w:szCs w:val="16"/>
              </w:rPr>
            </w:pPr>
            <w:r>
              <w:rPr>
                <w:rFonts w:hint="eastAsia"/>
                <w:sz w:val="16"/>
                <w:szCs w:val="16"/>
              </w:rPr>
              <w:t>一部負担</w:t>
            </w:r>
          </w:p>
        </w:tc>
      </w:tr>
      <w:tr w:rsidR="002561DA" w:rsidRPr="00540035" w14:paraId="65031E05" w14:textId="77777777" w:rsidTr="002561DA">
        <w:trPr>
          <w:jc w:val="center"/>
        </w:trPr>
        <w:tc>
          <w:tcPr>
            <w:tcW w:w="376" w:type="dxa"/>
            <w:vMerge/>
            <w:shd w:val="clear" w:color="auto" w:fill="D9D9D9" w:themeFill="background1" w:themeFillShade="D9"/>
          </w:tcPr>
          <w:p w14:paraId="3E91C5B6" w14:textId="77777777" w:rsidR="002561DA" w:rsidRPr="00540035" w:rsidRDefault="002561DA" w:rsidP="002561DA">
            <w:pPr>
              <w:spacing w:line="438" w:lineRule="exact"/>
              <w:rPr>
                <w:sz w:val="16"/>
                <w:szCs w:val="16"/>
              </w:rPr>
            </w:pPr>
          </w:p>
        </w:tc>
        <w:tc>
          <w:tcPr>
            <w:tcW w:w="376" w:type="dxa"/>
            <w:vMerge w:val="restart"/>
          </w:tcPr>
          <w:p w14:paraId="795AB12E" w14:textId="77777777" w:rsidR="002561DA" w:rsidRPr="00540035" w:rsidRDefault="002561DA" w:rsidP="002561DA">
            <w:pPr>
              <w:spacing w:line="438" w:lineRule="exact"/>
              <w:rPr>
                <w:sz w:val="16"/>
                <w:szCs w:val="16"/>
              </w:rPr>
            </w:pPr>
            <w:r>
              <w:rPr>
                <w:rFonts w:hint="eastAsia"/>
                <w:sz w:val="16"/>
                <w:szCs w:val="16"/>
              </w:rPr>
              <w:t>労働行政</w:t>
            </w:r>
          </w:p>
        </w:tc>
        <w:tc>
          <w:tcPr>
            <w:tcW w:w="1370" w:type="dxa"/>
            <w:gridSpan w:val="2"/>
          </w:tcPr>
          <w:p w14:paraId="274C184A" w14:textId="77777777" w:rsidR="002561DA" w:rsidRPr="00540035" w:rsidRDefault="002561DA" w:rsidP="002561DA">
            <w:pPr>
              <w:spacing w:line="438" w:lineRule="exact"/>
              <w:rPr>
                <w:sz w:val="16"/>
                <w:szCs w:val="16"/>
              </w:rPr>
            </w:pPr>
            <w:r>
              <w:rPr>
                <w:rFonts w:hint="eastAsia"/>
                <w:sz w:val="16"/>
                <w:szCs w:val="16"/>
              </w:rPr>
              <w:t>労働者災害補償保険法</w:t>
            </w:r>
          </w:p>
        </w:tc>
        <w:tc>
          <w:tcPr>
            <w:tcW w:w="988" w:type="dxa"/>
          </w:tcPr>
          <w:p w14:paraId="2D4C9BFC" w14:textId="77777777" w:rsidR="002561DA" w:rsidRPr="00540035" w:rsidRDefault="002561DA" w:rsidP="002561DA">
            <w:pPr>
              <w:spacing w:line="438" w:lineRule="exact"/>
              <w:rPr>
                <w:sz w:val="16"/>
                <w:szCs w:val="16"/>
              </w:rPr>
            </w:pPr>
            <w:r>
              <w:rPr>
                <w:rFonts w:hint="eastAsia"/>
                <w:sz w:val="16"/>
                <w:szCs w:val="16"/>
              </w:rPr>
              <w:t>保健施設</w:t>
            </w:r>
          </w:p>
        </w:tc>
        <w:tc>
          <w:tcPr>
            <w:tcW w:w="1165" w:type="dxa"/>
          </w:tcPr>
          <w:p w14:paraId="6F08E8DD" w14:textId="77777777" w:rsidR="002561DA" w:rsidRPr="00540035" w:rsidRDefault="002561DA" w:rsidP="002561DA">
            <w:pPr>
              <w:spacing w:line="438" w:lineRule="exact"/>
              <w:rPr>
                <w:sz w:val="16"/>
                <w:szCs w:val="16"/>
              </w:rPr>
            </w:pPr>
            <w:r>
              <w:rPr>
                <w:rFonts w:hint="eastAsia"/>
                <w:sz w:val="16"/>
                <w:szCs w:val="16"/>
              </w:rPr>
              <w:t>一般雇用者</w:t>
            </w:r>
          </w:p>
        </w:tc>
        <w:tc>
          <w:tcPr>
            <w:tcW w:w="540" w:type="dxa"/>
            <w:vMerge w:val="restart"/>
          </w:tcPr>
          <w:p w14:paraId="43DA49B7" w14:textId="77777777" w:rsidR="002561DA" w:rsidRPr="00540035" w:rsidRDefault="002561DA" w:rsidP="002561DA">
            <w:pPr>
              <w:spacing w:line="438" w:lineRule="exact"/>
              <w:rPr>
                <w:sz w:val="16"/>
                <w:szCs w:val="16"/>
              </w:rPr>
            </w:pPr>
            <w:r>
              <w:rPr>
                <w:rFonts w:hint="eastAsia"/>
                <w:sz w:val="16"/>
                <w:szCs w:val="16"/>
              </w:rPr>
              <w:t>国</w:t>
            </w:r>
          </w:p>
        </w:tc>
        <w:tc>
          <w:tcPr>
            <w:tcW w:w="1410" w:type="dxa"/>
          </w:tcPr>
          <w:p w14:paraId="284ACCD2" w14:textId="77777777" w:rsidR="002561DA" w:rsidRPr="00540035" w:rsidRDefault="002561DA" w:rsidP="002561DA">
            <w:pPr>
              <w:spacing w:line="438" w:lineRule="exact"/>
              <w:rPr>
                <w:sz w:val="16"/>
                <w:szCs w:val="16"/>
              </w:rPr>
            </w:pPr>
            <w:r>
              <w:rPr>
                <w:rFonts w:hint="eastAsia"/>
                <w:sz w:val="16"/>
                <w:szCs w:val="16"/>
              </w:rPr>
              <w:t>労働基準監督署</w:t>
            </w:r>
          </w:p>
        </w:tc>
        <w:tc>
          <w:tcPr>
            <w:tcW w:w="572" w:type="dxa"/>
            <w:vMerge/>
          </w:tcPr>
          <w:p w14:paraId="58A057E0" w14:textId="77777777" w:rsidR="002561DA" w:rsidRPr="00540035" w:rsidRDefault="002561DA" w:rsidP="002561DA">
            <w:pPr>
              <w:spacing w:line="438" w:lineRule="exact"/>
              <w:rPr>
                <w:sz w:val="16"/>
                <w:szCs w:val="16"/>
              </w:rPr>
            </w:pPr>
          </w:p>
        </w:tc>
        <w:tc>
          <w:tcPr>
            <w:tcW w:w="428" w:type="dxa"/>
            <w:vMerge w:val="restart"/>
          </w:tcPr>
          <w:p w14:paraId="1A580013" w14:textId="77777777" w:rsidR="002561DA" w:rsidRPr="00540035" w:rsidRDefault="002561DA" w:rsidP="002561DA">
            <w:pPr>
              <w:spacing w:line="438" w:lineRule="exact"/>
              <w:rPr>
                <w:sz w:val="16"/>
                <w:szCs w:val="16"/>
              </w:rPr>
            </w:pPr>
            <w:r>
              <w:rPr>
                <w:rFonts w:hint="eastAsia"/>
                <w:sz w:val="16"/>
                <w:szCs w:val="16"/>
              </w:rPr>
              <w:t>ない</w:t>
            </w:r>
          </w:p>
        </w:tc>
        <w:tc>
          <w:tcPr>
            <w:tcW w:w="1269" w:type="dxa"/>
            <w:vMerge w:val="restart"/>
          </w:tcPr>
          <w:p w14:paraId="3D078842" w14:textId="77777777" w:rsidR="002561DA" w:rsidRPr="00540035" w:rsidRDefault="002561DA" w:rsidP="002561DA">
            <w:pPr>
              <w:spacing w:line="438" w:lineRule="exact"/>
              <w:rPr>
                <w:sz w:val="16"/>
                <w:szCs w:val="16"/>
              </w:rPr>
            </w:pPr>
          </w:p>
        </w:tc>
      </w:tr>
      <w:tr w:rsidR="002561DA" w:rsidRPr="00540035" w14:paraId="67F61E73" w14:textId="77777777" w:rsidTr="002561DA">
        <w:trPr>
          <w:jc w:val="center"/>
        </w:trPr>
        <w:tc>
          <w:tcPr>
            <w:tcW w:w="376" w:type="dxa"/>
            <w:vMerge/>
            <w:shd w:val="clear" w:color="auto" w:fill="D9D9D9" w:themeFill="background1" w:themeFillShade="D9"/>
          </w:tcPr>
          <w:p w14:paraId="43A3A20C" w14:textId="77777777" w:rsidR="002561DA" w:rsidRPr="00540035" w:rsidRDefault="002561DA" w:rsidP="002561DA">
            <w:pPr>
              <w:spacing w:line="438" w:lineRule="exact"/>
              <w:rPr>
                <w:sz w:val="16"/>
                <w:szCs w:val="16"/>
              </w:rPr>
            </w:pPr>
          </w:p>
        </w:tc>
        <w:tc>
          <w:tcPr>
            <w:tcW w:w="376" w:type="dxa"/>
            <w:vMerge/>
          </w:tcPr>
          <w:p w14:paraId="778C8657" w14:textId="77777777" w:rsidR="002561DA" w:rsidRPr="00540035" w:rsidRDefault="002561DA" w:rsidP="002561DA">
            <w:pPr>
              <w:spacing w:line="438" w:lineRule="exact"/>
              <w:rPr>
                <w:sz w:val="16"/>
                <w:szCs w:val="16"/>
              </w:rPr>
            </w:pPr>
          </w:p>
        </w:tc>
        <w:tc>
          <w:tcPr>
            <w:tcW w:w="1370" w:type="dxa"/>
            <w:gridSpan w:val="2"/>
          </w:tcPr>
          <w:p w14:paraId="650AAB98" w14:textId="77777777" w:rsidR="002561DA" w:rsidRPr="00540035" w:rsidRDefault="002561DA" w:rsidP="002561DA">
            <w:pPr>
              <w:spacing w:line="438" w:lineRule="exact"/>
              <w:rPr>
                <w:sz w:val="16"/>
                <w:szCs w:val="16"/>
              </w:rPr>
            </w:pPr>
            <w:r>
              <w:rPr>
                <w:rFonts w:hint="eastAsia"/>
                <w:sz w:val="16"/>
                <w:szCs w:val="16"/>
              </w:rPr>
              <w:t>国家・地方公務員災害補償保険</w:t>
            </w:r>
          </w:p>
        </w:tc>
        <w:tc>
          <w:tcPr>
            <w:tcW w:w="988" w:type="dxa"/>
          </w:tcPr>
          <w:p w14:paraId="6565C6F3" w14:textId="77777777" w:rsidR="002561DA" w:rsidRPr="00540035" w:rsidRDefault="002561DA" w:rsidP="002561DA">
            <w:pPr>
              <w:spacing w:line="438" w:lineRule="exact"/>
              <w:rPr>
                <w:sz w:val="16"/>
                <w:szCs w:val="16"/>
              </w:rPr>
            </w:pPr>
            <w:r>
              <w:rPr>
                <w:rFonts w:hint="eastAsia"/>
                <w:sz w:val="16"/>
                <w:szCs w:val="16"/>
              </w:rPr>
              <w:t>福祉施設</w:t>
            </w:r>
          </w:p>
        </w:tc>
        <w:tc>
          <w:tcPr>
            <w:tcW w:w="1165" w:type="dxa"/>
          </w:tcPr>
          <w:p w14:paraId="0C8E453A" w14:textId="77777777" w:rsidR="002561DA" w:rsidRPr="00540035" w:rsidRDefault="002561DA" w:rsidP="002561DA">
            <w:pPr>
              <w:spacing w:line="438" w:lineRule="exact"/>
              <w:rPr>
                <w:sz w:val="16"/>
                <w:szCs w:val="16"/>
              </w:rPr>
            </w:pPr>
            <w:r>
              <w:rPr>
                <w:rFonts w:hint="eastAsia"/>
                <w:sz w:val="16"/>
                <w:szCs w:val="16"/>
              </w:rPr>
              <w:t>国家・地方公務員</w:t>
            </w:r>
          </w:p>
        </w:tc>
        <w:tc>
          <w:tcPr>
            <w:tcW w:w="540" w:type="dxa"/>
            <w:vMerge/>
          </w:tcPr>
          <w:p w14:paraId="49027998" w14:textId="77777777" w:rsidR="002561DA" w:rsidRPr="00540035" w:rsidRDefault="002561DA" w:rsidP="002561DA">
            <w:pPr>
              <w:spacing w:line="438" w:lineRule="exact"/>
              <w:rPr>
                <w:sz w:val="16"/>
                <w:szCs w:val="16"/>
              </w:rPr>
            </w:pPr>
          </w:p>
        </w:tc>
        <w:tc>
          <w:tcPr>
            <w:tcW w:w="1410" w:type="dxa"/>
          </w:tcPr>
          <w:p w14:paraId="7EFF868B" w14:textId="77777777" w:rsidR="002561DA" w:rsidRPr="00540035" w:rsidRDefault="002561DA" w:rsidP="002561DA">
            <w:pPr>
              <w:spacing w:line="438" w:lineRule="exact"/>
              <w:rPr>
                <w:sz w:val="16"/>
                <w:szCs w:val="16"/>
              </w:rPr>
            </w:pPr>
            <w:r>
              <w:rPr>
                <w:rFonts w:hint="eastAsia"/>
                <w:sz w:val="16"/>
                <w:szCs w:val="16"/>
              </w:rPr>
              <w:t>各人事担当部局</w:t>
            </w:r>
          </w:p>
        </w:tc>
        <w:tc>
          <w:tcPr>
            <w:tcW w:w="572" w:type="dxa"/>
            <w:vMerge/>
          </w:tcPr>
          <w:p w14:paraId="2BD989E5" w14:textId="77777777" w:rsidR="002561DA" w:rsidRPr="00540035" w:rsidRDefault="002561DA" w:rsidP="002561DA">
            <w:pPr>
              <w:spacing w:line="438" w:lineRule="exact"/>
              <w:rPr>
                <w:sz w:val="16"/>
                <w:szCs w:val="16"/>
              </w:rPr>
            </w:pPr>
          </w:p>
        </w:tc>
        <w:tc>
          <w:tcPr>
            <w:tcW w:w="428" w:type="dxa"/>
            <w:vMerge/>
          </w:tcPr>
          <w:p w14:paraId="538BD25C" w14:textId="77777777" w:rsidR="002561DA" w:rsidRPr="00540035" w:rsidRDefault="002561DA" w:rsidP="002561DA">
            <w:pPr>
              <w:spacing w:line="438" w:lineRule="exact"/>
              <w:rPr>
                <w:sz w:val="16"/>
                <w:szCs w:val="16"/>
              </w:rPr>
            </w:pPr>
          </w:p>
        </w:tc>
        <w:tc>
          <w:tcPr>
            <w:tcW w:w="1269" w:type="dxa"/>
            <w:vMerge/>
          </w:tcPr>
          <w:p w14:paraId="3611E7CB" w14:textId="77777777" w:rsidR="002561DA" w:rsidRPr="00540035" w:rsidRDefault="002561DA" w:rsidP="002561DA">
            <w:pPr>
              <w:spacing w:line="438" w:lineRule="exact"/>
              <w:rPr>
                <w:sz w:val="16"/>
                <w:szCs w:val="16"/>
              </w:rPr>
            </w:pPr>
          </w:p>
        </w:tc>
      </w:tr>
      <w:tr w:rsidR="002561DA" w:rsidRPr="00540035" w14:paraId="2B7A3C41" w14:textId="77777777" w:rsidTr="002561DA">
        <w:trPr>
          <w:trHeight w:val="592"/>
          <w:jc w:val="center"/>
        </w:trPr>
        <w:tc>
          <w:tcPr>
            <w:tcW w:w="376" w:type="dxa"/>
            <w:vMerge/>
            <w:shd w:val="clear" w:color="auto" w:fill="D9D9D9" w:themeFill="background1" w:themeFillShade="D9"/>
          </w:tcPr>
          <w:p w14:paraId="67FB1B75" w14:textId="77777777" w:rsidR="002561DA" w:rsidRPr="00540035" w:rsidRDefault="002561DA" w:rsidP="002561DA">
            <w:pPr>
              <w:spacing w:line="438" w:lineRule="exact"/>
              <w:rPr>
                <w:sz w:val="16"/>
                <w:szCs w:val="16"/>
              </w:rPr>
            </w:pPr>
          </w:p>
        </w:tc>
        <w:tc>
          <w:tcPr>
            <w:tcW w:w="376" w:type="dxa"/>
          </w:tcPr>
          <w:p w14:paraId="2759571C" w14:textId="77777777" w:rsidR="002561DA" w:rsidRPr="00E47F42" w:rsidRDefault="002561DA" w:rsidP="002561DA">
            <w:pPr>
              <w:spacing w:line="438" w:lineRule="exact"/>
              <w:rPr>
                <w:sz w:val="16"/>
                <w:szCs w:val="8"/>
              </w:rPr>
            </w:pPr>
            <w:r w:rsidRPr="001866F5">
              <w:rPr>
                <w:rFonts w:hint="eastAsia"/>
                <w:sz w:val="16"/>
                <w:szCs w:val="8"/>
              </w:rPr>
              <w:t>年金行政</w:t>
            </w:r>
          </w:p>
        </w:tc>
        <w:tc>
          <w:tcPr>
            <w:tcW w:w="1370" w:type="dxa"/>
            <w:gridSpan w:val="2"/>
          </w:tcPr>
          <w:p w14:paraId="296F8D76" w14:textId="77777777" w:rsidR="002561DA" w:rsidRPr="00540035" w:rsidRDefault="002561DA" w:rsidP="002561DA">
            <w:pPr>
              <w:spacing w:line="438" w:lineRule="exact"/>
              <w:rPr>
                <w:sz w:val="16"/>
                <w:szCs w:val="16"/>
              </w:rPr>
            </w:pPr>
            <w:r>
              <w:rPr>
                <w:rFonts w:hint="eastAsia"/>
                <w:sz w:val="16"/>
                <w:szCs w:val="16"/>
              </w:rPr>
              <w:t>厚生年金法</w:t>
            </w:r>
          </w:p>
        </w:tc>
        <w:tc>
          <w:tcPr>
            <w:tcW w:w="988" w:type="dxa"/>
          </w:tcPr>
          <w:p w14:paraId="3792BBDD" w14:textId="77777777" w:rsidR="002561DA" w:rsidRPr="00540035" w:rsidRDefault="002561DA" w:rsidP="002561DA">
            <w:pPr>
              <w:spacing w:line="438" w:lineRule="exact"/>
              <w:rPr>
                <w:sz w:val="16"/>
                <w:szCs w:val="16"/>
              </w:rPr>
            </w:pPr>
            <w:r>
              <w:rPr>
                <w:rFonts w:hint="eastAsia"/>
                <w:sz w:val="16"/>
                <w:szCs w:val="16"/>
              </w:rPr>
              <w:t>福祉施設</w:t>
            </w:r>
          </w:p>
        </w:tc>
        <w:tc>
          <w:tcPr>
            <w:tcW w:w="1165" w:type="dxa"/>
          </w:tcPr>
          <w:p w14:paraId="133DD884" w14:textId="77777777" w:rsidR="002561DA" w:rsidRPr="00540035" w:rsidRDefault="002561DA" w:rsidP="002561DA">
            <w:pPr>
              <w:spacing w:line="438" w:lineRule="exact"/>
              <w:rPr>
                <w:sz w:val="16"/>
                <w:szCs w:val="16"/>
              </w:rPr>
            </w:pPr>
            <w:r>
              <w:rPr>
                <w:rFonts w:hint="eastAsia"/>
                <w:sz w:val="16"/>
                <w:szCs w:val="16"/>
              </w:rPr>
              <w:t>一般雇用者</w:t>
            </w:r>
          </w:p>
        </w:tc>
        <w:tc>
          <w:tcPr>
            <w:tcW w:w="540" w:type="dxa"/>
          </w:tcPr>
          <w:p w14:paraId="46A80184" w14:textId="77777777" w:rsidR="002561DA" w:rsidRPr="00540035" w:rsidRDefault="002561DA" w:rsidP="002561DA">
            <w:pPr>
              <w:spacing w:line="438" w:lineRule="exact"/>
              <w:rPr>
                <w:sz w:val="16"/>
                <w:szCs w:val="16"/>
              </w:rPr>
            </w:pPr>
            <w:r>
              <w:rPr>
                <w:rFonts w:hint="eastAsia"/>
                <w:sz w:val="16"/>
                <w:szCs w:val="16"/>
              </w:rPr>
              <w:t>国</w:t>
            </w:r>
          </w:p>
        </w:tc>
        <w:tc>
          <w:tcPr>
            <w:tcW w:w="1410" w:type="dxa"/>
          </w:tcPr>
          <w:p w14:paraId="364EFC52" w14:textId="77777777" w:rsidR="002561DA" w:rsidRPr="00540035" w:rsidRDefault="002561DA" w:rsidP="002561DA">
            <w:pPr>
              <w:spacing w:line="438" w:lineRule="exact"/>
              <w:rPr>
                <w:sz w:val="16"/>
                <w:szCs w:val="16"/>
              </w:rPr>
            </w:pPr>
            <w:r>
              <w:rPr>
                <w:rFonts w:hint="eastAsia"/>
                <w:sz w:val="16"/>
                <w:szCs w:val="16"/>
              </w:rPr>
              <w:t>社会保険事務所</w:t>
            </w:r>
          </w:p>
        </w:tc>
        <w:tc>
          <w:tcPr>
            <w:tcW w:w="572" w:type="dxa"/>
            <w:vMerge/>
          </w:tcPr>
          <w:p w14:paraId="0F32A7B0" w14:textId="77777777" w:rsidR="002561DA" w:rsidRPr="00540035" w:rsidRDefault="002561DA" w:rsidP="002561DA">
            <w:pPr>
              <w:spacing w:line="438" w:lineRule="exact"/>
              <w:rPr>
                <w:sz w:val="16"/>
                <w:szCs w:val="16"/>
              </w:rPr>
            </w:pPr>
          </w:p>
        </w:tc>
        <w:tc>
          <w:tcPr>
            <w:tcW w:w="428" w:type="dxa"/>
            <w:vMerge/>
          </w:tcPr>
          <w:p w14:paraId="2557D2DF" w14:textId="77777777" w:rsidR="002561DA" w:rsidRPr="00540035" w:rsidRDefault="002561DA" w:rsidP="002561DA">
            <w:pPr>
              <w:spacing w:line="438" w:lineRule="exact"/>
              <w:rPr>
                <w:sz w:val="16"/>
                <w:szCs w:val="16"/>
              </w:rPr>
            </w:pPr>
          </w:p>
        </w:tc>
        <w:tc>
          <w:tcPr>
            <w:tcW w:w="1269" w:type="dxa"/>
            <w:vMerge/>
          </w:tcPr>
          <w:p w14:paraId="354176E0" w14:textId="77777777" w:rsidR="002561DA" w:rsidRPr="00540035" w:rsidRDefault="002561DA" w:rsidP="002561DA">
            <w:pPr>
              <w:spacing w:line="438" w:lineRule="exact"/>
              <w:rPr>
                <w:sz w:val="16"/>
                <w:szCs w:val="16"/>
              </w:rPr>
            </w:pPr>
          </w:p>
        </w:tc>
      </w:tr>
    </w:tbl>
    <w:p w14:paraId="0B664B07" w14:textId="77777777" w:rsidR="002561DA" w:rsidRPr="00E44F61" w:rsidRDefault="002561DA" w:rsidP="002561DA">
      <w:pPr>
        <w:spacing w:line="438" w:lineRule="exact"/>
        <w:rPr>
          <w:sz w:val="16"/>
          <w:szCs w:val="16"/>
        </w:rPr>
      </w:pPr>
      <w:r w:rsidRPr="00E44F61">
        <w:rPr>
          <w:rFonts w:hint="eastAsia"/>
          <w:sz w:val="16"/>
          <w:szCs w:val="16"/>
        </w:rPr>
        <w:t>注１　療養費の給付対象は仮義肢および治療用装具である。日常生活用具は給付対象外</w:t>
      </w:r>
    </w:p>
    <w:p w14:paraId="6E5914F8" w14:textId="77777777" w:rsidR="002561DA" w:rsidRPr="00E44F61" w:rsidRDefault="002561DA" w:rsidP="002561DA">
      <w:pPr>
        <w:spacing w:line="438" w:lineRule="exact"/>
        <w:rPr>
          <w:sz w:val="16"/>
          <w:szCs w:val="16"/>
        </w:rPr>
      </w:pPr>
      <w:r w:rsidRPr="00E44F61">
        <w:rPr>
          <w:rFonts w:hint="eastAsia"/>
          <w:sz w:val="16"/>
          <w:szCs w:val="16"/>
        </w:rPr>
        <w:t xml:space="preserve">　２　保健施設・福祉施設：「補装具とほぼ同じ・日常生活用具は給付対象外</w:t>
      </w:r>
    </w:p>
    <w:p w14:paraId="6A866E98" w14:textId="77777777" w:rsidR="002561DA" w:rsidRPr="00A10337" w:rsidRDefault="002561DA" w:rsidP="002561DA">
      <w:pPr>
        <w:spacing w:line="438" w:lineRule="exact"/>
        <w:rPr>
          <w:b/>
        </w:rPr>
      </w:pPr>
      <w:r w:rsidRPr="00447484">
        <w:rPr>
          <w:rFonts w:hint="eastAsia"/>
          <w:b/>
        </w:rPr>
        <w:t>図1</w:t>
      </w:r>
      <w:r w:rsidRPr="00447484">
        <w:rPr>
          <w:b/>
        </w:rPr>
        <w:t>-</w:t>
      </w:r>
      <w:r>
        <w:rPr>
          <w:b/>
        </w:rPr>
        <w:t>7</w:t>
      </w:r>
      <w:r w:rsidRPr="00447484">
        <w:rPr>
          <w:rFonts w:hint="eastAsia"/>
          <w:b/>
        </w:rPr>
        <w:t xml:space="preserve">　</w:t>
      </w:r>
      <w:r w:rsidRPr="00A10337">
        <w:rPr>
          <w:rFonts w:hint="eastAsia"/>
          <w:b/>
        </w:rPr>
        <w:t>福祉用具に関する法・制度―公的給付―の現状</w:t>
      </w:r>
    </w:p>
    <w:p w14:paraId="424DAAD7" w14:textId="77777777" w:rsidR="002561DA" w:rsidRDefault="002561DA" w:rsidP="002561DA">
      <w:pPr>
        <w:spacing w:line="438" w:lineRule="exact"/>
      </w:pPr>
    </w:p>
    <w:p w14:paraId="389FC9FB" w14:textId="77777777" w:rsidR="002561DA" w:rsidRDefault="002561DA" w:rsidP="002561DA">
      <w:pPr>
        <w:spacing w:line="438" w:lineRule="exact"/>
      </w:pPr>
      <w:r>
        <w:t>1.2.2</w:t>
      </w:r>
      <w:r>
        <w:rPr>
          <w:rFonts w:hint="eastAsia"/>
        </w:rPr>
        <w:t xml:space="preserve">　福祉用具の源流</w:t>
      </w:r>
    </w:p>
    <w:p w14:paraId="65146DC9" w14:textId="77777777" w:rsidR="002561DA" w:rsidRDefault="002561DA" w:rsidP="002561DA">
      <w:pPr>
        <w:spacing w:line="438" w:lineRule="exact"/>
      </w:pPr>
      <w:r>
        <w:rPr>
          <w:rFonts w:hint="eastAsia"/>
        </w:rPr>
        <w:t>福祉用具には二つの源流がある。</w:t>
      </w:r>
      <w:r w:rsidRPr="00A10337">
        <w:rPr>
          <w:rFonts w:hint="eastAsia"/>
          <w:vertAlign w:val="superscript"/>
        </w:rPr>
        <w:t>４）</w:t>
      </w:r>
      <w:r>
        <w:rPr>
          <w:rFonts w:hint="eastAsia"/>
        </w:rPr>
        <w:t>一つは社会福祉施設におけるたとえば特殊浴槽であり、もう一つは個人用のたとえば義肢装具である。</w:t>
      </w:r>
    </w:p>
    <w:p w14:paraId="5BC49C6C" w14:textId="77777777" w:rsidR="002561DA" w:rsidRDefault="002561DA" w:rsidP="002561DA">
      <w:pPr>
        <w:spacing w:line="438" w:lineRule="exact"/>
      </w:pPr>
      <w:r>
        <w:rPr>
          <w:rFonts w:hint="eastAsia"/>
        </w:rPr>
        <w:t>前者は、一定程度の大量生産が可能であるが、多くの利用者の利用のために製作されるものであることから、個々の利用者には不便な場合が少なくない。また社会福祉施設における利用が前提であるため、その操作を健常者たる施設職員に委ねることが多く、利用者本人による操作は想定されていないことから、在宅用に直ちにつくり替えることはなかなかに困難である。</w:t>
      </w:r>
    </w:p>
    <w:p w14:paraId="20B1C45C" w14:textId="77777777" w:rsidR="002561DA" w:rsidRDefault="002561DA" w:rsidP="002561DA">
      <w:pPr>
        <w:spacing w:line="438" w:lineRule="exact"/>
      </w:pPr>
      <w:r>
        <w:rPr>
          <w:rFonts w:hint="eastAsia"/>
        </w:rPr>
        <w:t>後者は、個々の利用者のために製作されるものであることから、個人の利用には適しているが、どうしても手作業による製作が中心となることから、近代科学技術の成果である器械や機械の活用という面では課題を抱えてきたといえる。</w:t>
      </w:r>
    </w:p>
    <w:p w14:paraId="5EC6D131" w14:textId="77777777" w:rsidR="002561DA" w:rsidRDefault="002561DA" w:rsidP="002561DA">
      <w:pPr>
        <w:spacing w:line="438" w:lineRule="exact"/>
      </w:pPr>
    </w:p>
    <w:p w14:paraId="0C54217E" w14:textId="77777777" w:rsidR="002561DA" w:rsidRDefault="002561DA" w:rsidP="002561DA">
      <w:pPr>
        <w:spacing w:line="438" w:lineRule="exact"/>
      </w:pPr>
      <w:r>
        <w:t>1.2.3</w:t>
      </w:r>
      <w:r>
        <w:rPr>
          <w:rFonts w:hint="eastAsia"/>
        </w:rPr>
        <w:t xml:space="preserve">　福祉用具の種類</w:t>
      </w:r>
    </w:p>
    <w:p w14:paraId="12958657" w14:textId="77777777" w:rsidR="002561DA" w:rsidRDefault="002561DA" w:rsidP="002561DA">
      <w:pPr>
        <w:spacing w:line="438" w:lineRule="exact"/>
      </w:pPr>
      <w:r w:rsidRPr="00294158">
        <w:t>JIS</w:t>
      </w:r>
      <w:r>
        <w:t>策定済みの福祉関連機器</w:t>
      </w:r>
      <w:r>
        <w:rPr>
          <w:rFonts w:hint="eastAsia"/>
        </w:rPr>
        <w:t>は以下であり、用具もしくは電動ベッドなどの機器が挙げられる。以下に策定済み福祉用具を列挙する（図1</w:t>
      </w:r>
      <w:r>
        <w:t>-8</w:t>
      </w:r>
      <w:r>
        <w:rPr>
          <w:rFonts w:hint="eastAsia"/>
        </w:rPr>
        <w:t>、9、1</w:t>
      </w:r>
      <w:r>
        <w:t>0</w:t>
      </w:r>
      <w:r>
        <w:rPr>
          <w:rFonts w:hint="eastAsia"/>
        </w:rPr>
        <w:t>、1</w:t>
      </w:r>
      <w:r>
        <w:t>1</w:t>
      </w:r>
      <w:r>
        <w:rPr>
          <w:rFonts w:hint="eastAsia"/>
        </w:rPr>
        <w:t>）。</w:t>
      </w:r>
    </w:p>
    <w:p w14:paraId="0D4F677D" w14:textId="77777777" w:rsidR="002561DA" w:rsidRDefault="002561DA" w:rsidP="002561DA">
      <w:pPr>
        <w:spacing w:line="438" w:lineRule="exact"/>
      </w:pPr>
    </w:p>
    <w:tbl>
      <w:tblPr>
        <w:tblStyle w:val="a9"/>
        <w:tblW w:w="0" w:type="auto"/>
        <w:jc w:val="center"/>
        <w:tblLook w:val="04A0" w:firstRow="1" w:lastRow="0" w:firstColumn="1" w:lastColumn="0" w:noHBand="0" w:noVBand="1"/>
      </w:tblPr>
      <w:tblGrid>
        <w:gridCol w:w="6374"/>
        <w:gridCol w:w="2459"/>
      </w:tblGrid>
      <w:tr w:rsidR="002561DA" w14:paraId="4462B147" w14:textId="77777777" w:rsidTr="002561DA">
        <w:trPr>
          <w:jc w:val="center"/>
        </w:trPr>
        <w:tc>
          <w:tcPr>
            <w:tcW w:w="6374" w:type="dxa"/>
          </w:tcPr>
          <w:p w14:paraId="3A41DC82" w14:textId="77777777" w:rsidR="002561DA" w:rsidRDefault="002561DA" w:rsidP="002561DA">
            <w:pPr>
              <w:spacing w:line="438" w:lineRule="exact"/>
            </w:pPr>
            <w:r>
              <w:rPr>
                <w:rFonts w:hint="eastAsia"/>
              </w:rPr>
              <w:t>福祉機器用具［リハビリテーション機器部門］</w:t>
            </w:r>
          </w:p>
        </w:tc>
        <w:tc>
          <w:tcPr>
            <w:tcW w:w="2120" w:type="dxa"/>
          </w:tcPr>
          <w:p w14:paraId="0BB5469D" w14:textId="77777777" w:rsidR="002561DA" w:rsidRDefault="002561DA" w:rsidP="002561DA">
            <w:pPr>
              <w:spacing w:line="438" w:lineRule="exact"/>
            </w:pPr>
            <w:r>
              <w:rPr>
                <w:rFonts w:hint="eastAsia"/>
              </w:rPr>
              <w:t>JIS T 0102:199</w:t>
            </w:r>
            <w:r>
              <w:t>7</w:t>
            </w:r>
          </w:p>
        </w:tc>
      </w:tr>
      <w:tr w:rsidR="002561DA" w14:paraId="499A85E2" w14:textId="77777777" w:rsidTr="002561DA">
        <w:trPr>
          <w:jc w:val="center"/>
        </w:trPr>
        <w:tc>
          <w:tcPr>
            <w:tcW w:w="6374" w:type="dxa"/>
          </w:tcPr>
          <w:p w14:paraId="1937CC22" w14:textId="77777777" w:rsidR="002561DA" w:rsidRDefault="002561DA" w:rsidP="002561DA">
            <w:pPr>
              <w:spacing w:line="438" w:lineRule="exact"/>
            </w:pPr>
            <w:r>
              <w:rPr>
                <w:rFonts w:hint="eastAsia"/>
              </w:rPr>
              <w:t>移動支援のための電子的情報提供機器の情報提供方法）</w:t>
            </w:r>
          </w:p>
        </w:tc>
        <w:tc>
          <w:tcPr>
            <w:tcW w:w="2120" w:type="dxa"/>
          </w:tcPr>
          <w:p w14:paraId="0C9EF7F1" w14:textId="77777777" w:rsidR="002561DA" w:rsidRDefault="002561DA" w:rsidP="002561DA">
            <w:pPr>
              <w:spacing w:line="438" w:lineRule="exact"/>
            </w:pPr>
            <w:r>
              <w:rPr>
                <w:rFonts w:hint="eastAsia"/>
              </w:rPr>
              <w:t>JIS T 0901:2011</w:t>
            </w:r>
          </w:p>
        </w:tc>
      </w:tr>
      <w:tr w:rsidR="002561DA" w14:paraId="32EABF1C" w14:textId="77777777" w:rsidTr="002561DA">
        <w:trPr>
          <w:jc w:val="center"/>
        </w:trPr>
        <w:tc>
          <w:tcPr>
            <w:tcW w:w="6374" w:type="dxa"/>
          </w:tcPr>
          <w:p w14:paraId="480F04D2" w14:textId="77777777" w:rsidR="002561DA" w:rsidRDefault="002561DA" w:rsidP="002561DA">
            <w:pPr>
              <w:spacing w:line="438" w:lineRule="exact"/>
            </w:pPr>
            <w:r>
              <w:rPr>
                <w:rFonts w:hint="eastAsia"/>
              </w:rPr>
              <w:t>手動車椅子</w:t>
            </w:r>
          </w:p>
        </w:tc>
        <w:tc>
          <w:tcPr>
            <w:tcW w:w="2120" w:type="dxa"/>
          </w:tcPr>
          <w:p w14:paraId="0338BE57" w14:textId="77777777" w:rsidR="002561DA" w:rsidRDefault="002561DA" w:rsidP="002561DA">
            <w:pPr>
              <w:spacing w:line="438" w:lineRule="exact"/>
            </w:pPr>
            <w:r>
              <w:rPr>
                <w:rFonts w:hint="eastAsia"/>
              </w:rPr>
              <w:t>JIS T 9201:2016</w:t>
            </w:r>
          </w:p>
        </w:tc>
      </w:tr>
      <w:tr w:rsidR="002561DA" w14:paraId="582050A2" w14:textId="77777777" w:rsidTr="002561DA">
        <w:trPr>
          <w:jc w:val="center"/>
        </w:trPr>
        <w:tc>
          <w:tcPr>
            <w:tcW w:w="6374" w:type="dxa"/>
          </w:tcPr>
          <w:p w14:paraId="72B27528" w14:textId="77777777" w:rsidR="002561DA" w:rsidRDefault="002561DA" w:rsidP="002561DA">
            <w:pPr>
              <w:spacing w:line="438" w:lineRule="exact"/>
            </w:pPr>
            <w:r>
              <w:rPr>
                <w:rFonts w:hint="eastAsia"/>
              </w:rPr>
              <w:t>電動車椅子</w:t>
            </w:r>
          </w:p>
        </w:tc>
        <w:tc>
          <w:tcPr>
            <w:tcW w:w="2120" w:type="dxa"/>
          </w:tcPr>
          <w:p w14:paraId="43456429" w14:textId="77777777" w:rsidR="002561DA" w:rsidRDefault="002561DA" w:rsidP="002561DA">
            <w:pPr>
              <w:spacing w:line="438" w:lineRule="exact"/>
            </w:pPr>
            <w:r>
              <w:rPr>
                <w:rFonts w:hint="eastAsia"/>
              </w:rPr>
              <w:t>JIS T 9203:2016</w:t>
            </w:r>
          </w:p>
        </w:tc>
      </w:tr>
      <w:tr w:rsidR="002561DA" w14:paraId="740CF397" w14:textId="77777777" w:rsidTr="002561DA">
        <w:trPr>
          <w:jc w:val="center"/>
        </w:trPr>
        <w:tc>
          <w:tcPr>
            <w:tcW w:w="6374" w:type="dxa"/>
          </w:tcPr>
          <w:p w14:paraId="6AC24B96" w14:textId="77777777" w:rsidR="002561DA" w:rsidRDefault="002561DA" w:rsidP="002561DA">
            <w:pPr>
              <w:spacing w:line="438" w:lineRule="exact"/>
            </w:pPr>
            <w:r>
              <w:rPr>
                <w:rFonts w:hint="eastAsia"/>
              </w:rPr>
              <w:t>病院用ベッド</w:t>
            </w:r>
          </w:p>
        </w:tc>
        <w:tc>
          <w:tcPr>
            <w:tcW w:w="2120" w:type="dxa"/>
          </w:tcPr>
          <w:p w14:paraId="3ADAB98C" w14:textId="77777777" w:rsidR="002561DA" w:rsidRDefault="002561DA" w:rsidP="002561DA">
            <w:pPr>
              <w:spacing w:line="438" w:lineRule="exact"/>
            </w:pPr>
            <w:r>
              <w:rPr>
                <w:rFonts w:hint="eastAsia"/>
              </w:rPr>
              <w:t>JIS T 9205:2016</w:t>
            </w:r>
          </w:p>
        </w:tc>
      </w:tr>
      <w:tr w:rsidR="002561DA" w14:paraId="5F9DB826" w14:textId="77777777" w:rsidTr="002561DA">
        <w:trPr>
          <w:jc w:val="center"/>
        </w:trPr>
        <w:tc>
          <w:tcPr>
            <w:tcW w:w="6374" w:type="dxa"/>
          </w:tcPr>
          <w:p w14:paraId="2FE9EFDA" w14:textId="77777777" w:rsidR="002561DA" w:rsidRDefault="002561DA" w:rsidP="002561DA">
            <w:pPr>
              <w:spacing w:line="438" w:lineRule="exact"/>
            </w:pPr>
            <w:r>
              <w:rPr>
                <w:rFonts w:hint="eastAsia"/>
              </w:rPr>
              <w:lastRenderedPageBreak/>
              <w:t>電動車いすの電磁両立性要件及び試験方法</w:t>
            </w:r>
          </w:p>
        </w:tc>
        <w:tc>
          <w:tcPr>
            <w:tcW w:w="2120" w:type="dxa"/>
          </w:tcPr>
          <w:p w14:paraId="3CA34BBF" w14:textId="77777777" w:rsidR="002561DA" w:rsidRDefault="002561DA" w:rsidP="002561DA">
            <w:pPr>
              <w:spacing w:line="438" w:lineRule="exact"/>
            </w:pPr>
            <w:r>
              <w:rPr>
                <w:rFonts w:hint="eastAsia"/>
              </w:rPr>
              <w:t>JIS T 9206:2017</w:t>
            </w:r>
          </w:p>
        </w:tc>
      </w:tr>
      <w:tr w:rsidR="002561DA" w14:paraId="78B0D487" w14:textId="77777777" w:rsidTr="002561DA">
        <w:trPr>
          <w:jc w:val="center"/>
        </w:trPr>
        <w:tc>
          <w:tcPr>
            <w:tcW w:w="6374" w:type="dxa"/>
          </w:tcPr>
          <w:p w14:paraId="40AE7ADF" w14:textId="77777777" w:rsidR="002561DA" w:rsidRDefault="002561DA" w:rsidP="002561DA">
            <w:pPr>
              <w:spacing w:line="438" w:lineRule="exact"/>
            </w:pPr>
            <w:r>
              <w:rPr>
                <w:rFonts w:hint="eastAsia"/>
              </w:rPr>
              <w:t>車いす用可搬形スロープ</w:t>
            </w:r>
          </w:p>
        </w:tc>
        <w:tc>
          <w:tcPr>
            <w:tcW w:w="2120" w:type="dxa"/>
          </w:tcPr>
          <w:p w14:paraId="00AC9A87" w14:textId="77777777" w:rsidR="002561DA" w:rsidRDefault="002561DA" w:rsidP="002561DA">
            <w:pPr>
              <w:spacing w:line="438" w:lineRule="exact"/>
            </w:pPr>
            <w:r>
              <w:rPr>
                <w:rFonts w:hint="eastAsia"/>
              </w:rPr>
              <w:t>JIS T 9207:2015</w:t>
            </w:r>
          </w:p>
        </w:tc>
      </w:tr>
      <w:tr w:rsidR="002561DA" w14:paraId="1CB111D7" w14:textId="77777777" w:rsidTr="002561DA">
        <w:trPr>
          <w:jc w:val="center"/>
        </w:trPr>
        <w:tc>
          <w:tcPr>
            <w:tcW w:w="6374" w:type="dxa"/>
          </w:tcPr>
          <w:p w14:paraId="32D634AF" w14:textId="77777777" w:rsidR="002561DA" w:rsidRDefault="002561DA" w:rsidP="002561DA">
            <w:pPr>
              <w:spacing w:line="438" w:lineRule="exact"/>
            </w:pPr>
            <w:r>
              <w:rPr>
                <w:rFonts w:hint="eastAsia"/>
              </w:rPr>
              <w:t>ハンドル形電動車椅子</w:t>
            </w:r>
          </w:p>
        </w:tc>
        <w:tc>
          <w:tcPr>
            <w:tcW w:w="2120" w:type="dxa"/>
          </w:tcPr>
          <w:p w14:paraId="5EAFE355" w14:textId="77777777" w:rsidR="002561DA" w:rsidRDefault="002561DA" w:rsidP="002561DA">
            <w:pPr>
              <w:spacing w:line="438" w:lineRule="exact"/>
            </w:pPr>
            <w:r>
              <w:rPr>
                <w:rFonts w:hint="eastAsia"/>
              </w:rPr>
              <w:t>JIS T 9208:2016</w:t>
            </w:r>
          </w:p>
        </w:tc>
      </w:tr>
      <w:tr w:rsidR="002561DA" w14:paraId="5C677B58" w14:textId="77777777" w:rsidTr="002561DA">
        <w:trPr>
          <w:jc w:val="center"/>
        </w:trPr>
        <w:tc>
          <w:tcPr>
            <w:tcW w:w="6374" w:type="dxa"/>
          </w:tcPr>
          <w:p w14:paraId="50063667" w14:textId="77777777" w:rsidR="002561DA" w:rsidRDefault="002561DA" w:rsidP="002561DA">
            <w:pPr>
              <w:spacing w:line="438" w:lineRule="exact"/>
            </w:pPr>
            <w:r>
              <w:rPr>
                <w:rFonts w:hint="eastAsia"/>
              </w:rPr>
              <w:t>電動６輪車椅子の試験方法</w:t>
            </w:r>
          </w:p>
        </w:tc>
        <w:tc>
          <w:tcPr>
            <w:tcW w:w="2120" w:type="dxa"/>
          </w:tcPr>
          <w:p w14:paraId="1961EA55" w14:textId="77777777" w:rsidR="002561DA" w:rsidRDefault="002561DA" w:rsidP="002561DA">
            <w:pPr>
              <w:spacing w:line="438" w:lineRule="exact"/>
            </w:pPr>
            <w:r>
              <w:rPr>
                <w:rFonts w:hint="eastAsia"/>
              </w:rPr>
              <w:t>JIS T 9209:2018</w:t>
            </w:r>
          </w:p>
        </w:tc>
      </w:tr>
      <w:tr w:rsidR="002561DA" w14:paraId="065027B7" w14:textId="77777777" w:rsidTr="002561DA">
        <w:trPr>
          <w:jc w:val="center"/>
        </w:trPr>
        <w:tc>
          <w:tcPr>
            <w:tcW w:w="6374" w:type="dxa"/>
          </w:tcPr>
          <w:p w14:paraId="08F3CF37" w14:textId="77777777" w:rsidR="002561DA" w:rsidRDefault="002561DA" w:rsidP="002561DA">
            <w:pPr>
              <w:spacing w:line="438" w:lineRule="exact"/>
            </w:pPr>
            <w:r>
              <w:rPr>
                <w:rFonts w:hint="eastAsia"/>
              </w:rPr>
              <w:t>移動・移乗支援用リフト―第２部：移動式リフト</w:t>
            </w:r>
          </w:p>
        </w:tc>
        <w:tc>
          <w:tcPr>
            <w:tcW w:w="2120" w:type="dxa"/>
          </w:tcPr>
          <w:p w14:paraId="0C612835" w14:textId="77777777" w:rsidR="002561DA" w:rsidRPr="002278AA" w:rsidRDefault="002561DA" w:rsidP="002561DA">
            <w:pPr>
              <w:spacing w:line="438" w:lineRule="exact"/>
            </w:pPr>
            <w:r>
              <w:rPr>
                <w:rFonts w:hint="eastAsia"/>
              </w:rPr>
              <w:t>JIS T 9241-2:2015</w:t>
            </w:r>
          </w:p>
        </w:tc>
      </w:tr>
      <w:tr w:rsidR="002561DA" w14:paraId="5DD835AA" w14:textId="77777777" w:rsidTr="002561DA">
        <w:trPr>
          <w:jc w:val="center"/>
        </w:trPr>
        <w:tc>
          <w:tcPr>
            <w:tcW w:w="6374" w:type="dxa"/>
          </w:tcPr>
          <w:p w14:paraId="4C103C45" w14:textId="77777777" w:rsidR="002561DA" w:rsidRDefault="002561DA" w:rsidP="002561DA">
            <w:pPr>
              <w:spacing w:line="438" w:lineRule="exact"/>
            </w:pPr>
            <w:r>
              <w:rPr>
                <w:rFonts w:hint="eastAsia"/>
              </w:rPr>
              <w:t>移動・移乗支援用リフト―第３部：移動式リフト</w:t>
            </w:r>
          </w:p>
        </w:tc>
        <w:tc>
          <w:tcPr>
            <w:tcW w:w="2120" w:type="dxa"/>
          </w:tcPr>
          <w:p w14:paraId="25E50407" w14:textId="77777777" w:rsidR="002561DA" w:rsidRPr="002278AA" w:rsidRDefault="002561DA" w:rsidP="002561DA">
            <w:pPr>
              <w:spacing w:line="438" w:lineRule="exact"/>
            </w:pPr>
            <w:r>
              <w:rPr>
                <w:rFonts w:hint="eastAsia"/>
              </w:rPr>
              <w:t>JIS T 9241-3:2015</w:t>
            </w:r>
          </w:p>
        </w:tc>
      </w:tr>
      <w:tr w:rsidR="002561DA" w14:paraId="78B80C28" w14:textId="77777777" w:rsidTr="002561DA">
        <w:trPr>
          <w:jc w:val="center"/>
        </w:trPr>
        <w:tc>
          <w:tcPr>
            <w:tcW w:w="6374" w:type="dxa"/>
          </w:tcPr>
          <w:p w14:paraId="4A8FB2A5" w14:textId="77777777" w:rsidR="002561DA" w:rsidRDefault="002561DA" w:rsidP="002561DA">
            <w:pPr>
              <w:spacing w:line="438" w:lineRule="exact"/>
            </w:pPr>
            <w:r>
              <w:rPr>
                <w:rFonts w:hint="eastAsia"/>
              </w:rPr>
              <w:t>移動・移乗支援用リフト―第５部：リフト用スリング</w:t>
            </w:r>
          </w:p>
        </w:tc>
        <w:tc>
          <w:tcPr>
            <w:tcW w:w="2120" w:type="dxa"/>
          </w:tcPr>
          <w:p w14:paraId="05C52F66" w14:textId="77777777" w:rsidR="002561DA" w:rsidRPr="002278AA" w:rsidRDefault="002561DA" w:rsidP="002561DA">
            <w:pPr>
              <w:spacing w:line="438" w:lineRule="exact"/>
            </w:pPr>
            <w:r>
              <w:rPr>
                <w:rFonts w:hint="eastAsia"/>
              </w:rPr>
              <w:t>JIS T 9241-5:2015</w:t>
            </w:r>
          </w:p>
        </w:tc>
      </w:tr>
      <w:tr w:rsidR="002561DA" w14:paraId="16989001" w14:textId="77777777" w:rsidTr="002561DA">
        <w:trPr>
          <w:jc w:val="center"/>
        </w:trPr>
        <w:tc>
          <w:tcPr>
            <w:tcW w:w="6374" w:type="dxa"/>
          </w:tcPr>
          <w:p w14:paraId="47B74BE6" w14:textId="77777777" w:rsidR="002561DA" w:rsidRDefault="002561DA" w:rsidP="002561DA">
            <w:pPr>
              <w:spacing w:line="438" w:lineRule="exact"/>
            </w:pPr>
            <w:r>
              <w:rPr>
                <w:rFonts w:hint="eastAsia"/>
              </w:rPr>
              <w:t>移動・移乗支援用リフト―第６部：立ち上がり用リフト</w:t>
            </w:r>
          </w:p>
        </w:tc>
        <w:tc>
          <w:tcPr>
            <w:tcW w:w="2120" w:type="dxa"/>
          </w:tcPr>
          <w:p w14:paraId="5DE789A6" w14:textId="77777777" w:rsidR="002561DA" w:rsidRDefault="002561DA" w:rsidP="002561DA">
            <w:pPr>
              <w:spacing w:line="438" w:lineRule="exact"/>
            </w:pPr>
            <w:r>
              <w:rPr>
                <w:rFonts w:hint="eastAsia"/>
              </w:rPr>
              <w:t>JIS T 9241-6:2015</w:t>
            </w:r>
          </w:p>
        </w:tc>
      </w:tr>
      <w:tr w:rsidR="002561DA" w14:paraId="580E1D18" w14:textId="77777777" w:rsidTr="002561DA">
        <w:trPr>
          <w:jc w:val="center"/>
        </w:trPr>
        <w:tc>
          <w:tcPr>
            <w:tcW w:w="6374" w:type="dxa"/>
          </w:tcPr>
          <w:p w14:paraId="75D94303" w14:textId="77777777" w:rsidR="002561DA" w:rsidRDefault="002561DA" w:rsidP="002561DA">
            <w:pPr>
              <w:spacing w:line="438" w:lineRule="exact"/>
            </w:pPr>
            <w:r>
              <w:rPr>
                <w:rFonts w:hint="eastAsia"/>
              </w:rPr>
              <w:t>移動・移乗支援用リフト―第７部：浴槽設置式リフト</w:t>
            </w:r>
          </w:p>
        </w:tc>
        <w:tc>
          <w:tcPr>
            <w:tcW w:w="2120" w:type="dxa"/>
          </w:tcPr>
          <w:p w14:paraId="2AECC353" w14:textId="77777777" w:rsidR="002561DA" w:rsidRPr="00A10A19" w:rsidRDefault="002561DA" w:rsidP="002561DA">
            <w:pPr>
              <w:spacing w:line="438" w:lineRule="exact"/>
            </w:pPr>
            <w:r>
              <w:rPr>
                <w:rFonts w:hint="eastAsia"/>
              </w:rPr>
              <w:t>JIS T 9241-7:2015</w:t>
            </w:r>
          </w:p>
        </w:tc>
      </w:tr>
      <w:tr w:rsidR="002561DA" w14:paraId="06140605" w14:textId="77777777" w:rsidTr="002561DA">
        <w:trPr>
          <w:jc w:val="center"/>
        </w:trPr>
        <w:tc>
          <w:tcPr>
            <w:tcW w:w="6374" w:type="dxa"/>
          </w:tcPr>
          <w:p w14:paraId="307F08AC" w14:textId="77777777" w:rsidR="002561DA" w:rsidRDefault="002561DA" w:rsidP="002561DA">
            <w:pPr>
              <w:spacing w:line="438" w:lineRule="exact"/>
            </w:pPr>
            <w:r>
              <w:rPr>
                <w:rFonts w:hint="eastAsia"/>
              </w:rPr>
              <w:t>家庭用段差解消機</w:t>
            </w:r>
          </w:p>
        </w:tc>
        <w:tc>
          <w:tcPr>
            <w:tcW w:w="2120" w:type="dxa"/>
          </w:tcPr>
          <w:p w14:paraId="147C77FE" w14:textId="77777777" w:rsidR="002561DA" w:rsidRDefault="002561DA" w:rsidP="002561DA">
            <w:pPr>
              <w:spacing w:line="438" w:lineRule="exact"/>
            </w:pPr>
            <w:r>
              <w:rPr>
                <w:rFonts w:hint="eastAsia"/>
              </w:rPr>
              <w:t>JIS T 9252:2007</w:t>
            </w:r>
          </w:p>
        </w:tc>
      </w:tr>
      <w:tr w:rsidR="002561DA" w14:paraId="4BC19905" w14:textId="77777777" w:rsidTr="002561DA">
        <w:trPr>
          <w:jc w:val="center"/>
        </w:trPr>
        <w:tc>
          <w:tcPr>
            <w:tcW w:w="6374" w:type="dxa"/>
          </w:tcPr>
          <w:p w14:paraId="4937B0E1" w14:textId="77777777" w:rsidR="002561DA" w:rsidRDefault="002561DA" w:rsidP="002561DA">
            <w:pPr>
              <w:spacing w:line="438" w:lineRule="exact"/>
            </w:pPr>
            <w:r>
              <w:rPr>
                <w:rFonts w:hint="eastAsia"/>
              </w:rPr>
              <w:t>住宅用電動介護用ベッド</w:t>
            </w:r>
          </w:p>
        </w:tc>
        <w:tc>
          <w:tcPr>
            <w:tcW w:w="2120" w:type="dxa"/>
          </w:tcPr>
          <w:p w14:paraId="78897104" w14:textId="77777777" w:rsidR="002561DA" w:rsidRDefault="002561DA" w:rsidP="002561DA">
            <w:pPr>
              <w:spacing w:line="438" w:lineRule="exact"/>
            </w:pPr>
            <w:r>
              <w:rPr>
                <w:rFonts w:hint="eastAsia"/>
              </w:rPr>
              <w:t>JIS T 9254:2015</w:t>
            </w:r>
          </w:p>
        </w:tc>
      </w:tr>
      <w:tr w:rsidR="002561DA" w14:paraId="196E28E8" w14:textId="77777777" w:rsidTr="002561DA">
        <w:trPr>
          <w:jc w:val="center"/>
        </w:trPr>
        <w:tc>
          <w:tcPr>
            <w:tcW w:w="6374" w:type="dxa"/>
          </w:tcPr>
          <w:p w14:paraId="5D182450" w14:textId="77777777" w:rsidR="002561DA" w:rsidRDefault="002561DA" w:rsidP="002561DA">
            <w:pPr>
              <w:spacing w:line="438" w:lineRule="exact"/>
            </w:pPr>
            <w:r>
              <w:rPr>
                <w:rFonts w:hint="eastAsia"/>
              </w:rPr>
              <w:t>住宅用電動介護用ベッド追補</w:t>
            </w:r>
          </w:p>
        </w:tc>
        <w:tc>
          <w:tcPr>
            <w:tcW w:w="2120" w:type="dxa"/>
          </w:tcPr>
          <w:p w14:paraId="0236068E" w14:textId="77777777" w:rsidR="002561DA" w:rsidRDefault="002561DA" w:rsidP="002561DA">
            <w:pPr>
              <w:spacing w:line="438" w:lineRule="exact"/>
            </w:pPr>
            <w:r>
              <w:rPr>
                <w:rFonts w:hint="eastAsia"/>
              </w:rPr>
              <w:t>JIS T 9254:2015</w:t>
            </w:r>
          </w:p>
          <w:p w14:paraId="6DA621DE" w14:textId="77777777" w:rsidR="002561DA" w:rsidRDefault="002561DA" w:rsidP="002561DA">
            <w:pPr>
              <w:spacing w:line="438" w:lineRule="exact"/>
            </w:pPr>
            <w:r>
              <w:rPr>
                <w:rFonts w:ascii="Segoe UI Emoji" w:hAnsi="Segoe UI Emoji" w:cs="Segoe UI Emoji" w:hint="eastAsia"/>
              </w:rPr>
              <w:t>/AMENDMENT:2016</w:t>
            </w:r>
          </w:p>
        </w:tc>
      </w:tr>
      <w:tr w:rsidR="002561DA" w14:paraId="59E7E7A9" w14:textId="77777777" w:rsidTr="002561DA">
        <w:trPr>
          <w:jc w:val="center"/>
        </w:trPr>
        <w:tc>
          <w:tcPr>
            <w:tcW w:w="6374" w:type="dxa"/>
          </w:tcPr>
          <w:p w14:paraId="3223FC03" w14:textId="77777777" w:rsidR="002561DA" w:rsidRDefault="002561DA" w:rsidP="002561DA">
            <w:pPr>
              <w:spacing w:line="438" w:lineRule="exact"/>
            </w:pPr>
            <w:r>
              <w:rPr>
                <w:rFonts w:hint="eastAsia"/>
              </w:rPr>
              <w:t>電動立上り補助いす</w:t>
            </w:r>
          </w:p>
        </w:tc>
        <w:tc>
          <w:tcPr>
            <w:tcW w:w="2120" w:type="dxa"/>
          </w:tcPr>
          <w:p w14:paraId="2987CD9E" w14:textId="77777777" w:rsidR="002561DA" w:rsidRDefault="002561DA" w:rsidP="002561DA">
            <w:pPr>
              <w:spacing w:line="438" w:lineRule="exact"/>
            </w:pPr>
            <w:r>
              <w:rPr>
                <w:rFonts w:hint="eastAsia"/>
              </w:rPr>
              <w:t>JIS T 9255:2007</w:t>
            </w:r>
          </w:p>
        </w:tc>
      </w:tr>
      <w:tr w:rsidR="002561DA" w14:paraId="2C652249" w14:textId="77777777" w:rsidTr="002561DA">
        <w:trPr>
          <w:jc w:val="center"/>
        </w:trPr>
        <w:tc>
          <w:tcPr>
            <w:tcW w:w="6374" w:type="dxa"/>
          </w:tcPr>
          <w:p w14:paraId="30AF2041" w14:textId="77777777" w:rsidR="002561DA" w:rsidRDefault="002561DA" w:rsidP="002561DA">
            <w:pPr>
              <w:spacing w:line="438" w:lineRule="exact"/>
            </w:pPr>
            <w:r>
              <w:rPr>
                <w:rFonts w:hint="eastAsia"/>
              </w:rPr>
              <w:t>住宅用床ずれ防止用具第１部：種類</w:t>
            </w:r>
          </w:p>
        </w:tc>
        <w:tc>
          <w:tcPr>
            <w:tcW w:w="2120" w:type="dxa"/>
          </w:tcPr>
          <w:p w14:paraId="497519A1" w14:textId="77777777" w:rsidR="002561DA" w:rsidRDefault="002561DA" w:rsidP="002561DA">
            <w:pPr>
              <w:spacing w:line="438" w:lineRule="exact"/>
            </w:pPr>
            <w:r>
              <w:rPr>
                <w:rFonts w:hint="eastAsia"/>
              </w:rPr>
              <w:t>JIS T 9256-1:2016</w:t>
            </w:r>
          </w:p>
        </w:tc>
      </w:tr>
      <w:tr w:rsidR="002561DA" w14:paraId="7CC76B8A" w14:textId="77777777" w:rsidTr="002561DA">
        <w:trPr>
          <w:jc w:val="center"/>
        </w:trPr>
        <w:tc>
          <w:tcPr>
            <w:tcW w:w="6374" w:type="dxa"/>
          </w:tcPr>
          <w:p w14:paraId="3EE11A78" w14:textId="77777777" w:rsidR="002561DA" w:rsidRDefault="002561DA" w:rsidP="002561DA">
            <w:pPr>
              <w:spacing w:line="438" w:lineRule="exact"/>
            </w:pPr>
            <w:r>
              <w:rPr>
                <w:rFonts w:hint="eastAsia"/>
              </w:rPr>
              <w:t>住宅用床ずれ防止用具第２部：静止形交換マットレス</w:t>
            </w:r>
          </w:p>
        </w:tc>
        <w:tc>
          <w:tcPr>
            <w:tcW w:w="2120" w:type="dxa"/>
          </w:tcPr>
          <w:p w14:paraId="5CC1402A" w14:textId="77777777" w:rsidR="002561DA" w:rsidRDefault="002561DA" w:rsidP="002561DA">
            <w:pPr>
              <w:spacing w:line="438" w:lineRule="exact"/>
            </w:pPr>
            <w:r>
              <w:rPr>
                <w:rFonts w:hint="eastAsia"/>
              </w:rPr>
              <w:t>JIS T 9256-2:2016</w:t>
            </w:r>
          </w:p>
        </w:tc>
      </w:tr>
      <w:tr w:rsidR="002561DA" w14:paraId="284BAE87" w14:textId="77777777" w:rsidTr="002561DA">
        <w:trPr>
          <w:jc w:val="center"/>
        </w:trPr>
        <w:tc>
          <w:tcPr>
            <w:tcW w:w="6374" w:type="dxa"/>
          </w:tcPr>
          <w:p w14:paraId="097576A3" w14:textId="77777777" w:rsidR="002561DA" w:rsidRDefault="002561DA" w:rsidP="002561DA">
            <w:pPr>
              <w:spacing w:line="438" w:lineRule="exact"/>
            </w:pPr>
            <w:r>
              <w:rPr>
                <w:rFonts w:hint="eastAsia"/>
              </w:rPr>
              <w:t>住宅用床ずれ防止用具第３部：圧切替形マットレス</w:t>
            </w:r>
          </w:p>
        </w:tc>
        <w:tc>
          <w:tcPr>
            <w:tcW w:w="2120" w:type="dxa"/>
          </w:tcPr>
          <w:p w14:paraId="7A54F519" w14:textId="77777777" w:rsidR="002561DA" w:rsidRDefault="002561DA" w:rsidP="002561DA">
            <w:pPr>
              <w:spacing w:line="438" w:lineRule="exact"/>
            </w:pPr>
            <w:r>
              <w:rPr>
                <w:rFonts w:hint="eastAsia"/>
              </w:rPr>
              <w:t>JIS T 9256-3:2016</w:t>
            </w:r>
          </w:p>
        </w:tc>
      </w:tr>
      <w:tr w:rsidR="002561DA" w14:paraId="04F298E8" w14:textId="77777777" w:rsidTr="002561DA">
        <w:trPr>
          <w:jc w:val="center"/>
        </w:trPr>
        <w:tc>
          <w:tcPr>
            <w:tcW w:w="6374" w:type="dxa"/>
          </w:tcPr>
          <w:p w14:paraId="7A7340FD" w14:textId="77777777" w:rsidR="002561DA" w:rsidRDefault="002561DA" w:rsidP="002561DA">
            <w:pPr>
              <w:spacing w:line="438" w:lineRule="exact"/>
            </w:pPr>
            <w:r>
              <w:rPr>
                <w:rFonts w:hint="eastAsia"/>
              </w:rPr>
              <w:t>入浴台</w:t>
            </w:r>
          </w:p>
        </w:tc>
        <w:tc>
          <w:tcPr>
            <w:tcW w:w="2120" w:type="dxa"/>
          </w:tcPr>
          <w:p w14:paraId="329122D8" w14:textId="77777777" w:rsidR="002561DA" w:rsidRDefault="002561DA" w:rsidP="002561DA">
            <w:pPr>
              <w:spacing w:line="438" w:lineRule="exact"/>
            </w:pPr>
            <w:r>
              <w:rPr>
                <w:rFonts w:hint="eastAsia"/>
              </w:rPr>
              <w:t>JIS T 9257:2010</w:t>
            </w:r>
          </w:p>
        </w:tc>
      </w:tr>
      <w:tr w:rsidR="002561DA" w14:paraId="5E9060FC" w14:textId="77777777" w:rsidTr="002561DA">
        <w:trPr>
          <w:jc w:val="center"/>
        </w:trPr>
        <w:tc>
          <w:tcPr>
            <w:tcW w:w="6374" w:type="dxa"/>
          </w:tcPr>
          <w:p w14:paraId="69E0A6FD" w14:textId="77777777" w:rsidR="002561DA" w:rsidRDefault="002561DA" w:rsidP="002561DA">
            <w:pPr>
              <w:spacing w:line="438" w:lineRule="exact"/>
            </w:pPr>
            <w:r>
              <w:rPr>
                <w:rFonts w:hint="eastAsia"/>
              </w:rPr>
              <w:t>浴室内及び浴槽内すのこ</w:t>
            </w:r>
          </w:p>
        </w:tc>
        <w:tc>
          <w:tcPr>
            <w:tcW w:w="2120" w:type="dxa"/>
          </w:tcPr>
          <w:p w14:paraId="6A732647" w14:textId="77777777" w:rsidR="002561DA" w:rsidRDefault="002561DA" w:rsidP="002561DA">
            <w:pPr>
              <w:spacing w:line="438" w:lineRule="exact"/>
            </w:pPr>
            <w:r>
              <w:rPr>
                <w:rFonts w:hint="eastAsia"/>
              </w:rPr>
              <w:t>JIS T 9258:2010</w:t>
            </w:r>
          </w:p>
        </w:tc>
      </w:tr>
      <w:tr w:rsidR="002561DA" w14:paraId="04908F8E" w14:textId="77777777" w:rsidTr="002561DA">
        <w:trPr>
          <w:jc w:val="center"/>
        </w:trPr>
        <w:tc>
          <w:tcPr>
            <w:tcW w:w="6374" w:type="dxa"/>
          </w:tcPr>
          <w:p w14:paraId="63E592AA" w14:textId="77777777" w:rsidR="002561DA" w:rsidRDefault="002561DA" w:rsidP="002561DA">
            <w:pPr>
              <w:spacing w:line="438" w:lineRule="exact"/>
            </w:pPr>
            <w:r>
              <w:rPr>
                <w:rFonts w:hint="eastAsia"/>
              </w:rPr>
              <w:t>浴槽内いす</w:t>
            </w:r>
          </w:p>
        </w:tc>
        <w:tc>
          <w:tcPr>
            <w:tcW w:w="2120" w:type="dxa"/>
          </w:tcPr>
          <w:p w14:paraId="79386BE8" w14:textId="77777777" w:rsidR="002561DA" w:rsidRDefault="002561DA" w:rsidP="002561DA">
            <w:pPr>
              <w:spacing w:line="438" w:lineRule="exact"/>
            </w:pPr>
            <w:r>
              <w:rPr>
                <w:rFonts w:hint="eastAsia"/>
              </w:rPr>
              <w:t>JIS T 9259:2010</w:t>
            </w:r>
          </w:p>
        </w:tc>
      </w:tr>
      <w:tr w:rsidR="002561DA" w14:paraId="7CE860F9" w14:textId="77777777" w:rsidTr="002561DA">
        <w:trPr>
          <w:jc w:val="center"/>
        </w:trPr>
        <w:tc>
          <w:tcPr>
            <w:tcW w:w="6374" w:type="dxa"/>
          </w:tcPr>
          <w:p w14:paraId="38E00032" w14:textId="77777777" w:rsidR="002561DA" w:rsidRDefault="002561DA" w:rsidP="002561DA">
            <w:pPr>
              <w:spacing w:line="438" w:lineRule="exact"/>
            </w:pPr>
            <w:r>
              <w:rPr>
                <w:rFonts w:hint="eastAsia"/>
              </w:rPr>
              <w:t>入浴用いす</w:t>
            </w:r>
          </w:p>
        </w:tc>
        <w:tc>
          <w:tcPr>
            <w:tcW w:w="2120" w:type="dxa"/>
          </w:tcPr>
          <w:p w14:paraId="04744E31" w14:textId="77777777" w:rsidR="002561DA" w:rsidRDefault="002561DA" w:rsidP="002561DA">
            <w:pPr>
              <w:spacing w:line="438" w:lineRule="exact"/>
            </w:pPr>
            <w:r>
              <w:rPr>
                <w:rFonts w:hint="eastAsia"/>
              </w:rPr>
              <w:t>JIS T 9260:2011</w:t>
            </w:r>
          </w:p>
        </w:tc>
      </w:tr>
      <w:tr w:rsidR="002561DA" w14:paraId="471018FE" w14:textId="77777777" w:rsidTr="002561DA">
        <w:trPr>
          <w:jc w:val="center"/>
        </w:trPr>
        <w:tc>
          <w:tcPr>
            <w:tcW w:w="6374" w:type="dxa"/>
          </w:tcPr>
          <w:p w14:paraId="79DD32FB" w14:textId="77777777" w:rsidR="002561DA" w:rsidRDefault="002561DA" w:rsidP="002561DA">
            <w:pPr>
              <w:spacing w:line="438" w:lineRule="exact"/>
            </w:pPr>
            <w:r>
              <w:rPr>
                <w:rFonts w:hint="eastAsia"/>
              </w:rPr>
              <w:t>ポータブルトイレ</w:t>
            </w:r>
          </w:p>
        </w:tc>
        <w:tc>
          <w:tcPr>
            <w:tcW w:w="2120" w:type="dxa"/>
          </w:tcPr>
          <w:p w14:paraId="35F9B135" w14:textId="77777777" w:rsidR="002561DA" w:rsidRDefault="002561DA" w:rsidP="002561DA">
            <w:pPr>
              <w:spacing w:line="438" w:lineRule="exact"/>
            </w:pPr>
            <w:r>
              <w:rPr>
                <w:rFonts w:hint="eastAsia"/>
              </w:rPr>
              <w:t>JIS T 9261:2011</w:t>
            </w:r>
          </w:p>
        </w:tc>
      </w:tr>
      <w:tr w:rsidR="002561DA" w14:paraId="6FAC3680" w14:textId="77777777" w:rsidTr="002561DA">
        <w:trPr>
          <w:jc w:val="center"/>
        </w:trPr>
        <w:tc>
          <w:tcPr>
            <w:tcW w:w="6374" w:type="dxa"/>
          </w:tcPr>
          <w:p w14:paraId="4F9BA0D7" w14:textId="77777777" w:rsidR="002561DA" w:rsidRDefault="002561DA" w:rsidP="002561DA">
            <w:pPr>
              <w:spacing w:line="438" w:lineRule="exact"/>
            </w:pPr>
            <w:r>
              <w:rPr>
                <w:rFonts w:hint="eastAsia"/>
              </w:rPr>
              <w:t>和洋式変換便座</w:t>
            </w:r>
          </w:p>
        </w:tc>
        <w:tc>
          <w:tcPr>
            <w:tcW w:w="2120" w:type="dxa"/>
          </w:tcPr>
          <w:p w14:paraId="20762668" w14:textId="77777777" w:rsidR="002561DA" w:rsidRDefault="002561DA" w:rsidP="002561DA">
            <w:pPr>
              <w:spacing w:line="438" w:lineRule="exact"/>
            </w:pPr>
            <w:r>
              <w:rPr>
                <w:rFonts w:hint="eastAsia"/>
              </w:rPr>
              <w:t>JIS T 9262:2011</w:t>
            </w:r>
          </w:p>
        </w:tc>
      </w:tr>
      <w:tr w:rsidR="002561DA" w14:paraId="196CC451" w14:textId="77777777" w:rsidTr="002561DA">
        <w:trPr>
          <w:jc w:val="center"/>
        </w:trPr>
        <w:tc>
          <w:tcPr>
            <w:tcW w:w="6374" w:type="dxa"/>
          </w:tcPr>
          <w:p w14:paraId="3CB3BAB8" w14:textId="77777777" w:rsidR="002561DA" w:rsidRDefault="002561DA" w:rsidP="002561DA">
            <w:pPr>
              <w:spacing w:line="438" w:lineRule="exact"/>
            </w:pPr>
            <w:r>
              <w:rPr>
                <w:rFonts w:hint="eastAsia"/>
              </w:rPr>
              <w:t>シルバーカー</w:t>
            </w:r>
          </w:p>
        </w:tc>
        <w:tc>
          <w:tcPr>
            <w:tcW w:w="2120" w:type="dxa"/>
          </w:tcPr>
          <w:p w14:paraId="560F062D" w14:textId="77777777" w:rsidR="002561DA" w:rsidRDefault="002561DA" w:rsidP="002561DA">
            <w:pPr>
              <w:spacing w:line="438" w:lineRule="exact"/>
            </w:pPr>
            <w:r>
              <w:rPr>
                <w:rFonts w:hint="eastAsia"/>
              </w:rPr>
              <w:t>JIS T 9263:2017</w:t>
            </w:r>
          </w:p>
        </w:tc>
      </w:tr>
      <w:tr w:rsidR="002561DA" w14:paraId="173EC579" w14:textId="77777777" w:rsidTr="002561DA">
        <w:trPr>
          <w:jc w:val="center"/>
        </w:trPr>
        <w:tc>
          <w:tcPr>
            <w:tcW w:w="6374" w:type="dxa"/>
          </w:tcPr>
          <w:p w14:paraId="7CB41457" w14:textId="77777777" w:rsidR="002561DA" w:rsidRDefault="002561DA" w:rsidP="002561DA">
            <w:pPr>
              <w:spacing w:line="438" w:lineRule="exact"/>
            </w:pPr>
            <w:r>
              <w:rPr>
                <w:rFonts w:hint="eastAsia"/>
              </w:rPr>
              <w:t>歩行器</w:t>
            </w:r>
          </w:p>
        </w:tc>
        <w:tc>
          <w:tcPr>
            <w:tcW w:w="2120" w:type="dxa"/>
          </w:tcPr>
          <w:p w14:paraId="237D414C" w14:textId="77777777" w:rsidR="002561DA" w:rsidRDefault="002561DA" w:rsidP="002561DA">
            <w:pPr>
              <w:spacing w:line="438" w:lineRule="exact"/>
            </w:pPr>
            <w:r>
              <w:rPr>
                <w:rFonts w:hint="eastAsia"/>
              </w:rPr>
              <w:t>JIS T 9264:2012</w:t>
            </w:r>
          </w:p>
        </w:tc>
      </w:tr>
      <w:tr w:rsidR="002561DA" w14:paraId="3A629F13" w14:textId="77777777" w:rsidTr="002561DA">
        <w:trPr>
          <w:jc w:val="center"/>
        </w:trPr>
        <w:tc>
          <w:tcPr>
            <w:tcW w:w="6374" w:type="dxa"/>
          </w:tcPr>
          <w:p w14:paraId="5E2A63A9" w14:textId="77777777" w:rsidR="002561DA" w:rsidRDefault="002561DA" w:rsidP="002561DA">
            <w:pPr>
              <w:spacing w:line="438" w:lineRule="exact"/>
            </w:pPr>
            <w:r>
              <w:rPr>
                <w:rFonts w:hint="eastAsia"/>
              </w:rPr>
              <w:t>歩行車</w:t>
            </w:r>
          </w:p>
        </w:tc>
        <w:tc>
          <w:tcPr>
            <w:tcW w:w="2120" w:type="dxa"/>
          </w:tcPr>
          <w:p w14:paraId="1B3E26C9" w14:textId="77777777" w:rsidR="002561DA" w:rsidRDefault="002561DA" w:rsidP="002561DA">
            <w:pPr>
              <w:spacing w:line="438" w:lineRule="exact"/>
            </w:pPr>
            <w:r>
              <w:rPr>
                <w:rFonts w:hint="eastAsia"/>
              </w:rPr>
              <w:t>JIS T 9265:2012</w:t>
            </w:r>
          </w:p>
        </w:tc>
      </w:tr>
      <w:tr w:rsidR="002561DA" w14:paraId="0580A262" w14:textId="77777777" w:rsidTr="002561DA">
        <w:trPr>
          <w:jc w:val="center"/>
        </w:trPr>
        <w:tc>
          <w:tcPr>
            <w:tcW w:w="6374" w:type="dxa"/>
          </w:tcPr>
          <w:p w14:paraId="747D5C43" w14:textId="77777777" w:rsidR="002561DA" w:rsidRDefault="002561DA" w:rsidP="002561DA">
            <w:pPr>
              <w:spacing w:line="438" w:lineRule="exact"/>
            </w:pPr>
            <w:r>
              <w:rPr>
                <w:rFonts w:hint="eastAsia"/>
              </w:rPr>
              <w:t>エルボークラッチ</w:t>
            </w:r>
          </w:p>
        </w:tc>
        <w:tc>
          <w:tcPr>
            <w:tcW w:w="2120" w:type="dxa"/>
          </w:tcPr>
          <w:p w14:paraId="084977AB" w14:textId="77777777" w:rsidR="002561DA" w:rsidRDefault="002561DA" w:rsidP="002561DA">
            <w:pPr>
              <w:spacing w:line="438" w:lineRule="exact"/>
            </w:pPr>
            <w:r>
              <w:rPr>
                <w:rFonts w:hint="eastAsia"/>
              </w:rPr>
              <w:t>JIS T 9266:2012</w:t>
            </w:r>
          </w:p>
        </w:tc>
      </w:tr>
      <w:tr w:rsidR="002561DA" w14:paraId="7BE5421E" w14:textId="77777777" w:rsidTr="002561DA">
        <w:trPr>
          <w:jc w:val="center"/>
        </w:trPr>
        <w:tc>
          <w:tcPr>
            <w:tcW w:w="6374" w:type="dxa"/>
          </w:tcPr>
          <w:p w14:paraId="32E2331D" w14:textId="77777777" w:rsidR="002561DA" w:rsidRDefault="002561DA" w:rsidP="002561DA">
            <w:pPr>
              <w:spacing w:line="438" w:lineRule="exact"/>
            </w:pPr>
            <w:r>
              <w:rPr>
                <w:rFonts w:hint="eastAsia"/>
              </w:rPr>
              <w:t>補高便座</w:t>
            </w:r>
          </w:p>
        </w:tc>
        <w:tc>
          <w:tcPr>
            <w:tcW w:w="2120" w:type="dxa"/>
          </w:tcPr>
          <w:p w14:paraId="2ACFAB24" w14:textId="77777777" w:rsidR="002561DA" w:rsidRDefault="002561DA" w:rsidP="002561DA">
            <w:pPr>
              <w:spacing w:line="438" w:lineRule="exact"/>
            </w:pPr>
            <w:r>
              <w:rPr>
                <w:rFonts w:hint="eastAsia"/>
              </w:rPr>
              <w:t>JIS T 9268:2013</w:t>
            </w:r>
          </w:p>
        </w:tc>
      </w:tr>
      <w:tr w:rsidR="002561DA" w14:paraId="18234DD6" w14:textId="77777777" w:rsidTr="002561DA">
        <w:trPr>
          <w:jc w:val="center"/>
        </w:trPr>
        <w:tc>
          <w:tcPr>
            <w:tcW w:w="6374" w:type="dxa"/>
          </w:tcPr>
          <w:p w14:paraId="25266206" w14:textId="77777777" w:rsidR="002561DA" w:rsidRDefault="002561DA" w:rsidP="002561DA">
            <w:pPr>
              <w:spacing w:line="438" w:lineRule="exact"/>
            </w:pPr>
            <w:r>
              <w:rPr>
                <w:rFonts w:hint="eastAsia"/>
              </w:rPr>
              <w:t>ベッド用テーブル</w:t>
            </w:r>
          </w:p>
        </w:tc>
        <w:tc>
          <w:tcPr>
            <w:tcW w:w="2120" w:type="dxa"/>
          </w:tcPr>
          <w:p w14:paraId="4C8B5406" w14:textId="77777777" w:rsidR="002561DA" w:rsidRDefault="002561DA" w:rsidP="002561DA">
            <w:pPr>
              <w:spacing w:line="438" w:lineRule="exact"/>
            </w:pPr>
            <w:r>
              <w:rPr>
                <w:rFonts w:hint="eastAsia"/>
              </w:rPr>
              <w:t>JIS T 9269:2013</w:t>
            </w:r>
          </w:p>
        </w:tc>
      </w:tr>
      <w:tr w:rsidR="002561DA" w14:paraId="582D8242" w14:textId="77777777" w:rsidTr="002561DA">
        <w:trPr>
          <w:jc w:val="center"/>
        </w:trPr>
        <w:tc>
          <w:tcPr>
            <w:tcW w:w="6374" w:type="dxa"/>
          </w:tcPr>
          <w:p w14:paraId="1D6DD48D" w14:textId="77777777" w:rsidR="002561DA" w:rsidRDefault="002561DA" w:rsidP="002561DA">
            <w:pPr>
              <w:spacing w:line="438" w:lineRule="exact"/>
            </w:pPr>
            <w:r>
              <w:rPr>
                <w:rFonts w:hint="eastAsia"/>
              </w:rPr>
              <w:lastRenderedPageBreak/>
              <w:t>車椅子用クッション</w:t>
            </w:r>
          </w:p>
        </w:tc>
        <w:tc>
          <w:tcPr>
            <w:tcW w:w="2120" w:type="dxa"/>
          </w:tcPr>
          <w:p w14:paraId="197FD57B" w14:textId="77777777" w:rsidR="002561DA" w:rsidRDefault="002561DA" w:rsidP="002561DA">
            <w:pPr>
              <w:spacing w:line="438" w:lineRule="exact"/>
            </w:pPr>
            <w:r>
              <w:rPr>
                <w:rFonts w:hint="eastAsia"/>
              </w:rPr>
              <w:t>JIS T 9271:2015</w:t>
            </w:r>
          </w:p>
        </w:tc>
      </w:tr>
      <w:tr w:rsidR="002561DA" w14:paraId="7CC010F7" w14:textId="77777777" w:rsidTr="002561DA">
        <w:trPr>
          <w:jc w:val="center"/>
        </w:trPr>
        <w:tc>
          <w:tcPr>
            <w:tcW w:w="6374" w:type="dxa"/>
          </w:tcPr>
          <w:p w14:paraId="64EB0F1E" w14:textId="77777777" w:rsidR="002561DA" w:rsidRDefault="002561DA" w:rsidP="002561DA">
            <w:pPr>
              <w:spacing w:line="438" w:lineRule="exact"/>
            </w:pPr>
            <w:r>
              <w:rPr>
                <w:rFonts w:hint="eastAsia"/>
              </w:rPr>
              <w:t>車椅子用テーブル</w:t>
            </w:r>
          </w:p>
        </w:tc>
        <w:tc>
          <w:tcPr>
            <w:tcW w:w="2120" w:type="dxa"/>
          </w:tcPr>
          <w:p w14:paraId="28AFD661" w14:textId="77777777" w:rsidR="002561DA" w:rsidRDefault="002561DA" w:rsidP="002561DA">
            <w:pPr>
              <w:spacing w:line="438" w:lineRule="exact"/>
            </w:pPr>
            <w:r>
              <w:rPr>
                <w:rFonts w:hint="eastAsia"/>
              </w:rPr>
              <w:t>JIS T 9272:2015</w:t>
            </w:r>
          </w:p>
        </w:tc>
      </w:tr>
      <w:tr w:rsidR="002561DA" w14:paraId="4E2D0557" w14:textId="77777777" w:rsidTr="002561DA">
        <w:trPr>
          <w:jc w:val="center"/>
        </w:trPr>
        <w:tc>
          <w:tcPr>
            <w:tcW w:w="6374" w:type="dxa"/>
          </w:tcPr>
          <w:p w14:paraId="6F57C9BD" w14:textId="77777777" w:rsidR="002561DA" w:rsidRDefault="002561DA" w:rsidP="002561DA">
            <w:pPr>
              <w:spacing w:line="438" w:lineRule="exact"/>
            </w:pPr>
            <w:r>
              <w:rPr>
                <w:rFonts w:hint="eastAsia"/>
              </w:rPr>
              <w:t>体位変換用具</w:t>
            </w:r>
          </w:p>
        </w:tc>
        <w:tc>
          <w:tcPr>
            <w:tcW w:w="2120" w:type="dxa"/>
          </w:tcPr>
          <w:p w14:paraId="15E35B2A" w14:textId="77777777" w:rsidR="002561DA" w:rsidRDefault="002561DA" w:rsidP="002561DA">
            <w:pPr>
              <w:spacing w:line="438" w:lineRule="exact"/>
            </w:pPr>
            <w:r>
              <w:rPr>
                <w:rFonts w:hint="eastAsia"/>
              </w:rPr>
              <w:t>JIS T 9275:2015</w:t>
            </w:r>
          </w:p>
        </w:tc>
      </w:tr>
      <w:tr w:rsidR="002561DA" w14:paraId="405A4990" w14:textId="77777777" w:rsidTr="002561DA">
        <w:trPr>
          <w:jc w:val="center"/>
        </w:trPr>
        <w:tc>
          <w:tcPr>
            <w:tcW w:w="6374" w:type="dxa"/>
          </w:tcPr>
          <w:p w14:paraId="3032C574" w14:textId="77777777" w:rsidR="002561DA" w:rsidRDefault="002561DA" w:rsidP="002561DA">
            <w:pPr>
              <w:spacing w:line="438" w:lineRule="exact"/>
            </w:pPr>
            <w:r>
              <w:rPr>
                <w:rFonts w:hint="eastAsia"/>
              </w:rPr>
              <w:t>据置形手すり</w:t>
            </w:r>
          </w:p>
        </w:tc>
        <w:tc>
          <w:tcPr>
            <w:tcW w:w="2120" w:type="dxa"/>
          </w:tcPr>
          <w:p w14:paraId="26CDCDBB" w14:textId="77777777" w:rsidR="002561DA" w:rsidRDefault="002561DA" w:rsidP="002561DA">
            <w:pPr>
              <w:spacing w:line="438" w:lineRule="exact"/>
            </w:pPr>
            <w:r>
              <w:rPr>
                <w:rFonts w:hint="eastAsia"/>
              </w:rPr>
              <w:t>JIS T 9281:2016</w:t>
            </w:r>
          </w:p>
        </w:tc>
      </w:tr>
      <w:tr w:rsidR="002561DA" w14:paraId="02FA0E4F" w14:textId="77777777" w:rsidTr="002561DA">
        <w:trPr>
          <w:jc w:val="center"/>
        </w:trPr>
        <w:tc>
          <w:tcPr>
            <w:tcW w:w="6374" w:type="dxa"/>
          </w:tcPr>
          <w:p w14:paraId="62C4EFDA" w14:textId="77777777" w:rsidR="002561DA" w:rsidRDefault="002561DA" w:rsidP="002561DA">
            <w:pPr>
              <w:spacing w:line="438" w:lineRule="exact"/>
            </w:pPr>
            <w:r>
              <w:rPr>
                <w:rFonts w:hint="eastAsia"/>
              </w:rPr>
              <w:t>固定形手すり</w:t>
            </w:r>
          </w:p>
        </w:tc>
        <w:tc>
          <w:tcPr>
            <w:tcW w:w="2120" w:type="dxa"/>
          </w:tcPr>
          <w:p w14:paraId="38327688" w14:textId="77777777" w:rsidR="002561DA" w:rsidRDefault="002561DA" w:rsidP="002561DA">
            <w:pPr>
              <w:spacing w:line="438" w:lineRule="exact"/>
            </w:pPr>
            <w:r>
              <w:rPr>
                <w:rFonts w:hint="eastAsia"/>
              </w:rPr>
              <w:t>JIS T 9282:2018</w:t>
            </w:r>
          </w:p>
        </w:tc>
      </w:tr>
      <w:tr w:rsidR="002561DA" w14:paraId="2A304B3B" w14:textId="77777777" w:rsidTr="002561DA">
        <w:trPr>
          <w:jc w:val="center"/>
        </w:trPr>
        <w:tc>
          <w:tcPr>
            <w:tcW w:w="6374" w:type="dxa"/>
          </w:tcPr>
          <w:p w14:paraId="4E03AA71" w14:textId="77777777" w:rsidR="002561DA" w:rsidRDefault="002561DA" w:rsidP="002561DA">
            <w:pPr>
              <w:spacing w:line="438" w:lineRule="exact"/>
            </w:pPr>
            <w:r>
              <w:rPr>
                <w:rFonts w:hint="eastAsia"/>
              </w:rPr>
              <w:t>留置形手すり</w:t>
            </w:r>
          </w:p>
        </w:tc>
        <w:tc>
          <w:tcPr>
            <w:tcW w:w="2120" w:type="dxa"/>
          </w:tcPr>
          <w:p w14:paraId="7DAE7E4D" w14:textId="77777777" w:rsidR="002561DA" w:rsidRDefault="002561DA" w:rsidP="002561DA">
            <w:pPr>
              <w:spacing w:line="438" w:lineRule="exact"/>
            </w:pPr>
            <w:r>
              <w:rPr>
                <w:rFonts w:hint="eastAsia"/>
              </w:rPr>
              <w:t>JIS T 9283:2018</w:t>
            </w:r>
          </w:p>
        </w:tc>
      </w:tr>
    </w:tbl>
    <w:p w14:paraId="19C2E8A2" w14:textId="77777777" w:rsidR="002561DA" w:rsidRPr="005D7EB4" w:rsidRDefault="002561DA" w:rsidP="002561DA">
      <w:pPr>
        <w:spacing w:line="438" w:lineRule="exact"/>
        <w:rPr>
          <w:b/>
        </w:rPr>
      </w:pPr>
      <w:r w:rsidRPr="00447484">
        <w:rPr>
          <w:rFonts w:hint="eastAsia"/>
          <w:b/>
        </w:rPr>
        <w:t>図1</w:t>
      </w:r>
      <w:r w:rsidRPr="00447484">
        <w:rPr>
          <w:b/>
        </w:rPr>
        <w:t>-</w:t>
      </w:r>
      <w:r>
        <w:rPr>
          <w:rFonts w:hint="eastAsia"/>
          <w:b/>
        </w:rPr>
        <w:t>8</w:t>
      </w:r>
      <w:r w:rsidRPr="00447484">
        <w:rPr>
          <w:rFonts w:hint="eastAsia"/>
          <w:b/>
        </w:rPr>
        <w:t xml:space="preserve">　</w:t>
      </w:r>
      <w:r w:rsidRPr="005D7EB4">
        <w:t xml:space="preserve"> </w:t>
      </w:r>
      <w:r w:rsidRPr="005D7EB4">
        <w:rPr>
          <w:b/>
        </w:rPr>
        <w:t>JIS　策定済み（審議団体として担当分に限り掲載）</w:t>
      </w:r>
    </w:p>
    <w:p w14:paraId="65634C4A" w14:textId="77777777" w:rsidR="002561DA" w:rsidRDefault="002561DA" w:rsidP="002561DA">
      <w:pPr>
        <w:spacing w:line="438" w:lineRule="exact"/>
      </w:pPr>
    </w:p>
    <w:tbl>
      <w:tblPr>
        <w:tblStyle w:val="a9"/>
        <w:tblW w:w="0" w:type="auto"/>
        <w:jc w:val="center"/>
        <w:tblLook w:val="04A0" w:firstRow="1" w:lastRow="0" w:firstColumn="1" w:lastColumn="0" w:noHBand="0" w:noVBand="1"/>
      </w:tblPr>
      <w:tblGrid>
        <w:gridCol w:w="8494"/>
      </w:tblGrid>
      <w:tr w:rsidR="002561DA" w14:paraId="23FCA84A" w14:textId="77777777" w:rsidTr="002561DA">
        <w:trPr>
          <w:jc w:val="center"/>
        </w:trPr>
        <w:tc>
          <w:tcPr>
            <w:tcW w:w="8494" w:type="dxa"/>
          </w:tcPr>
          <w:p w14:paraId="2D72B0FD" w14:textId="77777777" w:rsidR="002561DA" w:rsidRDefault="002561DA" w:rsidP="002561DA">
            <w:pPr>
              <w:spacing w:line="438" w:lineRule="exact"/>
            </w:pPr>
            <w:r>
              <w:rPr>
                <w:rFonts w:hint="eastAsia"/>
              </w:rPr>
              <w:t>多点つえ</w:t>
            </w:r>
          </w:p>
        </w:tc>
      </w:tr>
    </w:tbl>
    <w:p w14:paraId="2ED0D236" w14:textId="77777777" w:rsidR="002561DA" w:rsidRDefault="002561DA" w:rsidP="002561DA">
      <w:pPr>
        <w:spacing w:line="438" w:lineRule="exact"/>
      </w:pPr>
      <w:r w:rsidRPr="00447484">
        <w:rPr>
          <w:rFonts w:hint="eastAsia"/>
          <w:b/>
        </w:rPr>
        <w:t>図1</w:t>
      </w:r>
      <w:r w:rsidRPr="00447484">
        <w:rPr>
          <w:b/>
        </w:rPr>
        <w:t>-</w:t>
      </w:r>
      <w:r>
        <w:rPr>
          <w:b/>
        </w:rPr>
        <w:t>9</w:t>
      </w:r>
      <w:r>
        <w:rPr>
          <w:rFonts w:hint="eastAsia"/>
          <w:b/>
        </w:rPr>
        <w:t xml:space="preserve">　</w:t>
      </w:r>
      <w:r w:rsidRPr="005D7EB4">
        <w:rPr>
          <w:rFonts w:hint="eastAsia"/>
          <w:b/>
        </w:rPr>
        <w:t>策定・改訂中（原案作成委員会設置中を含）</w:t>
      </w:r>
    </w:p>
    <w:p w14:paraId="1C1D255B" w14:textId="77777777" w:rsidR="002561DA" w:rsidRDefault="002561DA" w:rsidP="002561DA">
      <w:pPr>
        <w:spacing w:line="438" w:lineRule="exact"/>
      </w:pPr>
    </w:p>
    <w:p w14:paraId="252ECF54" w14:textId="77777777" w:rsidR="002561DA" w:rsidRDefault="002561DA" w:rsidP="002561DA">
      <w:pPr>
        <w:spacing w:line="438" w:lineRule="exact"/>
      </w:pPr>
    </w:p>
    <w:p w14:paraId="0FD496FF" w14:textId="77777777" w:rsidR="002561DA" w:rsidRDefault="002561DA" w:rsidP="002561DA">
      <w:pPr>
        <w:spacing w:line="438" w:lineRule="exact"/>
      </w:pPr>
    </w:p>
    <w:p w14:paraId="69B16111" w14:textId="77777777" w:rsidR="002561DA" w:rsidRDefault="002561DA" w:rsidP="002561DA">
      <w:pPr>
        <w:spacing w:line="438" w:lineRule="exact"/>
      </w:pPr>
    </w:p>
    <w:p w14:paraId="54E5BE5D" w14:textId="77777777" w:rsidR="002561DA" w:rsidRDefault="002561DA" w:rsidP="002561DA">
      <w:pPr>
        <w:spacing w:line="438" w:lineRule="exact"/>
      </w:pPr>
    </w:p>
    <w:p w14:paraId="0CC4D2ED" w14:textId="77777777" w:rsidR="002561DA" w:rsidRDefault="002561DA" w:rsidP="002561DA">
      <w:pPr>
        <w:spacing w:line="438" w:lineRule="exact"/>
      </w:pPr>
    </w:p>
    <w:p w14:paraId="75DC791B" w14:textId="77777777" w:rsidR="002561DA" w:rsidRDefault="002561DA" w:rsidP="002561DA">
      <w:pPr>
        <w:spacing w:line="438" w:lineRule="exact"/>
      </w:pPr>
    </w:p>
    <w:tbl>
      <w:tblPr>
        <w:tblStyle w:val="a9"/>
        <w:tblW w:w="0" w:type="auto"/>
        <w:jc w:val="center"/>
        <w:tblLook w:val="04A0" w:firstRow="1" w:lastRow="0" w:firstColumn="1" w:lastColumn="0" w:noHBand="0" w:noVBand="1"/>
      </w:tblPr>
      <w:tblGrid>
        <w:gridCol w:w="4247"/>
        <w:gridCol w:w="4247"/>
      </w:tblGrid>
      <w:tr w:rsidR="002561DA" w14:paraId="2E3A9AE0" w14:textId="77777777" w:rsidTr="002561DA">
        <w:trPr>
          <w:jc w:val="center"/>
        </w:trPr>
        <w:tc>
          <w:tcPr>
            <w:tcW w:w="4247" w:type="dxa"/>
          </w:tcPr>
          <w:p w14:paraId="261EE4B1" w14:textId="77777777" w:rsidR="002561DA" w:rsidRDefault="002561DA" w:rsidP="002561DA">
            <w:pPr>
              <w:spacing w:line="438" w:lineRule="exact"/>
            </w:pPr>
            <w:r>
              <w:rPr>
                <w:rFonts w:hint="eastAsia"/>
              </w:rPr>
              <w:t>歩行用具</w:t>
            </w:r>
          </w:p>
          <w:p w14:paraId="0A3812BA" w14:textId="77777777" w:rsidR="002561DA" w:rsidRDefault="002561DA" w:rsidP="002561DA">
            <w:pPr>
              <w:spacing w:line="438" w:lineRule="exact"/>
            </w:pPr>
            <w:r>
              <w:rPr>
                <w:rFonts w:hint="eastAsia"/>
              </w:rPr>
              <w:t>・エルボークラッチ</w:t>
            </w:r>
          </w:p>
          <w:p w14:paraId="2433146E" w14:textId="77777777" w:rsidR="002561DA" w:rsidRDefault="002561DA" w:rsidP="002561DA">
            <w:pPr>
              <w:spacing w:line="438" w:lineRule="exact"/>
            </w:pPr>
            <w:r>
              <w:rPr>
                <w:rFonts w:hint="eastAsia"/>
              </w:rPr>
              <w:t>・歩行車（Rollators）</w:t>
            </w:r>
          </w:p>
          <w:p w14:paraId="56A395E7" w14:textId="77777777" w:rsidR="002561DA" w:rsidRDefault="002561DA" w:rsidP="002561DA">
            <w:pPr>
              <w:spacing w:line="438" w:lineRule="exact"/>
            </w:pPr>
            <w:r>
              <w:rPr>
                <w:rFonts w:hint="eastAsia"/>
              </w:rPr>
              <w:t>・歩行器</w:t>
            </w:r>
          </w:p>
          <w:p w14:paraId="5CBAA5DE" w14:textId="77777777" w:rsidR="002561DA" w:rsidRDefault="002561DA" w:rsidP="002561DA">
            <w:pPr>
              <w:spacing w:line="438" w:lineRule="exact"/>
            </w:pPr>
            <w:r>
              <w:rPr>
                <w:rFonts w:hint="eastAsia"/>
              </w:rPr>
              <w:t>・多脚つえ</w:t>
            </w:r>
          </w:p>
          <w:p w14:paraId="7F7A2583" w14:textId="77777777" w:rsidR="002561DA" w:rsidRDefault="002561DA" w:rsidP="002561DA">
            <w:pPr>
              <w:spacing w:line="438" w:lineRule="exact"/>
            </w:pPr>
            <w:r>
              <w:rPr>
                <w:rFonts w:hint="eastAsia"/>
              </w:rPr>
              <w:t>・歩行テーブル</w:t>
            </w:r>
          </w:p>
        </w:tc>
        <w:tc>
          <w:tcPr>
            <w:tcW w:w="4247" w:type="dxa"/>
          </w:tcPr>
          <w:p w14:paraId="0BFE1A10" w14:textId="77777777" w:rsidR="002561DA" w:rsidRDefault="002561DA" w:rsidP="002561DA">
            <w:pPr>
              <w:spacing w:line="438" w:lineRule="exact"/>
            </w:pPr>
            <w:r>
              <w:rPr>
                <w:rFonts w:hint="eastAsia"/>
              </w:rPr>
              <w:t>WG1</w:t>
            </w:r>
          </w:p>
        </w:tc>
      </w:tr>
      <w:tr w:rsidR="002561DA" w14:paraId="6E22EE38" w14:textId="77777777" w:rsidTr="002561DA">
        <w:trPr>
          <w:jc w:val="center"/>
        </w:trPr>
        <w:tc>
          <w:tcPr>
            <w:tcW w:w="4247" w:type="dxa"/>
          </w:tcPr>
          <w:p w14:paraId="19544CA8" w14:textId="77777777" w:rsidR="002561DA" w:rsidRDefault="002561DA" w:rsidP="002561DA">
            <w:pPr>
              <w:spacing w:line="438" w:lineRule="exact"/>
            </w:pPr>
            <w:r>
              <w:rPr>
                <w:rFonts w:hint="eastAsia"/>
              </w:rPr>
              <w:t>車いすの試験法</w:t>
            </w:r>
          </w:p>
        </w:tc>
        <w:tc>
          <w:tcPr>
            <w:tcW w:w="4247" w:type="dxa"/>
          </w:tcPr>
          <w:p w14:paraId="520D953C" w14:textId="77777777" w:rsidR="002561DA" w:rsidRDefault="002561DA" w:rsidP="002561DA">
            <w:pPr>
              <w:spacing w:line="438" w:lineRule="exact"/>
            </w:pPr>
            <w:r>
              <w:rPr>
                <w:rFonts w:hint="eastAsia"/>
              </w:rPr>
              <w:t>SC1/WG1</w:t>
            </w:r>
          </w:p>
        </w:tc>
      </w:tr>
      <w:tr w:rsidR="002561DA" w14:paraId="1707C279" w14:textId="77777777" w:rsidTr="002561DA">
        <w:trPr>
          <w:jc w:val="center"/>
        </w:trPr>
        <w:tc>
          <w:tcPr>
            <w:tcW w:w="4247" w:type="dxa"/>
          </w:tcPr>
          <w:p w14:paraId="4D19C8DD" w14:textId="77777777" w:rsidR="002561DA" w:rsidRDefault="002561DA" w:rsidP="002561DA">
            <w:pPr>
              <w:spacing w:line="438" w:lineRule="exact"/>
            </w:pPr>
            <w:r>
              <w:rPr>
                <w:rFonts w:hint="eastAsia"/>
              </w:rPr>
              <w:t>車いすの拘束システム</w:t>
            </w:r>
          </w:p>
        </w:tc>
        <w:tc>
          <w:tcPr>
            <w:tcW w:w="4247" w:type="dxa"/>
          </w:tcPr>
          <w:p w14:paraId="713B9D20" w14:textId="77777777" w:rsidR="002561DA" w:rsidRDefault="002561DA" w:rsidP="002561DA">
            <w:pPr>
              <w:spacing w:line="438" w:lineRule="exact"/>
            </w:pPr>
            <w:r>
              <w:rPr>
                <w:rFonts w:hint="eastAsia"/>
              </w:rPr>
              <w:t>SC1/WG6</w:t>
            </w:r>
          </w:p>
        </w:tc>
      </w:tr>
      <w:tr w:rsidR="002561DA" w14:paraId="76DA15D7" w14:textId="77777777" w:rsidTr="002561DA">
        <w:trPr>
          <w:jc w:val="center"/>
        </w:trPr>
        <w:tc>
          <w:tcPr>
            <w:tcW w:w="4247" w:type="dxa"/>
          </w:tcPr>
          <w:p w14:paraId="1FBC5A86" w14:textId="77777777" w:rsidR="002561DA" w:rsidRDefault="002561DA" w:rsidP="002561DA">
            <w:pPr>
              <w:spacing w:line="438" w:lineRule="exact"/>
            </w:pPr>
            <w:r>
              <w:rPr>
                <w:rFonts w:hint="eastAsia"/>
              </w:rPr>
              <w:t>用語と分類</w:t>
            </w:r>
          </w:p>
        </w:tc>
        <w:tc>
          <w:tcPr>
            <w:tcW w:w="4247" w:type="dxa"/>
          </w:tcPr>
          <w:p w14:paraId="17E993DC" w14:textId="77777777" w:rsidR="002561DA" w:rsidRDefault="002561DA" w:rsidP="002561DA">
            <w:pPr>
              <w:spacing w:line="438" w:lineRule="exact"/>
            </w:pPr>
            <w:r>
              <w:rPr>
                <w:rFonts w:hint="eastAsia"/>
              </w:rPr>
              <w:t>SC2</w:t>
            </w:r>
          </w:p>
        </w:tc>
      </w:tr>
      <w:tr w:rsidR="002561DA" w14:paraId="266B10F2" w14:textId="77777777" w:rsidTr="002561DA">
        <w:trPr>
          <w:jc w:val="center"/>
        </w:trPr>
        <w:tc>
          <w:tcPr>
            <w:tcW w:w="4247" w:type="dxa"/>
          </w:tcPr>
          <w:p w14:paraId="2784DEC8" w14:textId="77777777" w:rsidR="002561DA" w:rsidRDefault="002561DA" w:rsidP="002561DA">
            <w:pPr>
              <w:spacing w:line="438" w:lineRule="exact"/>
            </w:pPr>
            <w:r>
              <w:rPr>
                <w:rFonts w:hint="eastAsia"/>
              </w:rPr>
              <w:t>排泄関連機器</w:t>
            </w:r>
          </w:p>
          <w:p w14:paraId="2F6353EE" w14:textId="77777777" w:rsidR="002561DA" w:rsidRDefault="002561DA" w:rsidP="002561DA">
            <w:pPr>
              <w:spacing w:line="438" w:lineRule="exact"/>
            </w:pPr>
            <w:r>
              <w:rPr>
                <w:rFonts w:hint="eastAsia"/>
              </w:rPr>
              <w:t>・ストーマ・失禁用具ほか</w:t>
            </w:r>
          </w:p>
        </w:tc>
        <w:tc>
          <w:tcPr>
            <w:tcW w:w="4247" w:type="dxa"/>
          </w:tcPr>
          <w:p w14:paraId="1097B0EC" w14:textId="77777777" w:rsidR="002561DA" w:rsidRDefault="002561DA" w:rsidP="002561DA">
            <w:pPr>
              <w:spacing w:line="438" w:lineRule="exact"/>
            </w:pPr>
            <w:r>
              <w:rPr>
                <w:rFonts w:hint="eastAsia"/>
              </w:rPr>
              <w:t>SC3</w:t>
            </w:r>
          </w:p>
        </w:tc>
      </w:tr>
      <w:tr w:rsidR="002561DA" w14:paraId="6B523C4F" w14:textId="77777777" w:rsidTr="002561DA">
        <w:trPr>
          <w:jc w:val="center"/>
        </w:trPr>
        <w:tc>
          <w:tcPr>
            <w:tcW w:w="4247" w:type="dxa"/>
          </w:tcPr>
          <w:p w14:paraId="7475EB21" w14:textId="77777777" w:rsidR="002561DA" w:rsidRDefault="002561DA" w:rsidP="002561DA">
            <w:pPr>
              <w:spacing w:line="438" w:lineRule="exact"/>
            </w:pPr>
            <w:r>
              <w:rPr>
                <w:rFonts w:hint="eastAsia"/>
              </w:rPr>
              <w:t>リフト</w:t>
            </w:r>
          </w:p>
        </w:tc>
        <w:tc>
          <w:tcPr>
            <w:tcW w:w="4247" w:type="dxa"/>
          </w:tcPr>
          <w:p w14:paraId="6ACA3B4F" w14:textId="77777777" w:rsidR="002561DA" w:rsidRDefault="002561DA" w:rsidP="002561DA">
            <w:pPr>
              <w:spacing w:line="438" w:lineRule="exact"/>
            </w:pPr>
            <w:r>
              <w:rPr>
                <w:rFonts w:hint="eastAsia"/>
              </w:rPr>
              <w:t>SC6</w:t>
            </w:r>
          </w:p>
        </w:tc>
      </w:tr>
      <w:tr w:rsidR="002561DA" w14:paraId="6EEB40EB" w14:textId="77777777" w:rsidTr="002561DA">
        <w:trPr>
          <w:jc w:val="center"/>
        </w:trPr>
        <w:tc>
          <w:tcPr>
            <w:tcW w:w="4247" w:type="dxa"/>
          </w:tcPr>
          <w:p w14:paraId="4CE09138" w14:textId="77777777" w:rsidR="002561DA" w:rsidRDefault="002561DA" w:rsidP="002561DA">
            <w:pPr>
              <w:spacing w:line="438" w:lineRule="exact"/>
            </w:pPr>
            <w:r>
              <w:rPr>
                <w:rFonts w:hint="eastAsia"/>
              </w:rPr>
              <w:t>段差解消機・エレベーター</w:t>
            </w:r>
          </w:p>
        </w:tc>
        <w:tc>
          <w:tcPr>
            <w:tcW w:w="4247" w:type="dxa"/>
          </w:tcPr>
          <w:p w14:paraId="5E2FE82F" w14:textId="77777777" w:rsidR="002561DA" w:rsidRDefault="002561DA" w:rsidP="002561DA">
            <w:pPr>
              <w:spacing w:line="438" w:lineRule="exact"/>
            </w:pPr>
            <w:r>
              <w:rPr>
                <w:rFonts w:hint="eastAsia"/>
              </w:rPr>
              <w:t>TC178</w:t>
            </w:r>
          </w:p>
        </w:tc>
      </w:tr>
      <w:tr w:rsidR="002561DA" w14:paraId="2954722E" w14:textId="77777777" w:rsidTr="002561DA">
        <w:trPr>
          <w:jc w:val="center"/>
        </w:trPr>
        <w:tc>
          <w:tcPr>
            <w:tcW w:w="4247" w:type="dxa"/>
          </w:tcPr>
          <w:p w14:paraId="52265C26" w14:textId="77777777" w:rsidR="002561DA" w:rsidRDefault="002561DA" w:rsidP="002561DA">
            <w:pPr>
              <w:spacing w:line="438" w:lineRule="exact"/>
            </w:pPr>
            <w:r>
              <w:rPr>
                <w:rFonts w:hint="eastAsia"/>
              </w:rPr>
              <w:lastRenderedPageBreak/>
              <w:t>階段昇降機</w:t>
            </w:r>
          </w:p>
        </w:tc>
        <w:tc>
          <w:tcPr>
            <w:tcW w:w="4247" w:type="dxa"/>
          </w:tcPr>
          <w:p w14:paraId="24AA037C" w14:textId="77777777" w:rsidR="002561DA" w:rsidRDefault="002561DA" w:rsidP="002561DA">
            <w:pPr>
              <w:spacing w:line="438" w:lineRule="exact"/>
            </w:pPr>
            <w:r>
              <w:rPr>
                <w:rFonts w:hint="eastAsia"/>
              </w:rPr>
              <w:t>TC173/SC1</w:t>
            </w:r>
          </w:p>
        </w:tc>
      </w:tr>
      <w:tr w:rsidR="002561DA" w14:paraId="481FCBB5" w14:textId="77777777" w:rsidTr="002561DA">
        <w:trPr>
          <w:jc w:val="center"/>
        </w:trPr>
        <w:tc>
          <w:tcPr>
            <w:tcW w:w="4247" w:type="dxa"/>
          </w:tcPr>
          <w:p w14:paraId="27AD2927" w14:textId="77777777" w:rsidR="002561DA" w:rsidRDefault="002561DA" w:rsidP="002561DA">
            <w:pPr>
              <w:spacing w:line="438" w:lineRule="exact"/>
            </w:pPr>
            <w:r>
              <w:rPr>
                <w:rFonts w:hint="eastAsia"/>
              </w:rPr>
              <w:t>義肢装具</w:t>
            </w:r>
          </w:p>
        </w:tc>
        <w:tc>
          <w:tcPr>
            <w:tcW w:w="4247" w:type="dxa"/>
          </w:tcPr>
          <w:p w14:paraId="391079DC" w14:textId="77777777" w:rsidR="002561DA" w:rsidRDefault="002561DA" w:rsidP="002561DA">
            <w:pPr>
              <w:spacing w:line="438" w:lineRule="exact"/>
            </w:pPr>
            <w:r>
              <w:rPr>
                <w:rFonts w:hint="eastAsia"/>
              </w:rPr>
              <w:t>TC168</w:t>
            </w:r>
          </w:p>
        </w:tc>
      </w:tr>
      <w:tr w:rsidR="002561DA" w14:paraId="627A22CA" w14:textId="77777777" w:rsidTr="002561DA">
        <w:trPr>
          <w:jc w:val="center"/>
        </w:trPr>
        <w:tc>
          <w:tcPr>
            <w:tcW w:w="4247" w:type="dxa"/>
          </w:tcPr>
          <w:p w14:paraId="06D6AFFB" w14:textId="77777777" w:rsidR="002561DA" w:rsidRDefault="002561DA" w:rsidP="002561DA">
            <w:pPr>
              <w:spacing w:line="438" w:lineRule="exact"/>
            </w:pPr>
            <w:r>
              <w:rPr>
                <w:rFonts w:hint="eastAsia"/>
              </w:rPr>
              <w:t>環境制御システム</w:t>
            </w:r>
          </w:p>
        </w:tc>
        <w:tc>
          <w:tcPr>
            <w:tcW w:w="4247" w:type="dxa"/>
          </w:tcPr>
          <w:p w14:paraId="7529DFC3" w14:textId="77777777" w:rsidR="002561DA" w:rsidRDefault="002561DA" w:rsidP="002561DA">
            <w:pPr>
              <w:spacing w:line="438" w:lineRule="exact"/>
            </w:pPr>
            <w:r>
              <w:rPr>
                <w:rFonts w:hint="eastAsia"/>
              </w:rPr>
              <w:t>TC173</w:t>
            </w:r>
          </w:p>
        </w:tc>
      </w:tr>
      <w:tr w:rsidR="002561DA" w14:paraId="47A13F44" w14:textId="77777777" w:rsidTr="002561DA">
        <w:trPr>
          <w:jc w:val="center"/>
        </w:trPr>
        <w:tc>
          <w:tcPr>
            <w:tcW w:w="4247" w:type="dxa"/>
          </w:tcPr>
          <w:p w14:paraId="02958F68" w14:textId="77777777" w:rsidR="002561DA" w:rsidRDefault="002561DA" w:rsidP="002561DA">
            <w:pPr>
              <w:spacing w:line="438" w:lineRule="exact"/>
            </w:pPr>
            <w:r>
              <w:rPr>
                <w:rFonts w:hint="eastAsia"/>
              </w:rPr>
              <w:t>視覚障害者用音響信号機</w:t>
            </w:r>
          </w:p>
        </w:tc>
        <w:tc>
          <w:tcPr>
            <w:tcW w:w="4247" w:type="dxa"/>
          </w:tcPr>
          <w:p w14:paraId="3EAB2B19" w14:textId="77777777" w:rsidR="002561DA" w:rsidRDefault="002561DA" w:rsidP="002561DA">
            <w:pPr>
              <w:spacing w:line="438" w:lineRule="exact"/>
            </w:pPr>
            <w:r>
              <w:rPr>
                <w:rFonts w:hint="eastAsia"/>
              </w:rPr>
              <w:t>TC173/WG7</w:t>
            </w:r>
          </w:p>
        </w:tc>
      </w:tr>
    </w:tbl>
    <w:p w14:paraId="1004F4BD" w14:textId="77777777" w:rsidR="002561DA" w:rsidRDefault="002561DA" w:rsidP="002561DA">
      <w:pPr>
        <w:spacing w:line="438" w:lineRule="exact"/>
        <w:rPr>
          <w:b/>
        </w:rPr>
      </w:pPr>
      <w:r w:rsidRPr="00447484">
        <w:rPr>
          <w:rFonts w:hint="eastAsia"/>
          <w:b/>
        </w:rPr>
        <w:t>図1</w:t>
      </w:r>
      <w:r w:rsidRPr="00447484">
        <w:rPr>
          <w:b/>
        </w:rPr>
        <w:t>-</w:t>
      </w:r>
      <w:r>
        <w:rPr>
          <w:b/>
        </w:rPr>
        <w:t>10</w:t>
      </w:r>
      <w:r>
        <w:rPr>
          <w:rFonts w:hint="eastAsia"/>
          <w:b/>
        </w:rPr>
        <w:t xml:space="preserve">　</w:t>
      </w:r>
      <w:r w:rsidRPr="005D7EB4">
        <w:t xml:space="preserve"> </w:t>
      </w:r>
      <w:r w:rsidRPr="005D7EB4">
        <w:rPr>
          <w:b/>
        </w:rPr>
        <w:t>ISO　策定済（審議担当外も一部含む）</w:t>
      </w:r>
    </w:p>
    <w:p w14:paraId="292DB2C1" w14:textId="77777777" w:rsidR="002561DA" w:rsidRDefault="002561DA" w:rsidP="002561DA">
      <w:pPr>
        <w:spacing w:line="438" w:lineRule="exact"/>
      </w:pPr>
    </w:p>
    <w:tbl>
      <w:tblPr>
        <w:tblStyle w:val="a9"/>
        <w:tblW w:w="0" w:type="auto"/>
        <w:jc w:val="center"/>
        <w:tblLook w:val="04A0" w:firstRow="1" w:lastRow="0" w:firstColumn="1" w:lastColumn="0" w:noHBand="0" w:noVBand="1"/>
      </w:tblPr>
      <w:tblGrid>
        <w:gridCol w:w="8494"/>
      </w:tblGrid>
      <w:tr w:rsidR="002561DA" w14:paraId="0A098AC9" w14:textId="77777777" w:rsidTr="002561DA">
        <w:trPr>
          <w:jc w:val="center"/>
        </w:trPr>
        <w:tc>
          <w:tcPr>
            <w:tcW w:w="8494" w:type="dxa"/>
          </w:tcPr>
          <w:p w14:paraId="592F6383" w14:textId="77777777" w:rsidR="002561DA" w:rsidRDefault="002561DA" w:rsidP="002561DA">
            <w:pPr>
              <w:spacing w:line="438" w:lineRule="exact"/>
            </w:pPr>
            <w:r>
              <w:rPr>
                <w:rFonts w:hint="eastAsia"/>
              </w:rPr>
              <w:t>車いすシーティング</w:t>
            </w:r>
          </w:p>
        </w:tc>
      </w:tr>
      <w:tr w:rsidR="002561DA" w14:paraId="363109B5" w14:textId="77777777" w:rsidTr="002561DA">
        <w:trPr>
          <w:jc w:val="center"/>
        </w:trPr>
        <w:tc>
          <w:tcPr>
            <w:tcW w:w="8494" w:type="dxa"/>
          </w:tcPr>
          <w:p w14:paraId="2B1DED9A" w14:textId="77777777" w:rsidR="002561DA" w:rsidRDefault="002561DA" w:rsidP="002561DA">
            <w:pPr>
              <w:spacing w:line="438" w:lineRule="exact"/>
            </w:pPr>
            <w:r>
              <w:rPr>
                <w:rFonts w:hint="eastAsia"/>
              </w:rPr>
              <w:t>車いす試験方法</w:t>
            </w:r>
          </w:p>
        </w:tc>
      </w:tr>
      <w:tr w:rsidR="002561DA" w14:paraId="5E06676D" w14:textId="77777777" w:rsidTr="002561DA">
        <w:trPr>
          <w:jc w:val="center"/>
        </w:trPr>
        <w:tc>
          <w:tcPr>
            <w:tcW w:w="8494" w:type="dxa"/>
          </w:tcPr>
          <w:p w14:paraId="124E39A7" w14:textId="77777777" w:rsidR="002561DA" w:rsidRDefault="002561DA" w:rsidP="002561DA">
            <w:pPr>
              <w:spacing w:line="438" w:lineRule="exact"/>
            </w:pPr>
            <w:r>
              <w:rPr>
                <w:rFonts w:hint="eastAsia"/>
              </w:rPr>
              <w:t>視覚障害者用点字標識</w:t>
            </w:r>
          </w:p>
        </w:tc>
      </w:tr>
      <w:tr w:rsidR="002561DA" w14:paraId="30368730" w14:textId="77777777" w:rsidTr="002561DA">
        <w:trPr>
          <w:jc w:val="center"/>
        </w:trPr>
        <w:tc>
          <w:tcPr>
            <w:tcW w:w="8494" w:type="dxa"/>
          </w:tcPr>
          <w:p w14:paraId="36BA9D6F" w14:textId="77777777" w:rsidR="002561DA" w:rsidRDefault="002561DA" w:rsidP="002561DA">
            <w:pPr>
              <w:spacing w:line="438" w:lineRule="exact"/>
            </w:pPr>
            <w:r>
              <w:rPr>
                <w:rFonts w:hint="eastAsia"/>
              </w:rPr>
              <w:t>病院用ベッド</w:t>
            </w:r>
          </w:p>
        </w:tc>
      </w:tr>
    </w:tbl>
    <w:p w14:paraId="36ED0A70" w14:textId="77777777" w:rsidR="002561DA" w:rsidRDefault="002561DA" w:rsidP="002561DA">
      <w:pPr>
        <w:spacing w:line="438" w:lineRule="exact"/>
        <w:rPr>
          <w:b/>
        </w:rPr>
      </w:pPr>
      <w:r w:rsidRPr="00447484">
        <w:rPr>
          <w:rFonts w:hint="eastAsia"/>
          <w:b/>
        </w:rPr>
        <w:t>図1</w:t>
      </w:r>
      <w:r w:rsidRPr="00447484">
        <w:rPr>
          <w:b/>
        </w:rPr>
        <w:t>-</w:t>
      </w:r>
      <w:r>
        <w:rPr>
          <w:b/>
        </w:rPr>
        <w:t>11</w:t>
      </w:r>
      <w:r>
        <w:rPr>
          <w:rFonts w:hint="eastAsia"/>
          <w:b/>
        </w:rPr>
        <w:t xml:space="preserve">　</w:t>
      </w:r>
      <w:r w:rsidRPr="005D7EB4">
        <w:t xml:space="preserve"> </w:t>
      </w:r>
      <w:r w:rsidRPr="005D7EB4">
        <w:rPr>
          <w:rFonts w:hint="eastAsia"/>
          <w:b/>
        </w:rPr>
        <w:t>策定・改訂中（審議担当以外も一部含む）</w:t>
      </w:r>
    </w:p>
    <w:p w14:paraId="3EB647E6" w14:textId="77777777" w:rsidR="002561DA" w:rsidRDefault="002561DA" w:rsidP="002561DA">
      <w:pPr>
        <w:spacing w:line="438" w:lineRule="exact"/>
      </w:pPr>
    </w:p>
    <w:tbl>
      <w:tblPr>
        <w:tblStyle w:val="a9"/>
        <w:tblW w:w="0" w:type="auto"/>
        <w:jc w:val="center"/>
        <w:tblLook w:val="04A0" w:firstRow="1" w:lastRow="0" w:firstColumn="1" w:lastColumn="0" w:noHBand="0" w:noVBand="1"/>
      </w:tblPr>
      <w:tblGrid>
        <w:gridCol w:w="5807"/>
        <w:gridCol w:w="2687"/>
      </w:tblGrid>
      <w:tr w:rsidR="002561DA" w14:paraId="49A1A2F3" w14:textId="77777777" w:rsidTr="002561DA">
        <w:trPr>
          <w:jc w:val="center"/>
        </w:trPr>
        <w:tc>
          <w:tcPr>
            <w:tcW w:w="8494" w:type="dxa"/>
            <w:gridSpan w:val="2"/>
          </w:tcPr>
          <w:p w14:paraId="71F11AE4" w14:textId="77777777" w:rsidR="002561DA" w:rsidRDefault="002561DA" w:rsidP="002561DA">
            <w:pPr>
              <w:spacing w:line="438" w:lineRule="exact"/>
            </w:pPr>
            <w:r>
              <w:rPr>
                <w:rFonts w:hint="eastAsia"/>
              </w:rPr>
              <w:t>貼付概数（H29年度）</w:t>
            </w:r>
          </w:p>
        </w:tc>
      </w:tr>
      <w:tr w:rsidR="002561DA" w14:paraId="37B5208F" w14:textId="77777777" w:rsidTr="002561DA">
        <w:trPr>
          <w:jc w:val="center"/>
        </w:trPr>
        <w:tc>
          <w:tcPr>
            <w:tcW w:w="5807" w:type="dxa"/>
          </w:tcPr>
          <w:p w14:paraId="58F52383" w14:textId="77777777" w:rsidR="002561DA" w:rsidRDefault="002561DA" w:rsidP="002561DA">
            <w:pPr>
              <w:spacing w:line="438" w:lineRule="exact"/>
            </w:pPr>
            <w:r>
              <w:rPr>
                <w:rFonts w:hint="eastAsia"/>
              </w:rPr>
              <w:t>手動車いす</w:t>
            </w:r>
          </w:p>
        </w:tc>
        <w:tc>
          <w:tcPr>
            <w:tcW w:w="2687" w:type="dxa"/>
          </w:tcPr>
          <w:p w14:paraId="4F602D42" w14:textId="77777777" w:rsidR="002561DA" w:rsidRDefault="002561DA" w:rsidP="002561DA">
            <w:pPr>
              <w:spacing w:line="438" w:lineRule="exact"/>
            </w:pPr>
            <w:r>
              <w:rPr>
                <w:rFonts w:hint="eastAsia"/>
              </w:rPr>
              <w:t>6</w:t>
            </w:r>
            <w:r>
              <w:t>1,746</w:t>
            </w:r>
            <w:r>
              <w:rPr>
                <w:rFonts w:hint="eastAsia"/>
              </w:rPr>
              <w:t>枚</w:t>
            </w:r>
          </w:p>
        </w:tc>
      </w:tr>
      <w:tr w:rsidR="002561DA" w14:paraId="2D8DB00B" w14:textId="77777777" w:rsidTr="002561DA">
        <w:trPr>
          <w:jc w:val="center"/>
        </w:trPr>
        <w:tc>
          <w:tcPr>
            <w:tcW w:w="5807" w:type="dxa"/>
          </w:tcPr>
          <w:p w14:paraId="3AAED0C9" w14:textId="77777777" w:rsidR="002561DA" w:rsidRDefault="002561DA" w:rsidP="002561DA">
            <w:pPr>
              <w:spacing w:line="438" w:lineRule="exact"/>
            </w:pPr>
            <w:r>
              <w:rPr>
                <w:rFonts w:hint="eastAsia"/>
              </w:rPr>
              <w:t>歩行補助車（シルバーカー）</w:t>
            </w:r>
          </w:p>
        </w:tc>
        <w:tc>
          <w:tcPr>
            <w:tcW w:w="2687" w:type="dxa"/>
          </w:tcPr>
          <w:p w14:paraId="5F8C89C2" w14:textId="77777777" w:rsidR="002561DA" w:rsidRDefault="002561DA" w:rsidP="002561DA">
            <w:pPr>
              <w:spacing w:line="438" w:lineRule="exact"/>
            </w:pPr>
            <w:r>
              <w:rPr>
                <w:rFonts w:hint="eastAsia"/>
              </w:rPr>
              <w:t>3</w:t>
            </w:r>
            <w:r>
              <w:t>09,302</w:t>
            </w:r>
            <w:r>
              <w:rPr>
                <w:rFonts w:hint="eastAsia"/>
              </w:rPr>
              <w:t>枚</w:t>
            </w:r>
          </w:p>
        </w:tc>
      </w:tr>
      <w:tr w:rsidR="002561DA" w14:paraId="262AA6BD" w14:textId="77777777" w:rsidTr="002561DA">
        <w:trPr>
          <w:jc w:val="center"/>
        </w:trPr>
        <w:tc>
          <w:tcPr>
            <w:tcW w:w="5807" w:type="dxa"/>
          </w:tcPr>
          <w:p w14:paraId="2FA7644C" w14:textId="77777777" w:rsidR="002561DA" w:rsidRDefault="002561DA" w:rsidP="002561DA">
            <w:pPr>
              <w:spacing w:line="438" w:lineRule="exact"/>
            </w:pPr>
            <w:r>
              <w:rPr>
                <w:rFonts w:hint="eastAsia"/>
              </w:rPr>
              <w:t>歩行車（ロレータ、ウオーキングテーブル）</w:t>
            </w:r>
          </w:p>
        </w:tc>
        <w:tc>
          <w:tcPr>
            <w:tcW w:w="2687" w:type="dxa"/>
          </w:tcPr>
          <w:p w14:paraId="43BF8A55" w14:textId="77777777" w:rsidR="002561DA" w:rsidRDefault="002561DA" w:rsidP="002561DA">
            <w:pPr>
              <w:spacing w:line="438" w:lineRule="exact"/>
            </w:pPr>
            <w:r>
              <w:rPr>
                <w:rFonts w:hint="eastAsia"/>
              </w:rPr>
              <w:t>3</w:t>
            </w:r>
            <w:r>
              <w:t>9,897</w:t>
            </w:r>
            <w:r>
              <w:rPr>
                <w:rFonts w:hint="eastAsia"/>
              </w:rPr>
              <w:t>枚</w:t>
            </w:r>
          </w:p>
        </w:tc>
      </w:tr>
      <w:tr w:rsidR="002561DA" w14:paraId="3D6F6688" w14:textId="77777777" w:rsidTr="002561DA">
        <w:trPr>
          <w:jc w:val="center"/>
        </w:trPr>
        <w:tc>
          <w:tcPr>
            <w:tcW w:w="5807" w:type="dxa"/>
          </w:tcPr>
          <w:p w14:paraId="4D4B5B8E" w14:textId="77777777" w:rsidR="002561DA" w:rsidRDefault="002561DA" w:rsidP="002561DA">
            <w:pPr>
              <w:spacing w:line="438" w:lineRule="exact"/>
            </w:pPr>
            <w:r>
              <w:rPr>
                <w:rFonts w:hint="eastAsia"/>
              </w:rPr>
              <w:t>棒状つえ</w:t>
            </w:r>
          </w:p>
        </w:tc>
        <w:tc>
          <w:tcPr>
            <w:tcW w:w="2687" w:type="dxa"/>
          </w:tcPr>
          <w:p w14:paraId="5F042795" w14:textId="77777777" w:rsidR="002561DA" w:rsidRDefault="002561DA" w:rsidP="002561DA">
            <w:pPr>
              <w:spacing w:line="438" w:lineRule="exact"/>
            </w:pPr>
            <w:r>
              <w:rPr>
                <w:rFonts w:hint="eastAsia"/>
              </w:rPr>
              <w:t>8</w:t>
            </w:r>
            <w:r>
              <w:t>56,341</w:t>
            </w:r>
            <w:r>
              <w:rPr>
                <w:rFonts w:hint="eastAsia"/>
              </w:rPr>
              <w:t>枚</w:t>
            </w:r>
          </w:p>
        </w:tc>
      </w:tr>
      <w:tr w:rsidR="002561DA" w14:paraId="50386D4B" w14:textId="77777777" w:rsidTr="002561DA">
        <w:trPr>
          <w:jc w:val="center"/>
        </w:trPr>
        <w:tc>
          <w:tcPr>
            <w:tcW w:w="5807" w:type="dxa"/>
          </w:tcPr>
          <w:p w14:paraId="75BD3C5B" w14:textId="77777777" w:rsidR="002561DA" w:rsidRDefault="002561DA" w:rsidP="002561DA">
            <w:pPr>
              <w:spacing w:line="438" w:lineRule="exact"/>
            </w:pPr>
            <w:r>
              <w:rPr>
                <w:rFonts w:hint="eastAsia"/>
              </w:rPr>
              <w:t>簡易腰掛便座</w:t>
            </w:r>
          </w:p>
        </w:tc>
        <w:tc>
          <w:tcPr>
            <w:tcW w:w="2687" w:type="dxa"/>
          </w:tcPr>
          <w:p w14:paraId="77C15DCD" w14:textId="77777777" w:rsidR="002561DA" w:rsidRDefault="002561DA" w:rsidP="002561DA">
            <w:pPr>
              <w:spacing w:line="438" w:lineRule="exact"/>
            </w:pPr>
            <w:r>
              <w:rPr>
                <w:rFonts w:hint="eastAsia"/>
              </w:rPr>
              <w:t>4</w:t>
            </w:r>
            <w:r>
              <w:t>5,080</w:t>
            </w:r>
            <w:r>
              <w:rPr>
                <w:rFonts w:hint="eastAsia"/>
              </w:rPr>
              <w:t>枚</w:t>
            </w:r>
          </w:p>
        </w:tc>
      </w:tr>
      <w:tr w:rsidR="002561DA" w14:paraId="775F1EB7" w14:textId="77777777" w:rsidTr="002561DA">
        <w:trPr>
          <w:jc w:val="center"/>
        </w:trPr>
        <w:tc>
          <w:tcPr>
            <w:tcW w:w="5807" w:type="dxa"/>
          </w:tcPr>
          <w:p w14:paraId="1FC5BEC6" w14:textId="77777777" w:rsidR="002561DA" w:rsidRDefault="002561DA" w:rsidP="002561DA">
            <w:pPr>
              <w:spacing w:line="438" w:lineRule="exact"/>
            </w:pPr>
            <w:r>
              <w:rPr>
                <w:rFonts w:hint="eastAsia"/>
              </w:rPr>
              <w:t>ポータブルトイレ</w:t>
            </w:r>
          </w:p>
        </w:tc>
        <w:tc>
          <w:tcPr>
            <w:tcW w:w="2687" w:type="dxa"/>
          </w:tcPr>
          <w:p w14:paraId="00347452" w14:textId="77777777" w:rsidR="002561DA" w:rsidRDefault="002561DA" w:rsidP="002561DA">
            <w:pPr>
              <w:spacing w:line="438" w:lineRule="exact"/>
            </w:pPr>
            <w:r>
              <w:rPr>
                <w:rFonts w:hint="eastAsia"/>
              </w:rPr>
              <w:t>2</w:t>
            </w:r>
            <w:r>
              <w:t>3,270</w:t>
            </w:r>
            <w:r>
              <w:rPr>
                <w:rFonts w:hint="eastAsia"/>
              </w:rPr>
              <w:t>枚</w:t>
            </w:r>
          </w:p>
        </w:tc>
      </w:tr>
      <w:tr w:rsidR="002561DA" w14:paraId="2A174235" w14:textId="77777777" w:rsidTr="002561DA">
        <w:trPr>
          <w:jc w:val="center"/>
        </w:trPr>
        <w:tc>
          <w:tcPr>
            <w:tcW w:w="5807" w:type="dxa"/>
          </w:tcPr>
          <w:p w14:paraId="172A43C7" w14:textId="77777777" w:rsidR="002561DA" w:rsidRDefault="002561DA" w:rsidP="002561DA">
            <w:pPr>
              <w:spacing w:line="438" w:lineRule="exact"/>
            </w:pPr>
            <w:r>
              <w:rPr>
                <w:rFonts w:hint="eastAsia"/>
              </w:rPr>
              <w:t>入浴用いす</w:t>
            </w:r>
          </w:p>
        </w:tc>
        <w:tc>
          <w:tcPr>
            <w:tcW w:w="2687" w:type="dxa"/>
          </w:tcPr>
          <w:p w14:paraId="4B76DD5E" w14:textId="77777777" w:rsidR="002561DA" w:rsidRDefault="002561DA" w:rsidP="002561DA">
            <w:pPr>
              <w:spacing w:line="438" w:lineRule="exact"/>
            </w:pPr>
            <w:r>
              <w:rPr>
                <w:rFonts w:hint="eastAsia"/>
              </w:rPr>
              <w:t>2</w:t>
            </w:r>
            <w:r>
              <w:t>,298</w:t>
            </w:r>
            <w:r>
              <w:rPr>
                <w:rFonts w:hint="eastAsia"/>
              </w:rPr>
              <w:t>枚</w:t>
            </w:r>
          </w:p>
        </w:tc>
      </w:tr>
    </w:tbl>
    <w:p w14:paraId="5953A3AC" w14:textId="77777777" w:rsidR="002561DA" w:rsidRDefault="002561DA" w:rsidP="002561DA">
      <w:pPr>
        <w:spacing w:line="438" w:lineRule="exact"/>
        <w:rPr>
          <w:b/>
        </w:rPr>
      </w:pPr>
      <w:r w:rsidRPr="00447484">
        <w:rPr>
          <w:rFonts w:hint="eastAsia"/>
          <w:b/>
        </w:rPr>
        <w:t>図1</w:t>
      </w:r>
      <w:r w:rsidRPr="00447484">
        <w:rPr>
          <w:b/>
        </w:rPr>
        <w:t>-</w:t>
      </w:r>
      <w:r>
        <w:rPr>
          <w:b/>
        </w:rPr>
        <w:t>11</w:t>
      </w:r>
      <w:r>
        <w:rPr>
          <w:rFonts w:hint="eastAsia"/>
          <w:b/>
        </w:rPr>
        <w:t xml:space="preserve">　</w:t>
      </w:r>
      <w:r w:rsidRPr="005D7EB4">
        <w:t xml:space="preserve"> </w:t>
      </w:r>
      <w:r w:rsidRPr="00A31105">
        <w:rPr>
          <w:b/>
        </w:rPr>
        <w:t>SG　策定済み</w:t>
      </w:r>
    </w:p>
    <w:p w14:paraId="78BAF511" w14:textId="77777777" w:rsidR="002561DA" w:rsidRPr="005D7EB4" w:rsidRDefault="002561DA" w:rsidP="002561DA">
      <w:pPr>
        <w:spacing w:line="438" w:lineRule="exact"/>
      </w:pPr>
    </w:p>
    <w:p w14:paraId="4F32EAEC" w14:textId="1BD2E295" w:rsidR="00E708C0" w:rsidRDefault="00E708C0" w:rsidP="00045E68">
      <w:pPr>
        <w:spacing w:line="438" w:lineRule="exact"/>
      </w:pPr>
    </w:p>
    <w:p w14:paraId="790AA8E0" w14:textId="77777777" w:rsidR="00803864" w:rsidRDefault="00803864" w:rsidP="00E708C0">
      <w:pPr>
        <w:tabs>
          <w:tab w:val="left" w:pos="1813"/>
        </w:tabs>
        <w:spacing w:line="438" w:lineRule="exact"/>
      </w:pPr>
    </w:p>
    <w:p w14:paraId="258642AB" w14:textId="77777777" w:rsidR="00803864" w:rsidRDefault="00803864" w:rsidP="00E708C0">
      <w:pPr>
        <w:tabs>
          <w:tab w:val="left" w:pos="1813"/>
        </w:tabs>
        <w:spacing w:line="438" w:lineRule="exact"/>
      </w:pPr>
    </w:p>
    <w:p w14:paraId="7D82815C" w14:textId="77777777" w:rsidR="00803864" w:rsidRDefault="00803864" w:rsidP="00E708C0">
      <w:pPr>
        <w:tabs>
          <w:tab w:val="left" w:pos="1813"/>
        </w:tabs>
        <w:spacing w:line="438" w:lineRule="exact"/>
      </w:pPr>
    </w:p>
    <w:p w14:paraId="1144BBA2" w14:textId="77777777" w:rsidR="00803864" w:rsidRDefault="00803864" w:rsidP="00E708C0">
      <w:pPr>
        <w:tabs>
          <w:tab w:val="left" w:pos="1813"/>
        </w:tabs>
        <w:spacing w:line="438" w:lineRule="exact"/>
      </w:pPr>
    </w:p>
    <w:p w14:paraId="45373DDF" w14:textId="77777777" w:rsidR="00803864" w:rsidRDefault="00803864" w:rsidP="00E708C0">
      <w:pPr>
        <w:tabs>
          <w:tab w:val="left" w:pos="1813"/>
        </w:tabs>
        <w:spacing w:line="438" w:lineRule="exact"/>
      </w:pPr>
    </w:p>
    <w:p w14:paraId="7B990015" w14:textId="77777777" w:rsidR="00803864" w:rsidRDefault="00803864" w:rsidP="00E708C0">
      <w:pPr>
        <w:tabs>
          <w:tab w:val="left" w:pos="1813"/>
        </w:tabs>
        <w:spacing w:line="438" w:lineRule="exact"/>
      </w:pPr>
    </w:p>
    <w:p w14:paraId="044B1C5D" w14:textId="734D67EE" w:rsidR="00E708C0" w:rsidRDefault="00E708C0" w:rsidP="00E708C0">
      <w:pPr>
        <w:tabs>
          <w:tab w:val="left" w:pos="1813"/>
        </w:tabs>
        <w:spacing w:line="438" w:lineRule="exact"/>
      </w:pPr>
      <w:r>
        <w:tab/>
      </w:r>
    </w:p>
    <w:p w14:paraId="09B3ABB8" w14:textId="1C06E390" w:rsidR="00803864" w:rsidRDefault="00E708C0" w:rsidP="00803864">
      <w:pPr>
        <w:spacing w:line="438" w:lineRule="exact"/>
      </w:pPr>
      <w:r>
        <w:rPr>
          <w:rFonts w:hint="eastAsia"/>
        </w:rPr>
        <w:lastRenderedPageBreak/>
        <w:t>1</w:t>
      </w:r>
      <w:r>
        <w:t>.2.1</w:t>
      </w:r>
      <w:r>
        <w:tab/>
      </w:r>
      <w:r>
        <w:rPr>
          <w:rFonts w:hint="eastAsia"/>
        </w:rPr>
        <w:t>福祉介護用具開発の困難さについて</w:t>
      </w:r>
    </w:p>
    <w:p w14:paraId="16B9FFDA" w14:textId="77777777" w:rsidR="00803864" w:rsidRDefault="00803864" w:rsidP="00803864">
      <w:pPr>
        <w:spacing w:line="438" w:lineRule="exact"/>
      </w:pPr>
      <w:r>
        <w:rPr>
          <w:rFonts w:hint="eastAsia"/>
        </w:rPr>
        <w:t>これまで述べてきた通り、福祉用具には様々な種類の製品が、様々な目的別に開発されている。またそれを導入するための金銭的支援や制度も多岐にわたっている。このことから、福祉介護の現場に技術を導入する際は、ユーザーへの細やかな理解と使用シーンの具体化が重要である。</w:t>
      </w:r>
    </w:p>
    <w:p w14:paraId="789906C3" w14:textId="77777777" w:rsidR="00803864" w:rsidRDefault="00803864" w:rsidP="00803864">
      <w:pPr>
        <w:spacing w:line="438" w:lineRule="exact"/>
      </w:pPr>
      <w:r>
        <w:rPr>
          <w:rFonts w:hint="eastAsia"/>
        </w:rPr>
        <w:t>本研究では、著者自らが開発した、高齢者障害者がベッド上で排泄した際に、排泄を通知するシステム「排泄検知システム」（以下本システム）を題材に、福祉用具や介護機器における開発プロセスを提案する。</w:t>
      </w:r>
    </w:p>
    <w:p w14:paraId="21A56C5D" w14:textId="77777777" w:rsidR="00803864" w:rsidRDefault="00803864" w:rsidP="00803864">
      <w:pPr>
        <w:spacing w:line="438" w:lineRule="exact"/>
      </w:pPr>
      <w:r>
        <w:t xml:space="preserve"> </w:t>
      </w:r>
    </w:p>
    <w:p w14:paraId="623AF9A2" w14:textId="77777777" w:rsidR="00803864" w:rsidRDefault="00803864" w:rsidP="00803864">
      <w:pPr>
        <w:spacing w:line="438" w:lineRule="exact"/>
      </w:pPr>
    </w:p>
    <w:p w14:paraId="0B87B17E" w14:textId="77777777" w:rsidR="00803864" w:rsidRDefault="00803864" w:rsidP="00803864">
      <w:pPr>
        <w:spacing w:line="438" w:lineRule="exact"/>
      </w:pPr>
      <w:r>
        <w:rPr>
          <w:rFonts w:hint="eastAsia"/>
        </w:rPr>
        <w:t>福祉用具や介護機器開発の困難な点として、以下を列挙する。</w:t>
      </w:r>
    </w:p>
    <w:p w14:paraId="6FB0E8FD" w14:textId="77777777" w:rsidR="00803864" w:rsidRDefault="00803864" w:rsidP="00803864">
      <w:pPr>
        <w:spacing w:line="438" w:lineRule="exact"/>
      </w:pPr>
    </w:p>
    <w:p w14:paraId="70E73748" w14:textId="77777777" w:rsidR="00803864" w:rsidRDefault="00803864" w:rsidP="00803864">
      <w:pPr>
        <w:spacing w:line="438" w:lineRule="exact"/>
      </w:pPr>
      <w:r>
        <w:rPr>
          <w:rFonts w:hint="eastAsia"/>
        </w:rPr>
        <w:t>＜開発困難な点＞</w:t>
      </w:r>
    </w:p>
    <w:p w14:paraId="7140AB48" w14:textId="77777777" w:rsidR="00803864" w:rsidRDefault="00803864" w:rsidP="00803864">
      <w:pPr>
        <w:spacing w:line="438" w:lineRule="exact"/>
      </w:pPr>
      <w:r>
        <w:t>1.</w:t>
      </w:r>
      <w:r>
        <w:tab/>
        <w:t>ステークホルダーが複数人存在する</w:t>
      </w:r>
    </w:p>
    <w:p w14:paraId="58F7D92C" w14:textId="77777777" w:rsidR="00803864" w:rsidRDefault="00803864" w:rsidP="00803864">
      <w:pPr>
        <w:spacing w:line="438" w:lineRule="exact"/>
      </w:pPr>
      <w:r>
        <w:rPr>
          <w:rFonts w:hint="eastAsia"/>
        </w:rPr>
        <w:t>福祉用具や介護機器においては、福祉用具自体の恩恵を受ける者（＝受益者）と、実際に福祉用具を使う者（＝使用者）と、福祉用具自体の費用を支払う者（＝購買者）が分かれる。</w:t>
      </w:r>
    </w:p>
    <w:p w14:paraId="37535C1B" w14:textId="77777777" w:rsidR="00803864" w:rsidRDefault="00803864" w:rsidP="00803864">
      <w:pPr>
        <w:spacing w:line="438" w:lineRule="exact"/>
      </w:pPr>
      <w:r>
        <w:rPr>
          <w:rFonts w:hint="eastAsia"/>
        </w:rPr>
        <w:t xml:space="preserve">　　そのため、受益者と使用者、購買者それぞれのニーズを満たす機能設定、使いやすさ、コスト感のバランスが重要となる。</w:t>
      </w:r>
    </w:p>
    <w:p w14:paraId="14013999" w14:textId="77777777" w:rsidR="00803864" w:rsidRDefault="00803864" w:rsidP="00803864">
      <w:pPr>
        <w:spacing w:line="438" w:lineRule="exact"/>
      </w:pPr>
    </w:p>
    <w:p w14:paraId="0E0B687E" w14:textId="77777777" w:rsidR="00803864" w:rsidRDefault="00803864" w:rsidP="00803864">
      <w:pPr>
        <w:spacing w:line="438" w:lineRule="exact"/>
      </w:pPr>
      <w:r>
        <w:t xml:space="preserve"> </w:t>
      </w:r>
    </w:p>
    <w:p w14:paraId="66B46F4E" w14:textId="77777777" w:rsidR="00803864" w:rsidRDefault="00803864" w:rsidP="00803864">
      <w:pPr>
        <w:spacing w:line="438" w:lineRule="exact"/>
      </w:pPr>
      <w:r>
        <w:rPr>
          <w:rFonts w:hint="eastAsia"/>
        </w:rPr>
        <w:t>図</w:t>
      </w:r>
      <w:r>
        <w:t xml:space="preserve">1-14　受益者、使用者、購買者の3者それぞれのニーズを満たす必要がある </w:t>
      </w:r>
    </w:p>
    <w:p w14:paraId="331EF2C1" w14:textId="77777777" w:rsidR="00803864" w:rsidRDefault="00803864" w:rsidP="00803864">
      <w:pPr>
        <w:spacing w:line="438" w:lineRule="exact"/>
      </w:pPr>
    </w:p>
    <w:p w14:paraId="4553B3C6" w14:textId="77777777" w:rsidR="00803864" w:rsidRDefault="00803864" w:rsidP="00803864">
      <w:pPr>
        <w:spacing w:line="438" w:lineRule="exact"/>
      </w:pPr>
      <w:r>
        <w:rPr>
          <w:rFonts w:hint="eastAsia"/>
        </w:rPr>
        <w:t>またこれらのバランスを取るために、介護現場の丁寧なリサーチと、それに基づいた開発、また使用方法をユーザに適切に伝える工夫をおこなってきた。本研究ではそれらのプロセスが製品化においてどのような効果をもたらしたかを検証する。</w:t>
      </w:r>
    </w:p>
    <w:p w14:paraId="37248EB8" w14:textId="77777777" w:rsidR="00803864" w:rsidRDefault="00803864" w:rsidP="00803864">
      <w:pPr>
        <w:spacing w:line="438" w:lineRule="exact"/>
      </w:pPr>
    </w:p>
    <w:p w14:paraId="1083EFE1" w14:textId="77777777" w:rsidR="00803864" w:rsidRDefault="00803864" w:rsidP="00803864">
      <w:pPr>
        <w:spacing w:line="438" w:lineRule="exact"/>
      </w:pPr>
      <w:r>
        <w:t>2.</w:t>
      </w:r>
      <w:r>
        <w:tab/>
        <w:t>使用シーンの理解が困難</w:t>
      </w:r>
    </w:p>
    <w:p w14:paraId="309645B5" w14:textId="77777777" w:rsidR="00803864" w:rsidRDefault="00803864" w:rsidP="00803864">
      <w:pPr>
        <w:spacing w:line="438" w:lineRule="exact"/>
      </w:pPr>
      <w:r>
        <w:rPr>
          <w:rFonts w:hint="eastAsia"/>
        </w:rPr>
        <w:t>介護現場での使用シーンを理解する上で、健常者の一般的な考えは通用しない。</w:t>
      </w:r>
    </w:p>
    <w:p w14:paraId="0FFD08B9" w14:textId="77777777" w:rsidR="00803864" w:rsidRDefault="00803864" w:rsidP="00803864">
      <w:pPr>
        <w:spacing w:line="438" w:lineRule="exact"/>
      </w:pPr>
      <w:r>
        <w:rPr>
          <w:rFonts w:hint="eastAsia"/>
        </w:rPr>
        <w:lastRenderedPageBreak/>
        <w:t>たとえば著者開発の排泄の場合、健常者であればある一定量を勢いよく排泄することは可能だが、高齢者障害者の場合、膀胱や肛門括約筋の締まりが悪く、頻尿や常時便漏れの状態に陥る。こういった介護現場での使用ならではの状況把握を丁寧に行う必要がある。</w:t>
      </w:r>
    </w:p>
    <w:p w14:paraId="79445E1F" w14:textId="77777777" w:rsidR="00803864" w:rsidRDefault="00803864" w:rsidP="00803864">
      <w:pPr>
        <w:spacing w:line="438" w:lineRule="exact"/>
      </w:pPr>
    </w:p>
    <w:p w14:paraId="4EDBBEF3" w14:textId="77777777" w:rsidR="00803864" w:rsidRDefault="00803864" w:rsidP="00803864">
      <w:pPr>
        <w:spacing w:line="438" w:lineRule="exact"/>
      </w:pPr>
      <w:r>
        <w:t xml:space="preserve">3. 生活そのものをデザインする認識をもつ </w:t>
      </w:r>
    </w:p>
    <w:p w14:paraId="5F395B80" w14:textId="77777777" w:rsidR="00803864" w:rsidRDefault="00803864" w:rsidP="00803864">
      <w:pPr>
        <w:spacing w:line="438" w:lineRule="exact"/>
      </w:pPr>
      <w:r>
        <w:rPr>
          <w:rFonts w:hint="eastAsia"/>
        </w:rPr>
        <w:t>介護機器や福祉用具の宿命だが、生活上困っている部分を補完・支援するゆえに、プロダクトの完成度はそのままユーザーの生活の質に直結する。あらゆるプロダクトデザインが本来そうだとは思うが、福祉用具はマイナスをゼロに、もしくはマイナスをプラスにする役目から、プロダクトに対するユーザーの期待も大きなものとなる。ゆえに開発段階から、ユーザーの日々の生活状況をつぶさに洗い出し、それをプロダクトの仕様に反映させて行く必要がある。</w:t>
      </w:r>
    </w:p>
    <w:p w14:paraId="36781491" w14:textId="77777777" w:rsidR="00803864" w:rsidRDefault="00803864" w:rsidP="00803864">
      <w:pPr>
        <w:spacing w:line="438" w:lineRule="exact"/>
      </w:pPr>
    </w:p>
    <w:p w14:paraId="4DC5C9AD" w14:textId="37B9DB10" w:rsidR="00E708C0" w:rsidRPr="00803864" w:rsidRDefault="00803864" w:rsidP="00803864">
      <w:pPr>
        <w:spacing w:line="438" w:lineRule="exact"/>
      </w:pPr>
      <w:r>
        <w:rPr>
          <w:rFonts w:hint="eastAsia"/>
        </w:rPr>
        <w:t>上記</w:t>
      </w:r>
      <w:r>
        <w:t>3つのようなプロダクト開発における難しさを考慮し、著者がどのようなプロセスで開発をおこなってきたか、次章以降で記述して行く。</w:t>
      </w:r>
    </w:p>
    <w:p w14:paraId="478482C5" w14:textId="7015CD3A" w:rsidR="00E708C0" w:rsidRDefault="00E708C0" w:rsidP="00045E68">
      <w:pPr>
        <w:spacing w:line="438" w:lineRule="exact"/>
      </w:pPr>
    </w:p>
    <w:p w14:paraId="0F6F10CD" w14:textId="77777777" w:rsidR="00803864" w:rsidRPr="00E718EE" w:rsidRDefault="00803864" w:rsidP="00045E68">
      <w:pPr>
        <w:spacing w:line="438" w:lineRule="exact"/>
      </w:pPr>
    </w:p>
    <w:p w14:paraId="080A62BF" w14:textId="069BC1B5" w:rsidR="00DB7419" w:rsidRDefault="00E708C0" w:rsidP="00045E68">
      <w:pPr>
        <w:spacing w:line="438" w:lineRule="exact"/>
      </w:pPr>
      <w:r>
        <w:rPr>
          <w:rFonts w:hint="eastAsia"/>
        </w:rPr>
        <w:t>1</w:t>
      </w:r>
      <w:r>
        <w:t>.3</w:t>
      </w:r>
      <w:r>
        <w:tab/>
      </w:r>
      <w:r>
        <w:rPr>
          <w:rFonts w:hint="eastAsia"/>
        </w:rPr>
        <w:t>P-mSHELLモデルを用いた考察</w:t>
      </w:r>
    </w:p>
    <w:p w14:paraId="206302D0" w14:textId="116FB909" w:rsidR="00E708C0" w:rsidRDefault="00E708C0" w:rsidP="00045E68">
      <w:pPr>
        <w:spacing w:line="438" w:lineRule="exact"/>
      </w:pPr>
    </w:p>
    <w:p w14:paraId="061A4F16" w14:textId="3A58B70A" w:rsidR="00E708C0" w:rsidRDefault="00E708C0" w:rsidP="00045E68">
      <w:pPr>
        <w:spacing w:line="438" w:lineRule="exact"/>
      </w:pPr>
    </w:p>
    <w:p w14:paraId="7872CF60" w14:textId="77777777" w:rsidR="00E708C0" w:rsidRDefault="00E708C0" w:rsidP="00045E68">
      <w:pPr>
        <w:spacing w:line="438" w:lineRule="exact"/>
      </w:pPr>
    </w:p>
    <w:p w14:paraId="366A2E9A" w14:textId="5698E639" w:rsidR="00DB7419" w:rsidRDefault="00DB7419" w:rsidP="00045E68">
      <w:pPr>
        <w:spacing w:line="438" w:lineRule="exact"/>
      </w:pPr>
    </w:p>
    <w:p w14:paraId="3972A1F2" w14:textId="59682AE6" w:rsidR="00DB7419" w:rsidRDefault="00DB7419" w:rsidP="00045E68">
      <w:pPr>
        <w:spacing w:line="438" w:lineRule="exact"/>
      </w:pPr>
    </w:p>
    <w:p w14:paraId="1FFEDD5E" w14:textId="49D6B54A" w:rsidR="00DB7419" w:rsidRDefault="00DB7419" w:rsidP="00045E68">
      <w:pPr>
        <w:spacing w:line="438" w:lineRule="exact"/>
      </w:pPr>
    </w:p>
    <w:p w14:paraId="1A8703F4" w14:textId="48AF6169" w:rsidR="00DB7419" w:rsidRDefault="00DB7419" w:rsidP="00045E68">
      <w:pPr>
        <w:spacing w:line="438" w:lineRule="exact"/>
      </w:pPr>
    </w:p>
    <w:p w14:paraId="0B38D4B6" w14:textId="1E44FC3F" w:rsidR="00DB7419" w:rsidRDefault="00DB7419" w:rsidP="00045E68">
      <w:pPr>
        <w:spacing w:line="438" w:lineRule="exact"/>
      </w:pPr>
    </w:p>
    <w:p w14:paraId="578DC438" w14:textId="74AD6F2F" w:rsidR="00DB7419" w:rsidRDefault="00DB7419" w:rsidP="00045E68">
      <w:pPr>
        <w:spacing w:line="438" w:lineRule="exact"/>
      </w:pPr>
    </w:p>
    <w:p w14:paraId="3C8F4BEB" w14:textId="60605B4C" w:rsidR="00DB7419" w:rsidRDefault="00DB7419" w:rsidP="00045E68">
      <w:pPr>
        <w:spacing w:line="438" w:lineRule="exact"/>
      </w:pPr>
    </w:p>
    <w:p w14:paraId="6B9B6625" w14:textId="43AA9D17" w:rsidR="00DB7419" w:rsidRDefault="00DB7419" w:rsidP="00045E68">
      <w:pPr>
        <w:spacing w:line="438" w:lineRule="exact"/>
      </w:pPr>
    </w:p>
    <w:p w14:paraId="03595ABE" w14:textId="15FAE745" w:rsidR="00DB7419" w:rsidRDefault="00DB7419" w:rsidP="00045E68">
      <w:pPr>
        <w:spacing w:line="438" w:lineRule="exact"/>
      </w:pPr>
    </w:p>
    <w:p w14:paraId="5586F70A" w14:textId="35C02495" w:rsidR="00DB7419" w:rsidRDefault="00DB7419" w:rsidP="00045E68">
      <w:pPr>
        <w:spacing w:line="438" w:lineRule="exact"/>
      </w:pPr>
    </w:p>
    <w:p w14:paraId="27483BD3" w14:textId="192BE35F" w:rsidR="00DB7419" w:rsidRDefault="00DB7419" w:rsidP="00045E68">
      <w:pPr>
        <w:spacing w:line="438" w:lineRule="exact"/>
      </w:pPr>
    </w:p>
    <w:p w14:paraId="43BE858F" w14:textId="7F1694D0" w:rsidR="00DB7419" w:rsidRDefault="00DB7419" w:rsidP="00045E68">
      <w:pPr>
        <w:spacing w:line="438" w:lineRule="exact"/>
      </w:pPr>
    </w:p>
    <w:p w14:paraId="2057F5E9" w14:textId="6981B958" w:rsidR="00DB7419" w:rsidRDefault="00DB7419" w:rsidP="00045E68">
      <w:pPr>
        <w:spacing w:line="438" w:lineRule="exact"/>
      </w:pPr>
    </w:p>
    <w:p w14:paraId="30B04CAC" w14:textId="767A24F1" w:rsidR="00DB7419" w:rsidRDefault="00DB7419" w:rsidP="00045E68">
      <w:pPr>
        <w:spacing w:line="438" w:lineRule="exact"/>
      </w:pPr>
    </w:p>
    <w:p w14:paraId="46E8362C" w14:textId="5573234E" w:rsidR="00DB7419" w:rsidRDefault="00DB7419" w:rsidP="00045E68">
      <w:pPr>
        <w:spacing w:line="438" w:lineRule="exact"/>
      </w:pPr>
    </w:p>
    <w:p w14:paraId="3D1E41B3" w14:textId="4CCB4C1D" w:rsidR="00DB7419" w:rsidRDefault="00DB7419" w:rsidP="00045E68">
      <w:pPr>
        <w:spacing w:line="438" w:lineRule="exact"/>
      </w:pPr>
    </w:p>
    <w:p w14:paraId="2E33D771" w14:textId="15DCDAE7" w:rsidR="00DB7419" w:rsidRDefault="00DB7419" w:rsidP="00045E68">
      <w:pPr>
        <w:spacing w:line="438" w:lineRule="exact"/>
      </w:pPr>
    </w:p>
    <w:p w14:paraId="54C68305" w14:textId="5E9D2C02" w:rsidR="00DB7419" w:rsidRDefault="00DB7419" w:rsidP="00045E68">
      <w:pPr>
        <w:spacing w:line="438" w:lineRule="exact"/>
      </w:pPr>
    </w:p>
    <w:p w14:paraId="4EAE36B9" w14:textId="0C762390" w:rsidR="00DB7419" w:rsidRDefault="00DB7419" w:rsidP="00045E68">
      <w:pPr>
        <w:spacing w:line="438" w:lineRule="exact"/>
      </w:pPr>
    </w:p>
    <w:p w14:paraId="2B3F0250" w14:textId="2B4876FA" w:rsidR="00DB7419" w:rsidRDefault="00DB7419" w:rsidP="00045E68">
      <w:pPr>
        <w:spacing w:line="438" w:lineRule="exact"/>
      </w:pPr>
    </w:p>
    <w:p w14:paraId="16092C57" w14:textId="78F6BF13" w:rsidR="00DB7419" w:rsidRDefault="00DB7419" w:rsidP="00045E68">
      <w:pPr>
        <w:spacing w:line="438" w:lineRule="exact"/>
      </w:pPr>
    </w:p>
    <w:p w14:paraId="2D0D21F5" w14:textId="6BDC76C3" w:rsidR="00DB7419" w:rsidRDefault="00DB7419" w:rsidP="00045E68">
      <w:pPr>
        <w:spacing w:line="438" w:lineRule="exact"/>
      </w:pPr>
    </w:p>
    <w:p w14:paraId="4B74A4C6" w14:textId="77777777" w:rsidR="00E708C0" w:rsidRDefault="00E708C0" w:rsidP="00E708C0">
      <w:pPr>
        <w:spacing w:line="438" w:lineRule="exact"/>
      </w:pPr>
    </w:p>
    <w:p w14:paraId="54E21832" w14:textId="77777777" w:rsidR="00E708C0" w:rsidRDefault="00E708C0" w:rsidP="00E708C0">
      <w:pPr>
        <w:spacing w:line="438" w:lineRule="exact"/>
      </w:pPr>
    </w:p>
    <w:p w14:paraId="00C70EF5" w14:textId="77777777" w:rsidR="00E708C0" w:rsidRDefault="00E708C0" w:rsidP="00E708C0">
      <w:pPr>
        <w:spacing w:line="438" w:lineRule="exact"/>
      </w:pPr>
    </w:p>
    <w:p w14:paraId="6F9589D8" w14:textId="7E75F619" w:rsidR="00E708C0" w:rsidRPr="00667229" w:rsidRDefault="00E708C0" w:rsidP="00E708C0">
      <w:pPr>
        <w:spacing w:line="438" w:lineRule="exact"/>
        <w:ind w:firstLine="840"/>
        <w:rPr>
          <w:b/>
          <w:sz w:val="32"/>
          <w:szCs w:val="32"/>
        </w:rPr>
      </w:pPr>
      <w:r w:rsidRPr="00667229">
        <w:rPr>
          <w:rFonts w:hint="eastAsia"/>
          <w:b/>
          <w:sz w:val="32"/>
          <w:szCs w:val="32"/>
        </w:rPr>
        <w:t>第</w:t>
      </w:r>
      <w:r>
        <w:rPr>
          <w:rFonts w:hint="eastAsia"/>
          <w:b/>
          <w:sz w:val="32"/>
          <w:szCs w:val="32"/>
        </w:rPr>
        <w:t>２</w:t>
      </w:r>
      <w:r w:rsidRPr="00667229">
        <w:rPr>
          <w:rFonts w:hint="eastAsia"/>
          <w:b/>
          <w:sz w:val="32"/>
          <w:szCs w:val="32"/>
        </w:rPr>
        <w:t xml:space="preserve">章　</w:t>
      </w:r>
      <w:r>
        <w:rPr>
          <w:rFonts w:hint="eastAsia"/>
          <w:b/>
          <w:sz w:val="32"/>
          <w:szCs w:val="32"/>
        </w:rPr>
        <w:t>調査</w:t>
      </w:r>
    </w:p>
    <w:p w14:paraId="56D61031" w14:textId="77777777" w:rsidR="00E708C0" w:rsidRDefault="00E708C0" w:rsidP="00E708C0">
      <w:pPr>
        <w:spacing w:line="438" w:lineRule="exact"/>
      </w:pPr>
    </w:p>
    <w:p w14:paraId="6D37FC64" w14:textId="77777777" w:rsidR="00E708C0" w:rsidRDefault="00E708C0" w:rsidP="00E708C0">
      <w:pPr>
        <w:spacing w:line="438" w:lineRule="exact"/>
      </w:pPr>
    </w:p>
    <w:p w14:paraId="17DA8B4E" w14:textId="77777777" w:rsidR="00E708C0" w:rsidRDefault="00E708C0" w:rsidP="00E708C0">
      <w:pPr>
        <w:spacing w:line="438" w:lineRule="exact"/>
      </w:pPr>
    </w:p>
    <w:p w14:paraId="361EF64B" w14:textId="77777777" w:rsidR="00E708C0" w:rsidRDefault="00E708C0" w:rsidP="00E708C0">
      <w:pPr>
        <w:spacing w:line="438" w:lineRule="exact"/>
      </w:pPr>
    </w:p>
    <w:p w14:paraId="5CDB759C" w14:textId="77777777" w:rsidR="00E708C0" w:rsidRDefault="00E708C0" w:rsidP="00E708C0">
      <w:pPr>
        <w:spacing w:line="438" w:lineRule="exact"/>
      </w:pPr>
    </w:p>
    <w:p w14:paraId="6A3BBDC2" w14:textId="77777777" w:rsidR="00E708C0" w:rsidRDefault="00E708C0" w:rsidP="00E708C0">
      <w:pPr>
        <w:spacing w:line="438" w:lineRule="exact"/>
      </w:pPr>
    </w:p>
    <w:p w14:paraId="10EB9E63" w14:textId="77777777" w:rsidR="00E708C0" w:rsidRDefault="00E708C0" w:rsidP="00E708C0">
      <w:pPr>
        <w:spacing w:line="438" w:lineRule="exact"/>
      </w:pPr>
    </w:p>
    <w:p w14:paraId="3A27E673" w14:textId="77777777" w:rsidR="00E708C0" w:rsidRDefault="00E708C0" w:rsidP="00E708C0">
      <w:pPr>
        <w:spacing w:line="438" w:lineRule="exact"/>
      </w:pPr>
    </w:p>
    <w:p w14:paraId="27C0A33E" w14:textId="77777777" w:rsidR="00E708C0" w:rsidRDefault="00E708C0" w:rsidP="00E708C0">
      <w:pPr>
        <w:spacing w:line="438" w:lineRule="exact"/>
      </w:pPr>
    </w:p>
    <w:p w14:paraId="244356B8" w14:textId="77777777" w:rsidR="00E708C0" w:rsidRDefault="00E708C0" w:rsidP="00E708C0">
      <w:pPr>
        <w:spacing w:line="438" w:lineRule="exact"/>
      </w:pPr>
    </w:p>
    <w:p w14:paraId="4662987A" w14:textId="77777777" w:rsidR="00E708C0" w:rsidRDefault="00E708C0" w:rsidP="00E708C0">
      <w:pPr>
        <w:spacing w:line="438" w:lineRule="exact"/>
      </w:pPr>
    </w:p>
    <w:p w14:paraId="4F804CAC" w14:textId="77777777" w:rsidR="00E708C0" w:rsidRDefault="00E708C0" w:rsidP="00E708C0">
      <w:pPr>
        <w:spacing w:line="438" w:lineRule="exact"/>
      </w:pPr>
    </w:p>
    <w:p w14:paraId="341EFD75" w14:textId="77777777" w:rsidR="002C3B32" w:rsidRDefault="002C3B32" w:rsidP="00045E68">
      <w:pPr>
        <w:spacing w:line="438" w:lineRule="exact"/>
      </w:pPr>
    </w:p>
    <w:p w14:paraId="518A021C" w14:textId="792949A5" w:rsidR="00DB7419" w:rsidRDefault="00E708C0" w:rsidP="00045E68">
      <w:pPr>
        <w:spacing w:line="438" w:lineRule="exact"/>
      </w:pPr>
      <w:r>
        <w:rPr>
          <w:rFonts w:hint="eastAsia"/>
        </w:rPr>
        <w:lastRenderedPageBreak/>
        <w:t>2</w:t>
      </w:r>
      <w:r>
        <w:t>.1</w:t>
      </w:r>
      <w:r w:rsidR="002C3B32">
        <w:tab/>
      </w:r>
      <w:r w:rsidR="002C3B32">
        <w:rPr>
          <w:rFonts w:hint="eastAsia"/>
        </w:rPr>
        <w:t>介護業務についての調査</w:t>
      </w:r>
    </w:p>
    <w:p w14:paraId="06C63099" w14:textId="77777777" w:rsidR="00EE0371" w:rsidRDefault="00EE0371" w:rsidP="00EE0371">
      <w:pPr>
        <w:spacing w:line="438" w:lineRule="exact"/>
      </w:pPr>
      <w:r>
        <w:rPr>
          <w:rFonts w:hint="eastAsia"/>
        </w:rPr>
        <w:t>本章ではロボット技術の導入が求められている介護業務の検証のため、介護現場で従事する介護職を対象に、</w:t>
      </w:r>
    </w:p>
    <w:p w14:paraId="7C431DDE" w14:textId="77777777" w:rsidR="00EE0371" w:rsidRDefault="00EE0371" w:rsidP="00EE0371">
      <w:pPr>
        <w:spacing w:line="438" w:lineRule="exact"/>
      </w:pPr>
      <w:r>
        <w:rPr>
          <w:rFonts w:hint="eastAsia"/>
        </w:rPr>
        <w:t>介護施設種別ごとに、業務別の時間分布についてアンケートを行い、どの業務に一番、労力と時間が費やされているかを調査した。</w:t>
      </w:r>
    </w:p>
    <w:p w14:paraId="35DDC802" w14:textId="77777777" w:rsidR="00EE0371" w:rsidRDefault="00EE0371" w:rsidP="00EE0371">
      <w:pPr>
        <w:spacing w:line="438" w:lineRule="exact"/>
      </w:pPr>
      <w:r>
        <w:rPr>
          <w:rFonts w:hint="eastAsia"/>
        </w:rPr>
        <w:t>アンケートは</w:t>
      </w:r>
      <w:r>
        <w:t>2013年〇〇月〇〇日から、〇〇月〇〇日までの期間に行われた。アンケートは、楽天リサーチを使用し、web上で行われた。</w:t>
      </w:r>
    </w:p>
    <w:p w14:paraId="184EC008" w14:textId="77777777" w:rsidR="00EE0371" w:rsidRDefault="00EE0371" w:rsidP="00EE0371">
      <w:pPr>
        <w:spacing w:line="438" w:lineRule="exact"/>
      </w:pPr>
      <w:r>
        <w:rPr>
          <w:rFonts w:hint="eastAsia"/>
        </w:rPr>
        <w:t>アンケート項目は選択式〇〇項目、自由記述式が〇〇項目とした。</w:t>
      </w:r>
    </w:p>
    <w:p w14:paraId="2029BB70" w14:textId="77777777" w:rsidR="00EE0371" w:rsidRDefault="00EE0371" w:rsidP="00EE0371">
      <w:pPr>
        <w:spacing w:line="438" w:lineRule="exact"/>
      </w:pPr>
      <w:r>
        <w:rPr>
          <w:rFonts w:hint="eastAsia"/>
        </w:rPr>
        <w:t>アンケートには全部で〇〇人が回答した。</w:t>
      </w:r>
    </w:p>
    <w:p w14:paraId="7C088AEE" w14:textId="77777777" w:rsidR="00EE0371" w:rsidRDefault="00EE0371" w:rsidP="00EE0371">
      <w:pPr>
        <w:spacing w:line="438" w:lineRule="exact"/>
      </w:pPr>
      <w:r>
        <w:rPr>
          <w:rFonts w:hint="eastAsia"/>
        </w:rPr>
        <w:t>アンケート結果より、多くの事業所で排泄業務に時間が費やされていることが明らかになった。</w:t>
      </w:r>
    </w:p>
    <w:p w14:paraId="6EC6C518" w14:textId="77777777" w:rsidR="00EE0371" w:rsidRDefault="00EE0371" w:rsidP="00EE0371">
      <w:pPr>
        <w:spacing w:line="438" w:lineRule="exact"/>
      </w:pPr>
      <w:r>
        <w:rPr>
          <w:rFonts w:hint="eastAsia"/>
        </w:rPr>
        <w:t>またそれに伴い、排泄業務に関する精神的負担や、ケアの質向上を行いたくとも、業務過多のためなかなかおこなえないことが明らかになった。</w:t>
      </w:r>
    </w:p>
    <w:p w14:paraId="5A8414A4" w14:textId="77777777" w:rsidR="00EE0371" w:rsidRDefault="00EE0371" w:rsidP="00EE0371">
      <w:pPr>
        <w:spacing w:line="438" w:lineRule="exact"/>
      </w:pPr>
    </w:p>
    <w:p w14:paraId="1818B936" w14:textId="77777777" w:rsidR="00EE0371" w:rsidRDefault="00EE0371" w:rsidP="00EE0371">
      <w:pPr>
        <w:spacing w:line="438" w:lineRule="exact"/>
      </w:pPr>
      <w:r>
        <w:rPr>
          <w:rFonts w:hint="eastAsia"/>
        </w:rPr>
        <w:t>以下がアンケートより明らかとなった要介護者数や介護現場の実情である。</w:t>
      </w:r>
    </w:p>
    <w:p w14:paraId="07861A19" w14:textId="77777777" w:rsidR="00EE0371" w:rsidRDefault="00EE0371" w:rsidP="00EE0371">
      <w:pPr>
        <w:spacing w:line="438" w:lineRule="exact"/>
      </w:pPr>
    </w:p>
    <w:p w14:paraId="3EA3DD84" w14:textId="77777777" w:rsidR="00EE0371" w:rsidRDefault="00EE0371" w:rsidP="00EE0371">
      <w:pPr>
        <w:spacing w:line="438" w:lineRule="exact"/>
      </w:pPr>
      <w:r>
        <w:rPr>
          <w:rFonts w:hint="eastAsia"/>
        </w:rPr>
        <w:t>介護市場全体における、排泄介護が必要な要介護者は約</w:t>
      </w:r>
      <w:r>
        <w:t>278万人（全体の47％）である。その中でも、「寝たきりでおむつ使用」の要介護者は約122万人（全体の20％）に上る。</w:t>
      </w:r>
    </w:p>
    <w:p w14:paraId="2F75DFC7" w14:textId="77777777" w:rsidR="00EE0371" w:rsidRDefault="00EE0371" w:rsidP="00EE0371">
      <w:pPr>
        <w:spacing w:line="438" w:lineRule="exact"/>
      </w:pPr>
      <w:r>
        <w:rPr>
          <w:rFonts w:hint="eastAsia"/>
        </w:rPr>
        <w:t>排泄介護が必要な要介護者数や、「寝たきりでおむつ使用」の要介護者はともに、在宅で介護を受けている方が多数であった。排泄介護が必要な要介護者の内、施設利用者は約</w:t>
      </w:r>
      <w:r>
        <w:t>101万人（36％）であり、在宅介護は約177万人（68％）であった。「寝たきりでおむつ使用」の内、施設利用者数は約49万人（40％）、在宅介護は約73万人（60％）であった。</w:t>
      </w:r>
    </w:p>
    <w:p w14:paraId="5816B26D" w14:textId="77777777" w:rsidR="00EE0371" w:rsidRDefault="00EE0371" w:rsidP="00EE0371">
      <w:pPr>
        <w:spacing w:line="438" w:lineRule="exact"/>
      </w:pPr>
      <w:r>
        <w:rPr>
          <w:rFonts w:hint="eastAsia"/>
        </w:rPr>
        <w:t>これは、施設介護を受けられている要介護者よりも、在宅で介護を受けている要介護者の方が人数として大きいことを表している。</w:t>
      </w:r>
    </w:p>
    <w:p w14:paraId="79C7F754" w14:textId="77777777" w:rsidR="00EE0371" w:rsidRDefault="00EE0371" w:rsidP="00EE0371">
      <w:pPr>
        <w:spacing w:line="438" w:lineRule="exact"/>
      </w:pPr>
      <w:r>
        <w:rPr>
          <w:rFonts w:hint="eastAsia"/>
        </w:rPr>
        <w:t>また施設介護では、介護保険施設及び高額な老人ホームの方が「寝たきりでおむつ使用」割合が高いことがわかった。介護保険施設（三種）及び高額な老人ホームでは、施設利用者の約</w:t>
      </w:r>
      <w:r>
        <w:t>4割が「寝たきりでおむつ使用」（約39万人）に上った。一方、低額な老人ホーム、グループホーム及び小規模多機能施設では、</w:t>
      </w:r>
      <w:r>
        <w:lastRenderedPageBreak/>
        <w:t>約2割程度（約10万人）であった。在宅介護（“介護サービスを利用していない”を含む）の約5割が通所介護であるものの、訪問介護利用家庭が「寝たきりでおむつ使用」割合が25％と最も高いことがわかった。通所介護の施設利用者の約1割が「</w:t>
      </w:r>
      <w:r>
        <w:rPr>
          <w:rFonts w:hint="eastAsia"/>
        </w:rPr>
        <w:t>寝たきりでおむつ使用」（約</w:t>
      </w:r>
      <w:r>
        <w:t>29万人）であった。訪問介護では、 「寝たきりでおむつ使用」の割合が25％にものぼる（約37万人）。</w:t>
      </w:r>
    </w:p>
    <w:p w14:paraId="07685BC3" w14:textId="77777777" w:rsidR="00EE0371" w:rsidRDefault="00EE0371" w:rsidP="00EE0371">
      <w:pPr>
        <w:spacing w:line="438" w:lineRule="exact"/>
      </w:pPr>
    </w:p>
    <w:p w14:paraId="49950043" w14:textId="77777777" w:rsidR="00EE0371" w:rsidRDefault="00EE0371" w:rsidP="00EE0371">
      <w:pPr>
        <w:spacing w:line="438" w:lineRule="exact"/>
      </w:pPr>
      <w:r>
        <w:rPr>
          <w:rFonts w:hint="eastAsia"/>
        </w:rPr>
        <w:t>この結果から、本製品の直近ターゲットユーザーは、「寝たきりかつおむつ使用」の高齢者に絞ることとした。</w:t>
      </w:r>
    </w:p>
    <w:p w14:paraId="7437DB8F" w14:textId="77777777" w:rsidR="00EE0371" w:rsidRDefault="00EE0371" w:rsidP="00EE0371">
      <w:pPr>
        <w:spacing w:line="438" w:lineRule="exact"/>
      </w:pPr>
      <w:r>
        <w:rPr>
          <w:rFonts w:hint="eastAsia"/>
        </w:rPr>
        <w:t>本製品はベッド上で使用する製品であるため、ベッド上で過ごす時間が多い「寝たきりかつオムツ使用者」を、直近のターゲットとすることとした。</w:t>
      </w:r>
    </w:p>
    <w:p w14:paraId="1DEEF942" w14:textId="77777777" w:rsidR="00EE0371" w:rsidRDefault="00EE0371" w:rsidP="00EE0371">
      <w:pPr>
        <w:spacing w:line="438" w:lineRule="exact"/>
      </w:pPr>
      <w:r>
        <w:rPr>
          <w:rFonts w:hint="eastAsia"/>
        </w:rPr>
        <w:t>また要介護者の人数としては在宅介護の方が多いが、在宅介護現場は、施設介護現場に比べて、清掃が定期的に行われていない。それゆえ部屋自体の生活臭が強くなってしまい、本製品が誤検知する可能性があった。</w:t>
      </w:r>
    </w:p>
    <w:p w14:paraId="73DD19A3" w14:textId="77777777" w:rsidR="00EE0371" w:rsidRDefault="00EE0371" w:rsidP="00EE0371">
      <w:pPr>
        <w:spacing w:line="438" w:lineRule="exact"/>
      </w:pPr>
      <w:r>
        <w:rPr>
          <w:rFonts w:hint="eastAsia"/>
        </w:rPr>
        <w:t>実際に開発当初、開発関係者の自宅で本製品の試作機を使用したところ、使用時間中、センサー値が上限に達していたことがあった。これは、その開発者の自宅で猫を飼っていたため、においがついてしまっていたと示唆される。</w:t>
      </w:r>
    </w:p>
    <w:p w14:paraId="042D790E" w14:textId="77777777" w:rsidR="00EE0371" w:rsidRDefault="00EE0371" w:rsidP="00EE0371">
      <w:pPr>
        <w:spacing w:line="438" w:lineRule="exact"/>
      </w:pPr>
      <w:r>
        <w:rPr>
          <w:rFonts w:hint="eastAsia"/>
        </w:rPr>
        <w:t>以上の理由より、本製品の直近ターゲットユーザーは、「寝たきりかつおむつ使用」の高齢者に絞り、また使用現場は、介護施設に限定することとした。</w:t>
      </w:r>
    </w:p>
    <w:p w14:paraId="5F89C4DB" w14:textId="77777777" w:rsidR="00EE0371" w:rsidRDefault="00EE0371" w:rsidP="00EE0371">
      <w:pPr>
        <w:spacing w:line="438" w:lineRule="exact"/>
      </w:pPr>
    </w:p>
    <w:p w14:paraId="4351FD4B" w14:textId="77777777" w:rsidR="00EE0371" w:rsidRDefault="00EE0371" w:rsidP="00EE0371">
      <w:pPr>
        <w:spacing w:line="438" w:lineRule="exact"/>
      </w:pPr>
      <w:r>
        <w:rPr>
          <w:rFonts w:hint="eastAsia"/>
        </w:rPr>
        <w:t>以下は、介護現場における排泄介護の実態である。</w:t>
      </w:r>
    </w:p>
    <w:p w14:paraId="3B6F0A20" w14:textId="77777777" w:rsidR="00EE0371" w:rsidRDefault="00EE0371" w:rsidP="00EE0371">
      <w:pPr>
        <w:spacing w:line="438" w:lineRule="exact"/>
      </w:pPr>
      <w:r>
        <w:rPr>
          <w:rFonts w:hint="eastAsia"/>
        </w:rPr>
        <w:t>結論として、本製品の「”排泄を適宜通知”」し、「”排泄リズムを把握”」する機能は、介護施設の方針と合うといえる。その理由として、介護施設の７割が「おむつはずし」に積極的に取り組んでおり、そのためにも排泄リズムを正確につかんでいくことは重要であると考えている。</w:t>
      </w:r>
    </w:p>
    <w:p w14:paraId="2DE44C56" w14:textId="77777777" w:rsidR="00EE0371" w:rsidRDefault="00EE0371" w:rsidP="00EE0371">
      <w:pPr>
        <w:spacing w:line="438" w:lineRule="exact"/>
      </w:pPr>
      <w:r>
        <w:rPr>
          <w:rFonts w:hint="eastAsia"/>
        </w:rPr>
        <w:t>またおむつ交換による排泄を主とする要介護者に対しても、随時介護（排泄の度にすぐ交換）を目指す施設は５割以上ある中、実際に実行できているのは</w:t>
      </w:r>
      <w:r>
        <w:t>1～2割程度のみであった。</w:t>
      </w:r>
    </w:p>
    <w:p w14:paraId="2A51497F" w14:textId="77777777" w:rsidR="00EE0371" w:rsidRDefault="00EE0371" w:rsidP="00EE0371">
      <w:pPr>
        <w:spacing w:line="438" w:lineRule="exact"/>
      </w:pPr>
      <w:r>
        <w:rPr>
          <w:rFonts w:hint="eastAsia"/>
        </w:rPr>
        <w:t>特に入所型の介護施設では排泄介護を苦にしている介護者が多く存在しており、また介護業務の</w:t>
      </w:r>
      <w:r>
        <w:t>2割もの時間が排泄介護に費やされている。それゆえ、6～8割の介護者が排泄介護を「たいへん」だと感じていることがわかった。</w:t>
      </w:r>
    </w:p>
    <w:p w14:paraId="0B7D6734" w14:textId="77777777" w:rsidR="00EE0371" w:rsidRDefault="00EE0371" w:rsidP="00EE0371">
      <w:pPr>
        <w:spacing w:line="438" w:lineRule="exact"/>
      </w:pPr>
    </w:p>
    <w:p w14:paraId="64ECF61A" w14:textId="77777777" w:rsidR="00EE0371" w:rsidRDefault="00EE0371" w:rsidP="00EE0371">
      <w:pPr>
        <w:spacing w:line="438" w:lineRule="exact"/>
      </w:pPr>
      <w:r>
        <w:rPr>
          <w:rFonts w:hint="eastAsia"/>
        </w:rPr>
        <w:t>また、おむつ交換による排泄を主とする要介護者に関して、本製品で解決可能な課題が存在していることがわかった。具体的な課題として、「①おむつを開かないと排泄の有無が分からない」、「②人により排泄頻度が異なること」が半数の介護者から改善したい点として挙げられている。その結果、特に排泄介護を重点的に行う「有料老人ホーム」や「グループホーム」では、おむつ交換をしても２割程度は排泄をしておらず、無駄なおむつの開閉が発生していることがわかった。</w:t>
      </w:r>
    </w:p>
    <w:p w14:paraId="71AA36D5" w14:textId="77777777" w:rsidR="00EE0371" w:rsidRDefault="00EE0371" w:rsidP="00EE0371">
      <w:pPr>
        <w:spacing w:line="438" w:lineRule="exact"/>
      </w:pPr>
      <w:r>
        <w:rPr>
          <w:rFonts w:hint="eastAsia"/>
        </w:rPr>
        <w:t>また、排泄記録・排泄リズムの取得についても「本製品」による取得自動化に対する要望が存在していることがわかった。</w:t>
      </w:r>
      <w:r>
        <w:t>9割以上の施設が排泄記録を付けているものの、ほぼ全て手動（紙orPC）で記録している状況であることがわかった。排泄リズムも全員分把握している施設は３割程度に留まり、把握できていない理由は「手間」がかかるためであることがわかった。</w:t>
      </w:r>
    </w:p>
    <w:p w14:paraId="2A067F18" w14:textId="77777777" w:rsidR="00EE0371" w:rsidRDefault="00EE0371" w:rsidP="00EE0371">
      <w:pPr>
        <w:spacing w:line="438" w:lineRule="exact"/>
      </w:pPr>
      <w:r>
        <w:rPr>
          <w:rFonts w:hint="eastAsia"/>
        </w:rPr>
        <w:t>以上の理由から、「本製品」の導入は</w:t>
      </w:r>
      <w:r>
        <w:t>7～8割の介護施設において、検討の俎上に乗るのではないかと示唆された。</w:t>
      </w:r>
    </w:p>
    <w:p w14:paraId="56467CFB" w14:textId="77777777" w:rsidR="00EE0371" w:rsidRDefault="00EE0371" w:rsidP="00EE0371">
      <w:pPr>
        <w:spacing w:line="438" w:lineRule="exact"/>
      </w:pPr>
      <w:r>
        <w:rPr>
          <w:rFonts w:hint="eastAsia"/>
        </w:rPr>
        <w:t>但し、確実な導入には、介護保険適用等を通じた価格の抑え込みや、的確な営業が必要となると考えた。</w:t>
      </w:r>
    </w:p>
    <w:p w14:paraId="69358B0A" w14:textId="77777777" w:rsidR="00EE0371" w:rsidRDefault="00EE0371" w:rsidP="00EE0371">
      <w:pPr>
        <w:spacing w:line="438" w:lineRule="exact"/>
      </w:pPr>
      <w:r>
        <w:rPr>
          <w:rFonts w:hint="eastAsia"/>
        </w:rPr>
        <w:t>これは、単価</w:t>
      </w:r>
      <w:r>
        <w:t>5万円で”検討してもよい”は7割存在も、”是非検討したい”は5%程度に留まったことが理由である。</w:t>
      </w:r>
    </w:p>
    <w:p w14:paraId="4623E103" w14:textId="77777777" w:rsidR="00EE0371" w:rsidRDefault="00EE0371" w:rsidP="00EE0371">
      <w:pPr>
        <w:spacing w:line="438" w:lineRule="exact"/>
      </w:pPr>
    </w:p>
    <w:p w14:paraId="697C1CE2" w14:textId="77777777" w:rsidR="00EE0371" w:rsidRDefault="00EE0371" w:rsidP="00EE0371">
      <w:pPr>
        <w:spacing w:line="438" w:lineRule="exact"/>
      </w:pPr>
      <w:r>
        <w:rPr>
          <w:rFonts w:hint="eastAsia"/>
        </w:rPr>
        <w:t>以上より、介護現場において本製品が解決しうる課題は存在したこと、特に「おむつを開けないと排泄の有無がわからない」や「人により排泄頻度が異なる」などは、本製品の機能的特徴とも合致し、介護現場での課題を解決しうると考えた。</w:t>
      </w:r>
    </w:p>
    <w:p w14:paraId="596D0069" w14:textId="77777777" w:rsidR="00EE0371" w:rsidRDefault="00EE0371" w:rsidP="00EE0371">
      <w:pPr>
        <w:spacing w:line="438" w:lineRule="exact"/>
      </w:pPr>
    </w:p>
    <w:p w14:paraId="45B5B514" w14:textId="77777777" w:rsidR="00EE0371" w:rsidRDefault="00EE0371" w:rsidP="00EE0371">
      <w:pPr>
        <w:spacing w:line="438" w:lineRule="exact"/>
      </w:pPr>
      <w:r>
        <w:rPr>
          <w:rFonts w:hint="eastAsia"/>
        </w:rPr>
        <w:t>なお、在宅介護現場におけるニーズ調査も行われているが、本製品は施設向けをターゲットとするため、本文中では割愛する（</w:t>
      </w:r>
      <w:r>
        <w:t>appendixに載せる）</w:t>
      </w:r>
    </w:p>
    <w:p w14:paraId="66F0A08C" w14:textId="77777777" w:rsidR="00EE0371" w:rsidRDefault="00EE0371" w:rsidP="00EE0371">
      <w:pPr>
        <w:spacing w:line="438" w:lineRule="exact"/>
      </w:pPr>
    </w:p>
    <w:p w14:paraId="384C045C" w14:textId="77777777" w:rsidR="00EE0371" w:rsidRDefault="00EE0371" w:rsidP="00EE0371">
      <w:pPr>
        <w:spacing w:line="438" w:lineRule="exact"/>
      </w:pPr>
    </w:p>
    <w:p w14:paraId="341574B4" w14:textId="362AEB3E" w:rsidR="002C3B32" w:rsidRDefault="002C3B32" w:rsidP="00045E68">
      <w:pPr>
        <w:spacing w:line="438" w:lineRule="exact"/>
      </w:pPr>
    </w:p>
    <w:p w14:paraId="278F78CD" w14:textId="694A35D3" w:rsidR="002C3B32" w:rsidRDefault="002C3B32" w:rsidP="00045E68">
      <w:pPr>
        <w:spacing w:line="438" w:lineRule="exact"/>
      </w:pPr>
      <w:r>
        <w:rPr>
          <w:rFonts w:hint="eastAsia"/>
        </w:rPr>
        <w:lastRenderedPageBreak/>
        <w:t>2</w:t>
      </w:r>
      <w:r>
        <w:t>.1.1</w:t>
      </w:r>
      <w:r>
        <w:tab/>
      </w:r>
      <w:r>
        <w:rPr>
          <w:rFonts w:hint="eastAsia"/>
        </w:rPr>
        <w:t>実施方法</w:t>
      </w:r>
    </w:p>
    <w:p w14:paraId="025D4015" w14:textId="77777777" w:rsidR="00EE0371" w:rsidRDefault="00EE0371" w:rsidP="00EE0371">
      <w:pPr>
        <w:spacing w:line="438" w:lineRule="exact"/>
      </w:pPr>
      <w:r>
        <w:rPr>
          <w:rFonts w:hint="eastAsia"/>
        </w:rPr>
        <w:t>アンケートは</w:t>
      </w:r>
      <w:r>
        <w:t>2013年〇〇月〇〇日から、〇〇月〇〇日までの期間に行われた。アンケートは、楽天リサーチを使用し、web上で行われた。</w:t>
      </w:r>
    </w:p>
    <w:p w14:paraId="4E70265E" w14:textId="77777777" w:rsidR="00EE0371" w:rsidRDefault="00EE0371" w:rsidP="00EE0371">
      <w:pPr>
        <w:spacing w:line="438" w:lineRule="exact"/>
      </w:pPr>
      <w:r>
        <w:rPr>
          <w:rFonts w:hint="eastAsia"/>
        </w:rPr>
        <w:t>アンケート項目は選択式〇〇項目、自由記述式が〇〇項目とした。</w:t>
      </w:r>
    </w:p>
    <w:p w14:paraId="5EFFDD61" w14:textId="3F7CBB98" w:rsidR="002C3B32" w:rsidRPr="00EE0371" w:rsidRDefault="00EE0371" w:rsidP="00EE0371">
      <w:pPr>
        <w:spacing w:line="438" w:lineRule="exact"/>
      </w:pPr>
      <w:r>
        <w:rPr>
          <w:rFonts w:hint="eastAsia"/>
        </w:rPr>
        <w:t>アンケートには全部で〇〇人が回答した。</w:t>
      </w:r>
    </w:p>
    <w:p w14:paraId="6951586E" w14:textId="77777777" w:rsidR="002C3B32" w:rsidRDefault="002C3B32" w:rsidP="00045E68">
      <w:pPr>
        <w:spacing w:line="438" w:lineRule="exact"/>
      </w:pPr>
    </w:p>
    <w:p w14:paraId="5D160732" w14:textId="0A95B226" w:rsidR="00DB7419" w:rsidRDefault="002C3B32" w:rsidP="00045E68">
      <w:pPr>
        <w:spacing w:line="438" w:lineRule="exact"/>
      </w:pPr>
      <w:r>
        <w:rPr>
          <w:rFonts w:hint="eastAsia"/>
        </w:rPr>
        <w:t>2</w:t>
      </w:r>
      <w:r>
        <w:t>.1.2</w:t>
      </w:r>
      <w:r>
        <w:tab/>
      </w:r>
      <w:r>
        <w:rPr>
          <w:rFonts w:hint="eastAsia"/>
        </w:rPr>
        <w:t>調査結果</w:t>
      </w:r>
    </w:p>
    <w:p w14:paraId="53086320" w14:textId="77777777" w:rsidR="00EE0371" w:rsidRDefault="00EE0371" w:rsidP="00EE0371">
      <w:pPr>
        <w:spacing w:line="438" w:lineRule="exact"/>
      </w:pPr>
      <w:r>
        <w:rPr>
          <w:rFonts w:hint="eastAsia"/>
        </w:rPr>
        <w:t>介護市場全体における、排泄介護が必要な要介護者は約</w:t>
      </w:r>
      <w:r>
        <w:t>278万人（全体の47％）である。その中でも、「寝たきりでおむつ使用」の要介護者は約122万人（全体の20％）に上る。</w:t>
      </w:r>
    </w:p>
    <w:p w14:paraId="03CFB651" w14:textId="77777777" w:rsidR="00EE0371" w:rsidRDefault="00EE0371" w:rsidP="00EE0371">
      <w:pPr>
        <w:spacing w:line="438" w:lineRule="exact"/>
      </w:pPr>
      <w:r>
        <w:rPr>
          <w:rFonts w:hint="eastAsia"/>
        </w:rPr>
        <w:t>排泄介護が必要な要介護者数や、「寝たきりでおむつ使用」の要介護者はともに、在宅で介護を受けている方が多数であった。排泄介護が必要な要介護者の内、施設利用者は約</w:t>
      </w:r>
      <w:r>
        <w:t>101万人（36％）であり、在宅介護は約177万人（68％）であった。「寝たきりでおむつ使用」の内、施設利用者数は約49万人（40％）、在宅介護は約73万人（60％）であった。</w:t>
      </w:r>
    </w:p>
    <w:p w14:paraId="52920649" w14:textId="77777777" w:rsidR="00EE0371" w:rsidRDefault="00EE0371" w:rsidP="00EE0371">
      <w:pPr>
        <w:spacing w:line="438" w:lineRule="exact"/>
      </w:pPr>
      <w:r>
        <w:rPr>
          <w:rFonts w:hint="eastAsia"/>
        </w:rPr>
        <w:t>これは、施設介護を受けられている要介護者よりも、在宅で介護を受けている要介護者の方が人数として大きいことを表している。</w:t>
      </w:r>
    </w:p>
    <w:p w14:paraId="4707F596" w14:textId="77777777" w:rsidR="00EE0371" w:rsidRDefault="00EE0371" w:rsidP="00EE0371">
      <w:pPr>
        <w:spacing w:line="438" w:lineRule="exact"/>
      </w:pPr>
      <w:r>
        <w:rPr>
          <w:rFonts w:hint="eastAsia"/>
        </w:rPr>
        <w:t>また施設介護では、介護保険施設及び高額な老人ホームの方が「寝たきりでおむつ使用」割合が高いことがわかった。介護保険施設（三種）及び高額な老人ホームでは、施設利用者の約</w:t>
      </w:r>
      <w:r>
        <w:t>4割が「寝たきりでおむつ使用」（約39万人）に上った。一方、低額な老人ホーム、グループホーム及び小規模多機能施設では、約2割程度（約10万人）であった。在宅介護（“介護サービスを利用していない”を含む）の約5割が通所介護であるものの、訪問介護利用家庭が「寝たきりでおむつ使用」割合が25％と最も高いことがわかった。通所介護の施設利用者の約1割が「</w:t>
      </w:r>
      <w:r>
        <w:rPr>
          <w:rFonts w:hint="eastAsia"/>
        </w:rPr>
        <w:t>寝たきりでおむつ使用」（約</w:t>
      </w:r>
      <w:r>
        <w:t>29万人）であった。訪問介護では、 「寝たきりでおむつ使用」の割合が25％にものぼる（約37万人）。</w:t>
      </w:r>
    </w:p>
    <w:p w14:paraId="176557E2" w14:textId="77777777" w:rsidR="00EE0371" w:rsidRDefault="00EE0371" w:rsidP="00EE0371">
      <w:pPr>
        <w:spacing w:line="438" w:lineRule="exact"/>
      </w:pPr>
    </w:p>
    <w:p w14:paraId="25E92B28" w14:textId="77777777" w:rsidR="00EE0371" w:rsidRDefault="00EE0371" w:rsidP="00EE0371">
      <w:pPr>
        <w:spacing w:line="438" w:lineRule="exact"/>
      </w:pPr>
      <w:r>
        <w:rPr>
          <w:rFonts w:hint="eastAsia"/>
        </w:rPr>
        <w:t>この結果から、本製品の直近ターゲットユーザーは、「寝たきりかつおむつ使用」の高齢者に絞ることとした。</w:t>
      </w:r>
    </w:p>
    <w:p w14:paraId="7D295DE4" w14:textId="77777777" w:rsidR="00EE0371" w:rsidRDefault="00EE0371" w:rsidP="00EE0371">
      <w:pPr>
        <w:spacing w:line="438" w:lineRule="exact"/>
      </w:pPr>
      <w:r>
        <w:rPr>
          <w:rFonts w:hint="eastAsia"/>
        </w:rPr>
        <w:t>本製品はベッド上で使用する製品であるため、ベッド上で過ごす時間が多い「寝</w:t>
      </w:r>
      <w:r>
        <w:rPr>
          <w:rFonts w:hint="eastAsia"/>
        </w:rPr>
        <w:lastRenderedPageBreak/>
        <w:t>たきりかつオムツ使用者」を、直近のターゲットとすることとした。</w:t>
      </w:r>
    </w:p>
    <w:p w14:paraId="3703F528" w14:textId="77777777" w:rsidR="00EE0371" w:rsidRDefault="00EE0371" w:rsidP="00EE0371">
      <w:pPr>
        <w:spacing w:line="438" w:lineRule="exact"/>
      </w:pPr>
      <w:r>
        <w:rPr>
          <w:rFonts w:hint="eastAsia"/>
        </w:rPr>
        <w:t>また要介護者の人数としては在宅介護の方が多いが、在宅介護現場は、施設介護現場に比べて、清掃が定期的に行われていない。それゆえ部屋自体の生活臭が強くなってしまい、本製品が誤検知する可能性があった。</w:t>
      </w:r>
    </w:p>
    <w:p w14:paraId="2DE0C6CA" w14:textId="77777777" w:rsidR="00EE0371" w:rsidRDefault="00EE0371" w:rsidP="00EE0371">
      <w:pPr>
        <w:spacing w:line="438" w:lineRule="exact"/>
      </w:pPr>
      <w:r>
        <w:rPr>
          <w:rFonts w:hint="eastAsia"/>
        </w:rPr>
        <w:t>実際に開発当初、開発関係者の自宅で本製品の試作機を使用したところ、使用時間中、センサー値が上限に達していたことがあった。これは、その開発者の自宅で猫を飼っていたため、においがついてしまっていたと示唆される。</w:t>
      </w:r>
    </w:p>
    <w:p w14:paraId="2BE0101B" w14:textId="23370342" w:rsidR="002C3B32" w:rsidRPr="00EE0371" w:rsidRDefault="00EE0371" w:rsidP="00EE0371">
      <w:pPr>
        <w:spacing w:line="438" w:lineRule="exact"/>
      </w:pPr>
      <w:r>
        <w:rPr>
          <w:rFonts w:hint="eastAsia"/>
        </w:rPr>
        <w:t>以上の理由より、本製品の直近ターゲットユーザーは、「寝たきりかつおむつ使用」の高齢者に絞り、また使用現場は、介護施設に限定することとした。</w:t>
      </w:r>
    </w:p>
    <w:p w14:paraId="3FC74134" w14:textId="77777777" w:rsidR="002C3B32" w:rsidRDefault="002C3B32" w:rsidP="00045E68">
      <w:pPr>
        <w:spacing w:line="438" w:lineRule="exact"/>
      </w:pPr>
    </w:p>
    <w:p w14:paraId="08BDF1A0" w14:textId="36310572" w:rsidR="00DB7419" w:rsidRDefault="002C3B32" w:rsidP="00045E68">
      <w:pPr>
        <w:spacing w:line="438" w:lineRule="exact"/>
      </w:pPr>
      <w:r>
        <w:rPr>
          <w:rFonts w:hint="eastAsia"/>
        </w:rPr>
        <w:t>2</w:t>
      </w:r>
      <w:r>
        <w:t>.2</w:t>
      </w:r>
      <w:r>
        <w:tab/>
      </w:r>
      <w:r>
        <w:rPr>
          <w:rFonts w:hint="eastAsia"/>
        </w:rPr>
        <w:t>排泄介護の実態</w:t>
      </w:r>
    </w:p>
    <w:p w14:paraId="50FD2E90" w14:textId="1BF03623" w:rsidR="00DB7419" w:rsidRDefault="00DB7419" w:rsidP="00045E68">
      <w:pPr>
        <w:spacing w:line="438" w:lineRule="exact"/>
      </w:pPr>
    </w:p>
    <w:p w14:paraId="69599ECD" w14:textId="2E2E0041" w:rsidR="00DB7419" w:rsidRDefault="00DB7419" w:rsidP="00045E68">
      <w:pPr>
        <w:spacing w:line="438" w:lineRule="exact"/>
      </w:pPr>
    </w:p>
    <w:p w14:paraId="35CC9907" w14:textId="45747999" w:rsidR="00DB7419" w:rsidRDefault="002C3B32" w:rsidP="00045E68">
      <w:pPr>
        <w:spacing w:line="438" w:lineRule="exact"/>
      </w:pPr>
      <w:r>
        <w:rPr>
          <w:rFonts w:hint="eastAsia"/>
        </w:rPr>
        <w:t>2</w:t>
      </w:r>
      <w:r>
        <w:t>.3</w:t>
      </w:r>
      <w:r>
        <w:tab/>
      </w:r>
      <w:r>
        <w:rPr>
          <w:rFonts w:hint="eastAsia"/>
        </w:rPr>
        <w:t>排泄介護業務についての調査</w:t>
      </w:r>
    </w:p>
    <w:p w14:paraId="12929FF3" w14:textId="77777777" w:rsidR="00EE0371" w:rsidRDefault="00EE0371" w:rsidP="00EE0371">
      <w:pPr>
        <w:spacing w:line="438" w:lineRule="exact"/>
      </w:pPr>
      <w:r>
        <w:rPr>
          <w:rFonts w:hint="eastAsia"/>
        </w:rPr>
        <w:t>排泄業務の実情について、説明をします。</w:t>
      </w:r>
    </w:p>
    <w:p w14:paraId="1E0EDE5C" w14:textId="77777777" w:rsidR="00EE0371" w:rsidRDefault="00EE0371" w:rsidP="00EE0371">
      <w:pPr>
        <w:spacing w:line="438" w:lineRule="exact"/>
      </w:pPr>
    </w:p>
    <w:p w14:paraId="3B7521ED" w14:textId="77777777" w:rsidR="00EE0371" w:rsidRDefault="00EE0371" w:rsidP="00EE0371">
      <w:pPr>
        <w:spacing w:line="438" w:lineRule="exact"/>
      </w:pPr>
      <w:r>
        <w:rPr>
          <w:rFonts w:hint="eastAsia"/>
        </w:rPr>
        <w:t>病院や介護施設においては、１回のおむつ交換に３分程度の時間を要します。</w:t>
      </w:r>
    </w:p>
    <w:p w14:paraId="17A344E9" w14:textId="77777777" w:rsidR="00EE0371" w:rsidRDefault="00EE0371" w:rsidP="00EE0371">
      <w:pPr>
        <w:spacing w:line="438" w:lineRule="exact"/>
      </w:pPr>
      <w:r>
        <w:rPr>
          <w:rFonts w:hint="eastAsia"/>
        </w:rPr>
        <w:t>また、１人の入居者に対し、１日６回程度の交換を行うため、</w:t>
      </w:r>
    </w:p>
    <w:p w14:paraId="6D9760E1" w14:textId="77777777" w:rsidR="00EE0371" w:rsidRDefault="00EE0371" w:rsidP="00EE0371">
      <w:pPr>
        <w:spacing w:line="438" w:lineRule="exact"/>
      </w:pPr>
      <w:r>
        <w:rPr>
          <w:rFonts w:hint="eastAsia"/>
        </w:rPr>
        <w:t>施設全体の要介護者人数で考えると、１日あたり</w:t>
      </w:r>
      <w:r>
        <w:t>15時間もの業務時間が費やされています。</w:t>
      </w:r>
    </w:p>
    <w:p w14:paraId="636C8774" w14:textId="77777777" w:rsidR="00EE0371" w:rsidRDefault="00EE0371" w:rsidP="00EE0371">
      <w:pPr>
        <w:spacing w:line="438" w:lineRule="exact"/>
      </w:pPr>
    </w:p>
    <w:p w14:paraId="559566C0" w14:textId="77777777" w:rsidR="00EE0371" w:rsidRDefault="00EE0371" w:rsidP="00EE0371">
      <w:pPr>
        <w:spacing w:line="438" w:lineRule="exact"/>
      </w:pPr>
      <w:r>
        <w:rPr>
          <w:rFonts w:hint="eastAsia"/>
        </w:rPr>
        <w:t>さらに、排泄のタイミングや回数、量には個人差があり、</w:t>
      </w:r>
    </w:p>
    <w:p w14:paraId="5F93A605" w14:textId="77777777" w:rsidR="00EE0371" w:rsidRDefault="00EE0371" w:rsidP="00EE0371">
      <w:pPr>
        <w:spacing w:line="438" w:lineRule="exact"/>
      </w:pPr>
      <w:r>
        <w:rPr>
          <w:rFonts w:hint="eastAsia"/>
        </w:rPr>
        <w:t>介護業務のスケジュール通りの交換対応では対応しきれない現状も問題としてあります。</w:t>
      </w:r>
    </w:p>
    <w:p w14:paraId="3E54F897" w14:textId="77777777" w:rsidR="00EE0371" w:rsidRDefault="00EE0371" w:rsidP="00EE0371">
      <w:pPr>
        <w:spacing w:line="438" w:lineRule="exact"/>
      </w:pPr>
    </w:p>
    <w:p w14:paraId="5CD18C79" w14:textId="77777777" w:rsidR="00EE0371" w:rsidRDefault="00EE0371" w:rsidP="00EE0371">
      <w:pPr>
        <w:spacing w:line="438" w:lineRule="exact"/>
      </w:pPr>
      <w:r>
        <w:rPr>
          <w:rFonts w:hint="eastAsia"/>
        </w:rPr>
        <w:t>このような現状は、排泄業務に対する負担感を調査したアンケート結果にも表れています。</w:t>
      </w:r>
    </w:p>
    <w:p w14:paraId="6E06F311" w14:textId="77777777" w:rsidR="00EE0371" w:rsidRDefault="00EE0371" w:rsidP="00EE0371">
      <w:pPr>
        <w:spacing w:line="438" w:lineRule="exact"/>
      </w:pPr>
    </w:p>
    <w:p w14:paraId="1BA7CFB6" w14:textId="77777777" w:rsidR="00EE0371" w:rsidRDefault="00EE0371" w:rsidP="00EE0371">
      <w:pPr>
        <w:spacing w:line="438" w:lineRule="exact"/>
      </w:pPr>
      <w:r>
        <w:rPr>
          <w:rFonts w:hint="eastAsia"/>
        </w:rPr>
        <w:t>排泄業務を負担だと感じている割合を調査した結果、</w:t>
      </w:r>
    </w:p>
    <w:p w14:paraId="0FD82866" w14:textId="77777777" w:rsidR="00EE0371" w:rsidRDefault="00EE0371" w:rsidP="00EE0371">
      <w:pPr>
        <w:spacing w:line="438" w:lineRule="exact"/>
      </w:pPr>
      <w:r>
        <w:rPr>
          <w:rFonts w:hint="eastAsia"/>
        </w:rPr>
        <w:t>負担と感じている介護従事者の割合は全体の約７割と高い数値を示しました。</w:t>
      </w:r>
    </w:p>
    <w:p w14:paraId="72929C21" w14:textId="77777777" w:rsidR="00EE0371" w:rsidRDefault="00EE0371" w:rsidP="00EE0371">
      <w:pPr>
        <w:spacing w:line="438" w:lineRule="exact"/>
      </w:pPr>
    </w:p>
    <w:p w14:paraId="2069BAB3" w14:textId="7D7C9E56" w:rsidR="002C3B32" w:rsidRPr="00EE0371" w:rsidRDefault="00EE0371" w:rsidP="00EE0371">
      <w:pPr>
        <w:spacing w:line="438" w:lineRule="exact"/>
      </w:pPr>
      <w:r>
        <w:rPr>
          <w:rFonts w:hint="eastAsia"/>
        </w:rPr>
        <w:t>この結果からも、排泄介護業務の困難さや負担の大きさが分かります。</w:t>
      </w:r>
    </w:p>
    <w:p w14:paraId="6E9ACAA7" w14:textId="435D6520" w:rsidR="00DB7419" w:rsidRDefault="00DB7419" w:rsidP="00045E68">
      <w:pPr>
        <w:spacing w:line="438" w:lineRule="exact"/>
      </w:pPr>
    </w:p>
    <w:p w14:paraId="70FD4B39" w14:textId="2AF1CE09" w:rsidR="00DB7419" w:rsidRDefault="002C3B32" w:rsidP="00045E68">
      <w:pPr>
        <w:spacing w:line="438" w:lineRule="exact"/>
      </w:pPr>
      <w:r>
        <w:rPr>
          <w:rFonts w:hint="eastAsia"/>
        </w:rPr>
        <w:t>2</w:t>
      </w:r>
      <w:r>
        <w:t>.3.1</w:t>
      </w:r>
      <w:r>
        <w:tab/>
      </w:r>
      <w:r>
        <w:rPr>
          <w:rFonts w:hint="eastAsia"/>
        </w:rPr>
        <w:t>実施方法</w:t>
      </w:r>
    </w:p>
    <w:p w14:paraId="4E1A3FB5" w14:textId="600AE582" w:rsidR="00DB7419" w:rsidRDefault="00DB7419" w:rsidP="00045E68">
      <w:pPr>
        <w:spacing w:line="438" w:lineRule="exact"/>
      </w:pPr>
    </w:p>
    <w:p w14:paraId="1D139581" w14:textId="135B3136" w:rsidR="00DB7419" w:rsidRDefault="00DB7419" w:rsidP="00045E68">
      <w:pPr>
        <w:spacing w:line="438" w:lineRule="exact"/>
      </w:pPr>
    </w:p>
    <w:p w14:paraId="2C7B92B3" w14:textId="52B1592E" w:rsidR="00DB7419" w:rsidRDefault="002C3B32" w:rsidP="00045E68">
      <w:pPr>
        <w:spacing w:line="438" w:lineRule="exact"/>
      </w:pPr>
      <w:r>
        <w:rPr>
          <w:rFonts w:hint="eastAsia"/>
        </w:rPr>
        <w:t>2</w:t>
      </w:r>
      <w:r>
        <w:t>.3.2</w:t>
      </w:r>
      <w:r>
        <w:tab/>
      </w:r>
      <w:r>
        <w:rPr>
          <w:rFonts w:hint="eastAsia"/>
        </w:rPr>
        <w:t>調査結果</w:t>
      </w:r>
    </w:p>
    <w:p w14:paraId="39E07E84" w14:textId="77777777" w:rsidR="00EE0371" w:rsidRDefault="00EE0371" w:rsidP="00EE0371">
      <w:pPr>
        <w:spacing w:line="438" w:lineRule="exact"/>
      </w:pPr>
      <w:r>
        <w:rPr>
          <w:rFonts w:hint="eastAsia"/>
        </w:rPr>
        <w:t>介護現場における排泄介護の実態である。</w:t>
      </w:r>
    </w:p>
    <w:p w14:paraId="74626B89" w14:textId="77777777" w:rsidR="00EE0371" w:rsidRDefault="00EE0371" w:rsidP="00EE0371">
      <w:pPr>
        <w:spacing w:line="438" w:lineRule="exact"/>
      </w:pPr>
      <w:r>
        <w:rPr>
          <w:rFonts w:hint="eastAsia"/>
        </w:rPr>
        <w:t>結論として、本製品の「”排泄を適宜通知”」し、「”排泄リズムを把握”」する機能は、介護施設の方針と合うといえる。その理由として、介護施設の７割が「おむつはずし」に積極的に取り組んでおり、そのためにも排泄リズムを正確につかんでいくことは重要であると考えている。</w:t>
      </w:r>
    </w:p>
    <w:p w14:paraId="7EC461F3" w14:textId="77777777" w:rsidR="00EE0371" w:rsidRDefault="00EE0371" w:rsidP="00EE0371">
      <w:pPr>
        <w:spacing w:line="438" w:lineRule="exact"/>
      </w:pPr>
      <w:r>
        <w:rPr>
          <w:rFonts w:hint="eastAsia"/>
        </w:rPr>
        <w:t>またおむつ交換による排泄を主とする要介護者に対しても、随時介護（排泄の度にすぐ交換）を目指す施設は５割以上ある中、実際に実行できているのは</w:t>
      </w:r>
      <w:r>
        <w:t>1～2割程度のみであった。</w:t>
      </w:r>
    </w:p>
    <w:p w14:paraId="4EEE98CB" w14:textId="77777777" w:rsidR="00EE0371" w:rsidRDefault="00EE0371" w:rsidP="00EE0371">
      <w:pPr>
        <w:spacing w:line="438" w:lineRule="exact"/>
      </w:pPr>
      <w:r>
        <w:rPr>
          <w:rFonts w:hint="eastAsia"/>
        </w:rPr>
        <w:t>特に入所型の介護施設では排泄介護を苦にしている介護者が多く存在しており、また介護業務の</w:t>
      </w:r>
      <w:r>
        <w:t>2割もの時間が排泄介護に費やされている。それゆえ、6～8割の介護者が排泄介護を「たいへん」だと感じていることがわかった。</w:t>
      </w:r>
    </w:p>
    <w:p w14:paraId="326884C8" w14:textId="77777777" w:rsidR="00EE0371" w:rsidRDefault="00EE0371" w:rsidP="00EE0371">
      <w:pPr>
        <w:spacing w:line="438" w:lineRule="exact"/>
      </w:pPr>
    </w:p>
    <w:p w14:paraId="6EBAA8BF" w14:textId="77777777" w:rsidR="00EE0371" w:rsidRDefault="00EE0371" w:rsidP="00EE0371">
      <w:pPr>
        <w:spacing w:line="438" w:lineRule="exact"/>
      </w:pPr>
      <w:r>
        <w:rPr>
          <w:rFonts w:hint="eastAsia"/>
        </w:rPr>
        <w:t>また、おむつ交換による排泄を主とする要介護者に関して、本製品で解決可能な課題が存在していることがわかった。具体的な課題として、「①おむつを開かないと排泄の有無が分からない」、「②人により排泄頻度が異なること」が半数の介護者から改善したい点として挙げられている。その結果、特に排泄介護を重点的に行う「有料老人ホーム」や「グループホーム」では、おむつ交換をしても２割程度は排泄をしておらず、無駄なおむつの開閉が発生していることがわかった。</w:t>
      </w:r>
    </w:p>
    <w:p w14:paraId="09E89B28" w14:textId="77777777" w:rsidR="00EE0371" w:rsidRDefault="00EE0371" w:rsidP="00EE0371">
      <w:pPr>
        <w:spacing w:line="438" w:lineRule="exact"/>
      </w:pPr>
      <w:r>
        <w:rPr>
          <w:rFonts w:hint="eastAsia"/>
        </w:rPr>
        <w:t>また、排泄記録・排泄リズムの取得についても「本製品」による取得自動化に対する要望が存在していることがわかった。</w:t>
      </w:r>
      <w:r>
        <w:t>9割以上の施設が排泄記録を付けているものの、ほぼ全て手動（紙orPC）で記録している状況であることがわかった。排泄リズムも全員分把握している施設は３割程度に留まり、把握できて</w:t>
      </w:r>
      <w:r>
        <w:lastRenderedPageBreak/>
        <w:t>いない理由は「手間」がかかるためであることがわかった。</w:t>
      </w:r>
    </w:p>
    <w:p w14:paraId="3B94F312" w14:textId="77777777" w:rsidR="00EE0371" w:rsidRDefault="00EE0371" w:rsidP="00EE0371">
      <w:pPr>
        <w:spacing w:line="438" w:lineRule="exact"/>
      </w:pPr>
      <w:r>
        <w:rPr>
          <w:rFonts w:hint="eastAsia"/>
        </w:rPr>
        <w:t>以上の理由から、「本製品」の導入は</w:t>
      </w:r>
      <w:r>
        <w:t>7～8割の介護施設において、検討の俎上に乗るのではないかと示唆された。</w:t>
      </w:r>
    </w:p>
    <w:p w14:paraId="5C3DD374" w14:textId="77777777" w:rsidR="00EE0371" w:rsidRDefault="00EE0371" w:rsidP="00EE0371">
      <w:pPr>
        <w:spacing w:line="438" w:lineRule="exact"/>
      </w:pPr>
      <w:r>
        <w:rPr>
          <w:rFonts w:hint="eastAsia"/>
        </w:rPr>
        <w:t>但し、確実な導入には、介護保険適用等を通じた価格の抑え込みや、的確な営業が必要となると考えた。</w:t>
      </w:r>
    </w:p>
    <w:p w14:paraId="4AE5E1C8" w14:textId="77777777" w:rsidR="00EE0371" w:rsidRDefault="00EE0371" w:rsidP="00EE0371">
      <w:pPr>
        <w:spacing w:line="438" w:lineRule="exact"/>
      </w:pPr>
      <w:r>
        <w:rPr>
          <w:rFonts w:hint="eastAsia"/>
        </w:rPr>
        <w:t>これは、単価</w:t>
      </w:r>
      <w:r>
        <w:t>5万円で”検討してもよい”は7割存在も、”是非検討したい”は5%程度に留まったことが理由である。</w:t>
      </w:r>
    </w:p>
    <w:p w14:paraId="70138AEC" w14:textId="77777777" w:rsidR="00EE0371" w:rsidRDefault="00EE0371" w:rsidP="00EE0371">
      <w:pPr>
        <w:spacing w:line="438" w:lineRule="exact"/>
      </w:pPr>
    </w:p>
    <w:p w14:paraId="7042E796" w14:textId="38C574B3" w:rsidR="00DB7419" w:rsidRPr="00EE0371" w:rsidRDefault="00EE0371" w:rsidP="00EE0371">
      <w:pPr>
        <w:spacing w:line="438" w:lineRule="exact"/>
      </w:pPr>
      <w:r>
        <w:rPr>
          <w:rFonts w:hint="eastAsia"/>
        </w:rPr>
        <w:t>以上より、介護現場において本製品が解決しうる課題は存在したこと、特に「おむつを開けないと排泄の有無がわからない」や「人により排泄頻度が異なる」などは、本製品の機能的特徴とも合致し、介護現場での課題を解決しうると考えた。</w:t>
      </w:r>
    </w:p>
    <w:p w14:paraId="1D308FBA" w14:textId="6B0691F5" w:rsidR="00DB7419" w:rsidRDefault="00DB7419" w:rsidP="00045E68">
      <w:pPr>
        <w:spacing w:line="438" w:lineRule="exact"/>
      </w:pPr>
    </w:p>
    <w:p w14:paraId="761A5777" w14:textId="5617DD72" w:rsidR="00DB7419" w:rsidRDefault="002C3B32" w:rsidP="00045E68">
      <w:pPr>
        <w:spacing w:line="438" w:lineRule="exact"/>
      </w:pPr>
      <w:r>
        <w:rPr>
          <w:rFonts w:hint="eastAsia"/>
        </w:rPr>
        <w:t>2</w:t>
      </w:r>
      <w:r>
        <w:t>.3.3</w:t>
      </w:r>
      <w:r>
        <w:tab/>
      </w:r>
      <w:r>
        <w:rPr>
          <w:rFonts w:hint="eastAsia"/>
        </w:rPr>
        <w:t>現場調査</w:t>
      </w:r>
    </w:p>
    <w:p w14:paraId="38AA21D3" w14:textId="77777777" w:rsidR="00EE0371" w:rsidRDefault="00EE0371" w:rsidP="00EE0371">
      <w:pPr>
        <w:spacing w:line="438" w:lineRule="exact"/>
      </w:pPr>
      <w:r>
        <w:rPr>
          <w:rFonts w:hint="eastAsia"/>
        </w:rPr>
        <w:t>本項では現場調査について記述する。</w:t>
      </w:r>
    </w:p>
    <w:p w14:paraId="71E073B1" w14:textId="77777777" w:rsidR="00EE0371" w:rsidRDefault="00EE0371" w:rsidP="00EE0371">
      <w:pPr>
        <w:spacing w:line="438" w:lineRule="exact"/>
      </w:pPr>
      <w:r>
        <w:rPr>
          <w:rFonts w:hint="eastAsia"/>
        </w:rPr>
        <w:t>前述してきたように、</w:t>
      </w:r>
      <w:r>
        <w:t>webアンケートによる調査では、本製品が排泄ケアに対する課題を解決できる可能性を示唆できた。本項では、介護現場におけるヒアリング調査内容について記述する。</w:t>
      </w:r>
    </w:p>
    <w:p w14:paraId="4AC3378C" w14:textId="77777777" w:rsidR="00EE0371" w:rsidRDefault="00EE0371" w:rsidP="00EE0371">
      <w:pPr>
        <w:spacing w:line="438" w:lineRule="exact"/>
      </w:pPr>
    </w:p>
    <w:p w14:paraId="3E36E594" w14:textId="77777777" w:rsidR="00EE0371" w:rsidRDefault="00EE0371" w:rsidP="00EE0371">
      <w:pPr>
        <w:spacing w:line="438" w:lineRule="exact"/>
      </w:pPr>
      <w:r>
        <w:rPr>
          <w:rFonts w:hint="eastAsia"/>
        </w:rPr>
        <w:t>ヒアリング調査は</w:t>
      </w:r>
      <w:r>
        <w:t>2017年○月○日から、2018年○月○日において実施された。</w:t>
      </w:r>
    </w:p>
    <w:p w14:paraId="5B1231EF" w14:textId="77777777" w:rsidR="00EE0371" w:rsidRDefault="00EE0371" w:rsidP="00EE0371">
      <w:pPr>
        <w:spacing w:line="438" w:lineRule="exact"/>
      </w:pPr>
      <w:r>
        <w:rPr>
          <w:rFonts w:hint="eastAsia"/>
        </w:rPr>
        <w:t>調査は半構造化インタビューを用いて行った。半構造化インタビューとは、インタビュー時の大筋の質問事項やインタビューの流れは決めておきつつも、もしある質問事項について深掘りして話をしたい場合には、その話題について深掘りし話をするインタビュー手法のことである。これにより、表層的な意見だけでなく、予想していなかった話などを聞くことが可能となる。また予定調和のインタビューになりすぎず、インタビュー中の雰囲気が雑談のようになるため、質問される側の緊張を解きほぐす効果もある。緊張を緩和することで、質問者はより本音を聞き出しやすくなる。これは、特に介護職の方に他業種がインタビューをする際に、とても重要な手法である。</w:t>
      </w:r>
      <w:r>
        <w:t>1章でも述べたように、介護業界と技術者は、常時良好なコミュニケーションが取れているわけではない。</w:t>
      </w:r>
      <w:r>
        <w:lastRenderedPageBreak/>
        <w:t>介護現場の真のニーズを聞き出せず、現場のニーズと方向性の合わない製品開発をしてしまうことも少なくない。そういった状況下で、まず介護現場の方々と打ち解けること、その次に普段感じている、言語化されていない感情的な思い含めて、まず技術者側が受け止めること、そういった側から見ると雑談に見えてしまうようなインタビューの中から、介護</w:t>
      </w:r>
      <w:r>
        <w:rPr>
          <w:rFonts w:hint="eastAsia"/>
        </w:rPr>
        <w:t>職の方さえ気づいていなかった、真のニーズを顕在化させられるのではないかと考えている。</w:t>
      </w:r>
    </w:p>
    <w:p w14:paraId="64128F7D" w14:textId="77777777" w:rsidR="00EE0371" w:rsidRDefault="00EE0371" w:rsidP="00EE0371">
      <w:pPr>
        <w:spacing w:line="438" w:lineRule="exact"/>
      </w:pPr>
      <w:r>
        <w:rPr>
          <w:rFonts w:hint="eastAsia"/>
        </w:rPr>
        <w:t>また前もって用意しておいた質問事項だけに沿ってインタビューを進めてしまうと、開発者側の”こうあってほしい”という思いや主張を押し付けすぎ、その思想に介護現場側が誘導されてしまうことが起きる。また開発者側の思想と介護現場側の思想が相いれず、最悪インタビュー中に仲違いしてしまうなどが起きる。</w:t>
      </w:r>
    </w:p>
    <w:p w14:paraId="37179D4E" w14:textId="77777777" w:rsidR="00EE0371" w:rsidRDefault="00EE0371" w:rsidP="00EE0371">
      <w:pPr>
        <w:spacing w:line="438" w:lineRule="exact"/>
      </w:pPr>
    </w:p>
    <w:p w14:paraId="1FFA8C95" w14:textId="77777777" w:rsidR="00EE0371" w:rsidRDefault="00EE0371" w:rsidP="00EE0371">
      <w:pPr>
        <w:spacing w:line="438" w:lineRule="exact"/>
      </w:pPr>
      <w:r>
        <w:rPr>
          <w:rFonts w:hint="eastAsia"/>
        </w:rPr>
        <w:t>こうした、介護現場にとって技術者は、前提として</w:t>
      </w:r>
      <w:r>
        <w:t>"異質な存在"であること、そのためどうしても緊張した状態でのインタビューになりがちであることに留意しながら、インタビューを進める必要がある。</w:t>
      </w:r>
    </w:p>
    <w:p w14:paraId="69F00266" w14:textId="77777777" w:rsidR="00EE0371" w:rsidRDefault="00EE0371" w:rsidP="00EE0371">
      <w:pPr>
        <w:spacing w:line="438" w:lineRule="exact"/>
      </w:pPr>
    </w:p>
    <w:p w14:paraId="3798EDD4" w14:textId="77777777" w:rsidR="00EE0371" w:rsidRDefault="00EE0371" w:rsidP="00EE0371">
      <w:pPr>
        <w:spacing w:line="438" w:lineRule="exact"/>
      </w:pPr>
      <w:r>
        <w:rPr>
          <w:rFonts w:hint="eastAsia"/>
        </w:rPr>
        <w:t>「厚労省の助成事業でのヒアリング調査結果を列挙する」</w:t>
      </w:r>
    </w:p>
    <w:p w14:paraId="1E53EA06" w14:textId="1445A001" w:rsidR="00DB7419" w:rsidRPr="00EE0371" w:rsidRDefault="00DB7419" w:rsidP="00045E68">
      <w:pPr>
        <w:spacing w:line="438" w:lineRule="exact"/>
      </w:pPr>
    </w:p>
    <w:p w14:paraId="4E180634" w14:textId="0AB2C971" w:rsidR="00DB7419" w:rsidRDefault="00DB7419" w:rsidP="00045E68">
      <w:pPr>
        <w:spacing w:line="438" w:lineRule="exact"/>
      </w:pPr>
    </w:p>
    <w:p w14:paraId="07E6B1A5" w14:textId="073C280C" w:rsidR="00DB7419" w:rsidRDefault="002C3B32" w:rsidP="00045E68">
      <w:pPr>
        <w:spacing w:line="438" w:lineRule="exact"/>
      </w:pPr>
      <w:r>
        <w:rPr>
          <w:rFonts w:hint="eastAsia"/>
        </w:rPr>
        <w:t>2</w:t>
      </w:r>
      <w:r>
        <w:t>.4</w:t>
      </w:r>
      <w:r>
        <w:tab/>
      </w:r>
      <w:r>
        <w:rPr>
          <w:rFonts w:hint="eastAsia"/>
        </w:rPr>
        <w:t>既存製品の調査</w:t>
      </w:r>
    </w:p>
    <w:p w14:paraId="7BF47473" w14:textId="77777777" w:rsidR="00EE0371" w:rsidRDefault="00EE0371" w:rsidP="00EE0371">
      <w:pPr>
        <w:spacing w:line="438" w:lineRule="exact"/>
      </w:pPr>
      <w:r>
        <w:rPr>
          <w:rFonts w:hint="eastAsia"/>
        </w:rPr>
        <w:t>本節では、排泄検知機に関する既存製品について調査を行った。</w:t>
      </w:r>
    </w:p>
    <w:p w14:paraId="6C24691E" w14:textId="77777777" w:rsidR="00EE0371" w:rsidRDefault="00EE0371" w:rsidP="00EE0371">
      <w:pPr>
        <w:spacing w:line="438" w:lineRule="exact"/>
      </w:pPr>
      <w:r>
        <w:rPr>
          <w:rFonts w:hint="eastAsia"/>
        </w:rPr>
        <w:t>排泄を検知する製品には、複数の技術方針が存在するが、大きく分けて、身体に直接装着が必要となる装着型と、装着の必要がない非装着型に分別できる。</w:t>
      </w:r>
    </w:p>
    <w:p w14:paraId="4BE1A227" w14:textId="77777777" w:rsidR="00EE0371" w:rsidRDefault="00EE0371" w:rsidP="00EE0371">
      <w:pPr>
        <w:spacing w:line="438" w:lineRule="exact"/>
      </w:pPr>
      <w:r>
        <w:rPr>
          <w:rFonts w:hint="eastAsia"/>
        </w:rPr>
        <w:t>装着型の場合、体への装着が必要となるため、どうしても装着する要介護者側の身体的負担は増加する。また介護者側も機械の脱着が必要となり、場合によっては業務負担がかえって増えてしまう懸念点がある。</w:t>
      </w:r>
    </w:p>
    <w:p w14:paraId="2A168E8E" w14:textId="77777777" w:rsidR="00EE0371" w:rsidRDefault="00EE0371" w:rsidP="00EE0371">
      <w:pPr>
        <w:spacing w:line="438" w:lineRule="exact"/>
      </w:pPr>
      <w:r>
        <w:rPr>
          <w:rFonts w:hint="eastAsia"/>
        </w:rPr>
        <w:t>また装着型の中でも、超音波技術により、膀胱内の膨張率を測定する技術方式は、肌にジェルを塗布し、機器を装着しなければならない。ジェル塗布によって不快感が増すだけでなく、要介護者の肌トラブルなど身体的な影響も懸念される。排泄検知をし、排泄ケアの負担を減らす試みの一方で、要介護者と介護</w:t>
      </w:r>
      <w:r>
        <w:rPr>
          <w:rFonts w:hint="eastAsia"/>
        </w:rPr>
        <w:lastRenderedPageBreak/>
        <w:t>者それぞれへの負担が増してしまう恐れがある。</w:t>
      </w:r>
    </w:p>
    <w:p w14:paraId="3E67B600" w14:textId="77777777" w:rsidR="00EE0371" w:rsidRDefault="00EE0371" w:rsidP="00EE0371">
      <w:pPr>
        <w:spacing w:line="438" w:lineRule="exact"/>
      </w:pPr>
    </w:p>
    <w:p w14:paraId="2BBE04BA" w14:textId="77777777" w:rsidR="00EE0371" w:rsidRDefault="00EE0371" w:rsidP="00EE0371">
      <w:pPr>
        <w:spacing w:line="438" w:lineRule="exact"/>
      </w:pPr>
      <w:r>
        <w:rPr>
          <w:rFonts w:hint="eastAsia"/>
        </w:rPr>
        <w:t>そのほかの技術方式としては、濡れセンサー、静電容量方式等が使用されている。</w:t>
      </w:r>
    </w:p>
    <w:p w14:paraId="33C82E89" w14:textId="77777777" w:rsidR="00EE0371" w:rsidRDefault="00EE0371" w:rsidP="00EE0371">
      <w:pPr>
        <w:spacing w:line="438" w:lineRule="exact"/>
      </w:pPr>
    </w:p>
    <w:p w14:paraId="21AE04E1" w14:textId="77777777" w:rsidR="00EE0371" w:rsidRDefault="00EE0371" w:rsidP="00EE0371">
      <w:pPr>
        <w:spacing w:line="438" w:lineRule="exact"/>
      </w:pPr>
      <w:r>
        <w:rPr>
          <w:rFonts w:hint="eastAsia"/>
        </w:rPr>
        <w:t>濡れセンサーや静電容量方式を用いたものなどは、検知可能な排泄が尿に限られている事や、汗を排泄と誤検知する可能性がある。さらに、センサーが搭載されたおむつは、毎回使い捨てとなることから、排泄業務を行うたびに新しいおむつと、センサーを使用する必要もありコスト面において負担となるデメリットも存在する。</w:t>
      </w:r>
    </w:p>
    <w:p w14:paraId="2BFDEDAD" w14:textId="77777777" w:rsidR="00EE0371" w:rsidRDefault="00EE0371" w:rsidP="00EE0371">
      <w:pPr>
        <w:spacing w:line="438" w:lineRule="exact"/>
      </w:pPr>
      <w:r>
        <w:rPr>
          <w:rFonts w:hint="eastAsia"/>
        </w:rPr>
        <w:t>濡れセンサーや静電容量技術方式だと、装着できる要介護者が限られてしまう、また検出できる内容に制限があるなど、製品の適用範囲が意図せず狭まる要因をはらんでいる。</w:t>
      </w:r>
    </w:p>
    <w:p w14:paraId="4793D9B1" w14:textId="77777777" w:rsidR="00EE0371" w:rsidRDefault="00EE0371" w:rsidP="00EE0371">
      <w:pPr>
        <w:spacing w:line="438" w:lineRule="exact"/>
      </w:pPr>
    </w:p>
    <w:p w14:paraId="0E133EF5" w14:textId="77777777" w:rsidR="00EE0371" w:rsidRDefault="00EE0371" w:rsidP="00EE0371">
      <w:pPr>
        <w:spacing w:line="438" w:lineRule="exact"/>
      </w:pPr>
      <w:r>
        <w:rPr>
          <w:rFonts w:hint="eastAsia"/>
        </w:rPr>
        <w:t>以上の点より、我々は「要介護者に非装着」であり、「尿だけでなく便も検知できること」、「使い捨て方式」ではないこと、この</w:t>
      </w:r>
      <w:r>
        <w:t>3点に注視しながら製品構想をおこなった。</w:t>
      </w:r>
    </w:p>
    <w:p w14:paraId="29D90F8E" w14:textId="77777777" w:rsidR="002C3B32" w:rsidRPr="00EE0371" w:rsidRDefault="002C3B32" w:rsidP="00045E68">
      <w:pPr>
        <w:spacing w:line="438" w:lineRule="exact"/>
      </w:pPr>
    </w:p>
    <w:p w14:paraId="1B77981D" w14:textId="5613449C" w:rsidR="00DB7419" w:rsidRDefault="00DB7419" w:rsidP="00045E68">
      <w:pPr>
        <w:spacing w:line="438" w:lineRule="exact"/>
      </w:pPr>
    </w:p>
    <w:p w14:paraId="3C3BF7BA" w14:textId="7B59303C" w:rsidR="00DB7419" w:rsidRDefault="002C3B32" w:rsidP="00045E68">
      <w:pPr>
        <w:spacing w:line="438" w:lineRule="exact"/>
      </w:pPr>
      <w:r>
        <w:rPr>
          <w:rFonts w:hint="eastAsia"/>
        </w:rPr>
        <w:t>2</w:t>
      </w:r>
      <w:r>
        <w:t>.4.1</w:t>
      </w:r>
      <w:r>
        <w:tab/>
      </w:r>
      <w:r>
        <w:rPr>
          <w:rFonts w:hint="eastAsia"/>
        </w:rPr>
        <w:t>既存製品の調査結果</w:t>
      </w:r>
    </w:p>
    <w:p w14:paraId="5E8B6948" w14:textId="2552C51A" w:rsidR="00DB7419" w:rsidRDefault="00DB7419" w:rsidP="00045E68">
      <w:pPr>
        <w:spacing w:line="438" w:lineRule="exact"/>
      </w:pPr>
    </w:p>
    <w:p w14:paraId="73603708" w14:textId="4D2C1DC6" w:rsidR="00DB7419" w:rsidRDefault="00DB7419" w:rsidP="00045E68">
      <w:pPr>
        <w:spacing w:line="438" w:lineRule="exact"/>
      </w:pPr>
    </w:p>
    <w:p w14:paraId="307F161D" w14:textId="67BD3C22" w:rsidR="00DB7419" w:rsidRDefault="002C3B32" w:rsidP="00045E68">
      <w:pPr>
        <w:spacing w:line="438" w:lineRule="exact"/>
      </w:pPr>
      <w:r>
        <w:rPr>
          <w:rFonts w:hint="eastAsia"/>
        </w:rPr>
        <w:t>2</w:t>
      </w:r>
      <w:r>
        <w:t>.5</w:t>
      </w:r>
      <w:r>
        <w:tab/>
      </w:r>
      <w:r>
        <w:rPr>
          <w:rFonts w:hint="eastAsia"/>
        </w:rPr>
        <w:t>製品構想</w:t>
      </w:r>
    </w:p>
    <w:p w14:paraId="44C4CC08" w14:textId="77777777" w:rsidR="00EE0371" w:rsidRDefault="00EE0371" w:rsidP="00EE0371">
      <w:pPr>
        <w:spacing w:line="438" w:lineRule="exact"/>
      </w:pPr>
      <w:r>
        <w:rPr>
          <w:rFonts w:hint="eastAsia"/>
        </w:rPr>
        <w:t>前述してきた既存技術の課題より導き出された製品構想は以下である。</w:t>
      </w:r>
    </w:p>
    <w:p w14:paraId="4CD417BC" w14:textId="77777777" w:rsidR="00EE0371" w:rsidRDefault="00EE0371" w:rsidP="00EE0371">
      <w:pPr>
        <w:spacing w:line="438" w:lineRule="exact"/>
      </w:pPr>
      <w:r>
        <w:rPr>
          <w:rFonts w:hint="eastAsia"/>
        </w:rPr>
        <w:t>１に非装着であること</w:t>
      </w:r>
    </w:p>
    <w:p w14:paraId="7F9F7669" w14:textId="77777777" w:rsidR="00EE0371" w:rsidRDefault="00EE0371" w:rsidP="00EE0371">
      <w:pPr>
        <w:spacing w:line="438" w:lineRule="exact"/>
      </w:pPr>
      <w:r>
        <w:rPr>
          <w:rFonts w:hint="eastAsia"/>
        </w:rPr>
        <w:t>２に便の検知が可能であること</w:t>
      </w:r>
    </w:p>
    <w:p w14:paraId="238EA8A9" w14:textId="77777777" w:rsidR="00EE0371" w:rsidRDefault="00EE0371" w:rsidP="00EE0371">
      <w:pPr>
        <w:spacing w:line="438" w:lineRule="exact"/>
      </w:pPr>
      <w:r>
        <w:rPr>
          <w:rFonts w:hint="eastAsia"/>
        </w:rPr>
        <w:t>３にコスト面を考慮したものであること</w:t>
      </w:r>
    </w:p>
    <w:p w14:paraId="32E92174" w14:textId="77777777" w:rsidR="00EE0371" w:rsidRDefault="00EE0371" w:rsidP="00EE0371">
      <w:pPr>
        <w:spacing w:line="438" w:lineRule="exact"/>
      </w:pPr>
      <w:r>
        <w:rPr>
          <w:rFonts w:hint="eastAsia"/>
        </w:rPr>
        <w:t>の３点に着目し、ベッドに敷いて使用するシート型であり、臭いセンサーを用いた、衣類の外から非装着で排泄物を検知する製品の構想をおこなった。</w:t>
      </w:r>
    </w:p>
    <w:p w14:paraId="34B5329D" w14:textId="77777777" w:rsidR="00EE0371" w:rsidRDefault="00EE0371" w:rsidP="00EE0371">
      <w:pPr>
        <w:spacing w:line="438" w:lineRule="exact"/>
      </w:pPr>
    </w:p>
    <w:p w14:paraId="266371DA" w14:textId="77777777" w:rsidR="00EE0371" w:rsidRDefault="00EE0371" w:rsidP="00EE0371">
      <w:pPr>
        <w:spacing w:line="438" w:lineRule="exact"/>
      </w:pPr>
      <w:r>
        <w:rPr>
          <w:rFonts w:hint="eastAsia"/>
        </w:rPr>
        <w:lastRenderedPageBreak/>
        <w:t>本構想案であれば、被介護者への身体的な負担を抑えることができる。</w:t>
      </w:r>
    </w:p>
    <w:p w14:paraId="5013703E" w14:textId="77777777" w:rsidR="00EE0371" w:rsidRDefault="00EE0371" w:rsidP="00EE0371">
      <w:pPr>
        <w:spacing w:line="438" w:lineRule="exact"/>
      </w:pPr>
      <w:r>
        <w:rPr>
          <w:rFonts w:hint="eastAsia"/>
        </w:rPr>
        <w:t>また、シートの形状や使用方法は、介護施設において日常的に使用されている防水シートと類似させ、介護現場でもなじみがあることから、介護者にとってのユーザビリティも高くなるよう配慮した。</w:t>
      </w:r>
    </w:p>
    <w:p w14:paraId="14C5CF45" w14:textId="77777777" w:rsidR="00EE0371" w:rsidRDefault="00EE0371" w:rsidP="00EE0371">
      <w:pPr>
        <w:spacing w:line="438" w:lineRule="exact"/>
      </w:pPr>
      <w:r>
        <w:rPr>
          <w:rFonts w:hint="eastAsia"/>
        </w:rPr>
        <w:t>臭いセンサーを用いることにより、汗による誤検知を排除することはもちろん、濡れセンサーや静電容量方式では検知することができなかった便の排泄も検知可能となるため、従来の排泄検知機器に比べ検知率も高くなることが想定される。</w:t>
      </w:r>
    </w:p>
    <w:p w14:paraId="03AD4E41" w14:textId="77777777" w:rsidR="00EE0371" w:rsidRDefault="00EE0371" w:rsidP="00EE0371">
      <w:pPr>
        <w:spacing w:line="438" w:lineRule="exact"/>
      </w:pPr>
    </w:p>
    <w:p w14:paraId="2A9FD254" w14:textId="77777777" w:rsidR="00EE0371" w:rsidRDefault="00EE0371" w:rsidP="00EE0371">
      <w:pPr>
        <w:spacing w:line="438" w:lineRule="exact"/>
      </w:pPr>
      <w:r>
        <w:rPr>
          <w:rFonts w:hint="eastAsia"/>
        </w:rPr>
        <w:t>さらに、シート部分とセンサー部分とを取り外し可能な形状とすることによりシート部分に飲食物や排泄物等の付着物が発生した際には、シート部分のみを洗浄し乾燥後に再度利用することができるため、衛生面や、コストパフォーマンスの問題にも寄与できるといえる。</w:t>
      </w:r>
    </w:p>
    <w:p w14:paraId="5054BBA1" w14:textId="77777777" w:rsidR="00EE0371" w:rsidRDefault="00EE0371" w:rsidP="00EE0371">
      <w:pPr>
        <w:spacing w:line="438" w:lineRule="exact"/>
      </w:pPr>
    </w:p>
    <w:p w14:paraId="5DAEE488" w14:textId="77777777" w:rsidR="00EE0371" w:rsidRDefault="00EE0371" w:rsidP="00EE0371">
      <w:pPr>
        <w:spacing w:line="438" w:lineRule="exact"/>
      </w:pPr>
      <w:r>
        <w:rPr>
          <w:rFonts w:hint="eastAsia"/>
        </w:rPr>
        <w:t>以上のような製品コンセプトのもと、製品開発を開始した。</w:t>
      </w:r>
    </w:p>
    <w:p w14:paraId="4C6E1FD6" w14:textId="19821578" w:rsidR="00DB7419" w:rsidRPr="00EE0371" w:rsidRDefault="00EE0371" w:rsidP="00EE0371">
      <w:pPr>
        <w:spacing w:line="438" w:lineRule="exact"/>
      </w:pPr>
      <w:r>
        <w:rPr>
          <w:rFonts w:hint="eastAsia"/>
        </w:rPr>
        <w:t>次章からは、実際の開発内容と浮上した課題、またそれに対する対応策を述べる。</w:t>
      </w:r>
    </w:p>
    <w:p w14:paraId="13B312B2" w14:textId="57E0EA37" w:rsidR="00DB7419" w:rsidRDefault="00DB7419" w:rsidP="00045E68">
      <w:pPr>
        <w:spacing w:line="438" w:lineRule="exact"/>
      </w:pPr>
    </w:p>
    <w:p w14:paraId="6A86189E" w14:textId="356B6108" w:rsidR="00DB7419" w:rsidRDefault="00DB7419" w:rsidP="00045E68">
      <w:pPr>
        <w:spacing w:line="438" w:lineRule="exact"/>
      </w:pPr>
    </w:p>
    <w:p w14:paraId="73763E81" w14:textId="1A48C976" w:rsidR="00DB7419" w:rsidRDefault="00DB7419" w:rsidP="00045E68">
      <w:pPr>
        <w:spacing w:line="438" w:lineRule="exact"/>
      </w:pPr>
    </w:p>
    <w:p w14:paraId="75656B3C" w14:textId="4ECFE5EA" w:rsidR="00DB7419" w:rsidRDefault="00DB7419" w:rsidP="00045E68">
      <w:pPr>
        <w:spacing w:line="438" w:lineRule="exact"/>
      </w:pPr>
    </w:p>
    <w:p w14:paraId="18B42B6F" w14:textId="52F30A9A" w:rsidR="00DB7419" w:rsidRDefault="00DB7419" w:rsidP="00045E68">
      <w:pPr>
        <w:spacing w:line="438" w:lineRule="exact"/>
      </w:pPr>
    </w:p>
    <w:p w14:paraId="50EAA883" w14:textId="554F7903" w:rsidR="00DB7419" w:rsidRDefault="00DB7419" w:rsidP="00045E68">
      <w:pPr>
        <w:spacing w:line="438" w:lineRule="exact"/>
      </w:pPr>
    </w:p>
    <w:p w14:paraId="64E2569B" w14:textId="5A217570" w:rsidR="00DB7419" w:rsidRDefault="00DB7419" w:rsidP="00045E68">
      <w:pPr>
        <w:spacing w:line="438" w:lineRule="exact"/>
      </w:pPr>
    </w:p>
    <w:p w14:paraId="50A33090" w14:textId="1F8AED37" w:rsidR="00DB7419" w:rsidRDefault="00DB7419" w:rsidP="00045E68">
      <w:pPr>
        <w:spacing w:line="438" w:lineRule="exact"/>
      </w:pPr>
    </w:p>
    <w:p w14:paraId="2FBB15D9" w14:textId="3741E885" w:rsidR="00DB7419" w:rsidRDefault="00DB7419" w:rsidP="00045E68">
      <w:pPr>
        <w:spacing w:line="438" w:lineRule="exact"/>
      </w:pPr>
    </w:p>
    <w:p w14:paraId="7682031D" w14:textId="74BE76B4" w:rsidR="00DB7419" w:rsidRDefault="00DB7419" w:rsidP="00045E68">
      <w:pPr>
        <w:spacing w:line="438" w:lineRule="exact"/>
      </w:pPr>
    </w:p>
    <w:p w14:paraId="49DCCB4E" w14:textId="3670492D" w:rsidR="00DB7419" w:rsidRDefault="00DB7419" w:rsidP="00045E68">
      <w:pPr>
        <w:spacing w:line="438" w:lineRule="exact"/>
      </w:pPr>
    </w:p>
    <w:p w14:paraId="0CB41506" w14:textId="73973A34" w:rsidR="00DB7419" w:rsidRDefault="00DB7419" w:rsidP="00045E68">
      <w:pPr>
        <w:spacing w:line="438" w:lineRule="exact"/>
      </w:pPr>
    </w:p>
    <w:p w14:paraId="0BA0D17C" w14:textId="33912770" w:rsidR="00DB7419" w:rsidRDefault="00DB7419" w:rsidP="00045E68">
      <w:pPr>
        <w:spacing w:line="438" w:lineRule="exact"/>
      </w:pPr>
    </w:p>
    <w:p w14:paraId="62A2BFAA" w14:textId="189FBDA5" w:rsidR="00DB7419" w:rsidRDefault="00DB7419" w:rsidP="00045E68">
      <w:pPr>
        <w:spacing w:line="438" w:lineRule="exact"/>
      </w:pPr>
    </w:p>
    <w:p w14:paraId="433B1119" w14:textId="4C0BC1BA" w:rsidR="00DB7419" w:rsidRDefault="00DB7419" w:rsidP="00045E68">
      <w:pPr>
        <w:spacing w:line="438" w:lineRule="exact"/>
      </w:pPr>
    </w:p>
    <w:p w14:paraId="7A13C7A5" w14:textId="63DF054B" w:rsidR="00DB7419" w:rsidRDefault="00DB7419" w:rsidP="00045E68">
      <w:pPr>
        <w:spacing w:line="438" w:lineRule="exact"/>
      </w:pPr>
    </w:p>
    <w:p w14:paraId="7DDAEDED" w14:textId="52E69B93" w:rsidR="00DB7419" w:rsidRDefault="00DB7419" w:rsidP="00045E68">
      <w:pPr>
        <w:spacing w:line="438" w:lineRule="exact"/>
      </w:pPr>
    </w:p>
    <w:p w14:paraId="73EB479E" w14:textId="77777777" w:rsidR="00DB7419" w:rsidRPr="00DB7419" w:rsidRDefault="00DB7419" w:rsidP="00045E68">
      <w:pPr>
        <w:spacing w:line="438" w:lineRule="exact"/>
      </w:pPr>
    </w:p>
    <w:p w14:paraId="6A8F12D5" w14:textId="0DD274AF" w:rsidR="00DB7419" w:rsidRDefault="00DB7419" w:rsidP="00045E68">
      <w:pPr>
        <w:spacing w:line="438" w:lineRule="exact"/>
      </w:pPr>
    </w:p>
    <w:p w14:paraId="5DD3285A" w14:textId="08BFE92E" w:rsidR="00DB7419" w:rsidRDefault="00DB7419" w:rsidP="00045E68">
      <w:pPr>
        <w:spacing w:line="438" w:lineRule="exact"/>
      </w:pPr>
    </w:p>
    <w:p w14:paraId="45612D14" w14:textId="3C0B27EA" w:rsidR="00DB7419" w:rsidRDefault="00DB7419" w:rsidP="00045E68">
      <w:pPr>
        <w:spacing w:line="438" w:lineRule="exact"/>
      </w:pPr>
    </w:p>
    <w:p w14:paraId="13071912" w14:textId="125991F2" w:rsidR="00DB7419" w:rsidRDefault="00DB7419" w:rsidP="00045E68">
      <w:pPr>
        <w:spacing w:line="438" w:lineRule="exact"/>
      </w:pPr>
    </w:p>
    <w:p w14:paraId="1140B28E" w14:textId="7A0EA98E" w:rsidR="00DB7419" w:rsidRDefault="00DB7419" w:rsidP="00045E68">
      <w:pPr>
        <w:spacing w:line="438" w:lineRule="exact"/>
      </w:pPr>
    </w:p>
    <w:p w14:paraId="1F8BA0BA" w14:textId="4AA1C807" w:rsidR="00DB7419" w:rsidRDefault="00DB7419" w:rsidP="00045E68">
      <w:pPr>
        <w:spacing w:line="438" w:lineRule="exact"/>
      </w:pPr>
    </w:p>
    <w:p w14:paraId="3B8380D2" w14:textId="2B859DC6" w:rsidR="00DB7419" w:rsidRDefault="00DB7419" w:rsidP="00045E68">
      <w:pPr>
        <w:spacing w:line="438" w:lineRule="exact"/>
      </w:pPr>
    </w:p>
    <w:p w14:paraId="40026F73" w14:textId="387A634C" w:rsidR="002C3B32" w:rsidRDefault="002C3B32" w:rsidP="00045E68">
      <w:pPr>
        <w:spacing w:line="438" w:lineRule="exact"/>
      </w:pPr>
    </w:p>
    <w:p w14:paraId="4A403041" w14:textId="1B87F8B2" w:rsidR="002C3B32" w:rsidRDefault="002C3B32" w:rsidP="00045E68">
      <w:pPr>
        <w:spacing w:line="438" w:lineRule="exact"/>
      </w:pPr>
    </w:p>
    <w:p w14:paraId="4A5C784A" w14:textId="587F8E7D" w:rsidR="002C3B32" w:rsidRDefault="002C3B32" w:rsidP="00045E68">
      <w:pPr>
        <w:spacing w:line="438" w:lineRule="exact"/>
      </w:pPr>
    </w:p>
    <w:p w14:paraId="441C54B5" w14:textId="77777777" w:rsidR="002C3B32" w:rsidRDefault="002C3B32" w:rsidP="002C3B32">
      <w:pPr>
        <w:spacing w:line="438" w:lineRule="exact"/>
      </w:pPr>
    </w:p>
    <w:p w14:paraId="0DEA8ED4" w14:textId="77777777" w:rsidR="002C3B32" w:rsidRDefault="002C3B32" w:rsidP="002C3B32">
      <w:pPr>
        <w:spacing w:line="438" w:lineRule="exact"/>
      </w:pPr>
    </w:p>
    <w:p w14:paraId="7A762424" w14:textId="77777777" w:rsidR="002C3B32" w:rsidRDefault="002C3B32" w:rsidP="002C3B32">
      <w:pPr>
        <w:spacing w:line="438" w:lineRule="exact"/>
      </w:pPr>
    </w:p>
    <w:p w14:paraId="21558413" w14:textId="77777777" w:rsidR="002C3B32" w:rsidRDefault="002C3B32" w:rsidP="002C3B32">
      <w:pPr>
        <w:spacing w:line="438" w:lineRule="exact"/>
      </w:pPr>
    </w:p>
    <w:p w14:paraId="68B87E47" w14:textId="77777777" w:rsidR="002C3B32" w:rsidRDefault="002C3B32" w:rsidP="002C3B32">
      <w:pPr>
        <w:spacing w:line="438" w:lineRule="exact"/>
      </w:pPr>
    </w:p>
    <w:p w14:paraId="08D15E89" w14:textId="77777777" w:rsidR="002C3B32" w:rsidRDefault="002C3B32" w:rsidP="002C3B32">
      <w:pPr>
        <w:spacing w:line="438" w:lineRule="exact"/>
      </w:pPr>
    </w:p>
    <w:p w14:paraId="63246118" w14:textId="77777777" w:rsidR="002C3B32" w:rsidRDefault="002C3B32" w:rsidP="002C3B32">
      <w:pPr>
        <w:spacing w:line="438" w:lineRule="exact"/>
      </w:pPr>
    </w:p>
    <w:p w14:paraId="05ADBFD2" w14:textId="77777777" w:rsidR="002C3B32" w:rsidRDefault="002C3B32" w:rsidP="002C3B32">
      <w:pPr>
        <w:spacing w:line="438" w:lineRule="exact"/>
      </w:pPr>
    </w:p>
    <w:p w14:paraId="75A4968E" w14:textId="77777777" w:rsidR="002C3B32" w:rsidRPr="00F009E5" w:rsidRDefault="002C3B32" w:rsidP="002C3B32">
      <w:pPr>
        <w:spacing w:line="438" w:lineRule="exact"/>
      </w:pPr>
    </w:p>
    <w:p w14:paraId="4630B96D" w14:textId="77777777" w:rsidR="002C3B32" w:rsidRDefault="002C3B32" w:rsidP="002C3B32">
      <w:pPr>
        <w:spacing w:line="438" w:lineRule="exact"/>
      </w:pPr>
    </w:p>
    <w:p w14:paraId="56465D8B" w14:textId="77777777" w:rsidR="002C3B32" w:rsidRDefault="002C3B32" w:rsidP="002C3B32">
      <w:pPr>
        <w:spacing w:line="438" w:lineRule="exact"/>
      </w:pPr>
    </w:p>
    <w:p w14:paraId="647F7A41" w14:textId="77777777" w:rsidR="002C3B32" w:rsidRDefault="002C3B32" w:rsidP="002C3B32">
      <w:pPr>
        <w:spacing w:line="438" w:lineRule="exact"/>
      </w:pPr>
    </w:p>
    <w:p w14:paraId="09820AE0" w14:textId="77777777" w:rsidR="002C3B32" w:rsidRDefault="002C3B32" w:rsidP="002C3B32">
      <w:pPr>
        <w:spacing w:line="438" w:lineRule="exact"/>
      </w:pPr>
    </w:p>
    <w:p w14:paraId="5CE7DF22" w14:textId="77777777" w:rsidR="002C3B32" w:rsidRDefault="002C3B32" w:rsidP="002C3B32">
      <w:pPr>
        <w:spacing w:line="438" w:lineRule="exact"/>
      </w:pPr>
    </w:p>
    <w:p w14:paraId="4667F830" w14:textId="2E6166A7" w:rsidR="002C3B32" w:rsidRPr="00667229" w:rsidRDefault="002C3B32" w:rsidP="002C3B32">
      <w:pPr>
        <w:spacing w:line="438" w:lineRule="exact"/>
        <w:ind w:firstLine="840"/>
        <w:rPr>
          <w:b/>
          <w:sz w:val="32"/>
          <w:szCs w:val="32"/>
        </w:rPr>
      </w:pPr>
      <w:r w:rsidRPr="00667229">
        <w:rPr>
          <w:rFonts w:hint="eastAsia"/>
          <w:b/>
          <w:sz w:val="32"/>
          <w:szCs w:val="32"/>
        </w:rPr>
        <w:t>第</w:t>
      </w:r>
      <w:r>
        <w:rPr>
          <w:rFonts w:hint="eastAsia"/>
          <w:b/>
          <w:sz w:val="32"/>
          <w:szCs w:val="32"/>
        </w:rPr>
        <w:t>３</w:t>
      </w:r>
      <w:r w:rsidRPr="00667229">
        <w:rPr>
          <w:rFonts w:hint="eastAsia"/>
          <w:b/>
          <w:sz w:val="32"/>
          <w:szCs w:val="32"/>
        </w:rPr>
        <w:t xml:space="preserve">章　</w:t>
      </w:r>
      <w:r>
        <w:rPr>
          <w:rFonts w:hint="eastAsia"/>
          <w:b/>
          <w:sz w:val="32"/>
          <w:szCs w:val="32"/>
        </w:rPr>
        <w:t>開発</w:t>
      </w:r>
    </w:p>
    <w:p w14:paraId="1DA9254D" w14:textId="77777777" w:rsidR="002C3B32" w:rsidRDefault="002C3B32" w:rsidP="002C3B32">
      <w:pPr>
        <w:spacing w:line="438" w:lineRule="exact"/>
      </w:pPr>
    </w:p>
    <w:p w14:paraId="7D08C8F8" w14:textId="77777777" w:rsidR="002C3B32" w:rsidRDefault="002C3B32" w:rsidP="002C3B32">
      <w:pPr>
        <w:spacing w:line="438" w:lineRule="exact"/>
      </w:pPr>
    </w:p>
    <w:p w14:paraId="5512D5AB" w14:textId="77777777" w:rsidR="002C3B32" w:rsidRDefault="002C3B32" w:rsidP="002C3B32">
      <w:pPr>
        <w:spacing w:line="438" w:lineRule="exact"/>
      </w:pPr>
    </w:p>
    <w:p w14:paraId="4E9BD976" w14:textId="77777777" w:rsidR="002C3B32" w:rsidRDefault="002C3B32" w:rsidP="002C3B32">
      <w:pPr>
        <w:spacing w:line="438" w:lineRule="exact"/>
      </w:pPr>
    </w:p>
    <w:p w14:paraId="4BF263A0" w14:textId="77777777" w:rsidR="002C3B32" w:rsidRDefault="002C3B32" w:rsidP="002C3B32">
      <w:pPr>
        <w:spacing w:line="438" w:lineRule="exact"/>
      </w:pPr>
    </w:p>
    <w:p w14:paraId="2CE4D036" w14:textId="77777777" w:rsidR="002C3B32" w:rsidRDefault="002C3B32" w:rsidP="002C3B32">
      <w:pPr>
        <w:spacing w:line="438" w:lineRule="exact"/>
      </w:pPr>
    </w:p>
    <w:p w14:paraId="61146E59" w14:textId="77777777" w:rsidR="002C3B32" w:rsidRDefault="002C3B32" w:rsidP="002C3B32">
      <w:pPr>
        <w:spacing w:line="438" w:lineRule="exact"/>
      </w:pPr>
    </w:p>
    <w:p w14:paraId="67DA3827" w14:textId="77777777" w:rsidR="002C3B32" w:rsidRDefault="002C3B32" w:rsidP="002C3B32">
      <w:pPr>
        <w:spacing w:line="438" w:lineRule="exact"/>
      </w:pPr>
    </w:p>
    <w:p w14:paraId="39A9189E" w14:textId="77777777" w:rsidR="002C3B32" w:rsidRDefault="002C3B32" w:rsidP="002C3B32">
      <w:pPr>
        <w:spacing w:line="438" w:lineRule="exact"/>
      </w:pPr>
    </w:p>
    <w:p w14:paraId="2722472F" w14:textId="77777777" w:rsidR="002C3B32" w:rsidRDefault="002C3B32" w:rsidP="002C3B32">
      <w:pPr>
        <w:spacing w:line="438" w:lineRule="exact"/>
      </w:pPr>
    </w:p>
    <w:p w14:paraId="69118B1F" w14:textId="77777777" w:rsidR="002C3B32" w:rsidRDefault="002C3B32" w:rsidP="002C3B32">
      <w:pPr>
        <w:spacing w:line="438" w:lineRule="exact"/>
      </w:pPr>
    </w:p>
    <w:p w14:paraId="6113152D" w14:textId="77777777" w:rsidR="002C3B32" w:rsidRDefault="002C3B32" w:rsidP="002C3B32">
      <w:pPr>
        <w:spacing w:line="438" w:lineRule="exact"/>
      </w:pPr>
    </w:p>
    <w:p w14:paraId="34205549" w14:textId="77777777" w:rsidR="002C3B32" w:rsidRDefault="002C3B32" w:rsidP="002C3B32">
      <w:pPr>
        <w:spacing w:line="438" w:lineRule="exact"/>
      </w:pPr>
    </w:p>
    <w:p w14:paraId="5774A79C" w14:textId="77777777" w:rsidR="002C3B32" w:rsidRDefault="002C3B32" w:rsidP="002C3B32">
      <w:pPr>
        <w:spacing w:line="438" w:lineRule="exact"/>
      </w:pPr>
    </w:p>
    <w:p w14:paraId="314F0090" w14:textId="77777777" w:rsidR="002C3B32" w:rsidRDefault="002C3B32" w:rsidP="002C3B32">
      <w:pPr>
        <w:spacing w:line="438" w:lineRule="exact"/>
      </w:pPr>
    </w:p>
    <w:p w14:paraId="3ED55593" w14:textId="77777777" w:rsidR="002C3B32" w:rsidRDefault="002C3B32" w:rsidP="002C3B32">
      <w:pPr>
        <w:spacing w:line="438" w:lineRule="exact"/>
      </w:pPr>
    </w:p>
    <w:p w14:paraId="1940CA43" w14:textId="77777777" w:rsidR="002C3B32" w:rsidRDefault="002C3B32" w:rsidP="002C3B32">
      <w:pPr>
        <w:spacing w:line="438" w:lineRule="exact"/>
      </w:pPr>
    </w:p>
    <w:p w14:paraId="659C285B" w14:textId="77777777" w:rsidR="002C3B32" w:rsidRDefault="002C3B32" w:rsidP="002C3B32">
      <w:pPr>
        <w:spacing w:line="438" w:lineRule="exact"/>
      </w:pPr>
    </w:p>
    <w:p w14:paraId="32C517DB" w14:textId="77777777" w:rsidR="002C3B32" w:rsidRDefault="002C3B32" w:rsidP="002C3B32">
      <w:pPr>
        <w:spacing w:line="438" w:lineRule="exact"/>
      </w:pPr>
    </w:p>
    <w:p w14:paraId="4E30FC82" w14:textId="77777777" w:rsidR="002C3B32" w:rsidRDefault="002C3B32" w:rsidP="002C3B32">
      <w:pPr>
        <w:spacing w:line="438" w:lineRule="exact"/>
      </w:pPr>
    </w:p>
    <w:p w14:paraId="4853D9CC" w14:textId="77777777" w:rsidR="002C3B32" w:rsidRDefault="002C3B32" w:rsidP="002C3B32">
      <w:pPr>
        <w:spacing w:line="438" w:lineRule="exact"/>
      </w:pPr>
    </w:p>
    <w:p w14:paraId="53D74764" w14:textId="77777777" w:rsidR="002C3B32" w:rsidRDefault="002C3B32" w:rsidP="002C3B32">
      <w:pPr>
        <w:spacing w:line="438" w:lineRule="exact"/>
      </w:pPr>
    </w:p>
    <w:p w14:paraId="04DAB0D5" w14:textId="77777777" w:rsidR="002C3B32" w:rsidRDefault="002C3B32" w:rsidP="002C3B32">
      <w:pPr>
        <w:spacing w:line="438" w:lineRule="exact"/>
      </w:pPr>
    </w:p>
    <w:p w14:paraId="54BE8543" w14:textId="77777777" w:rsidR="002C3B32" w:rsidRDefault="002C3B32" w:rsidP="002C3B32">
      <w:pPr>
        <w:spacing w:line="438" w:lineRule="exact"/>
      </w:pPr>
    </w:p>
    <w:p w14:paraId="2C0B49C9" w14:textId="77777777" w:rsidR="002C3B32" w:rsidRDefault="002C3B32" w:rsidP="002C3B32">
      <w:pPr>
        <w:spacing w:line="438" w:lineRule="exact"/>
      </w:pPr>
    </w:p>
    <w:p w14:paraId="481A73D1" w14:textId="77777777" w:rsidR="002C3B32" w:rsidRDefault="002C3B32" w:rsidP="002C3B32">
      <w:pPr>
        <w:spacing w:line="438" w:lineRule="exact"/>
      </w:pPr>
    </w:p>
    <w:p w14:paraId="39DA03ED" w14:textId="77777777" w:rsidR="002C3B32" w:rsidRDefault="002C3B32" w:rsidP="002C3B32">
      <w:pPr>
        <w:spacing w:line="438" w:lineRule="exact"/>
      </w:pPr>
    </w:p>
    <w:p w14:paraId="7BD55D42" w14:textId="77777777" w:rsidR="002C3B32" w:rsidRDefault="002C3B32" w:rsidP="002C3B32">
      <w:pPr>
        <w:spacing w:line="438" w:lineRule="exact"/>
      </w:pPr>
    </w:p>
    <w:p w14:paraId="436795BA" w14:textId="77777777" w:rsidR="002C3B32" w:rsidRDefault="002C3B32" w:rsidP="002C3B32">
      <w:pPr>
        <w:spacing w:line="438" w:lineRule="exact"/>
      </w:pPr>
    </w:p>
    <w:p w14:paraId="1FE5B84A" w14:textId="77777777" w:rsidR="002C3B32" w:rsidRDefault="002C3B32" w:rsidP="002C3B32">
      <w:pPr>
        <w:spacing w:line="438" w:lineRule="exact"/>
      </w:pPr>
    </w:p>
    <w:p w14:paraId="4ADBB4DE" w14:textId="77302CD9" w:rsidR="002C3B32" w:rsidRDefault="002C3B32" w:rsidP="002C3B32">
      <w:pPr>
        <w:spacing w:line="438" w:lineRule="exact"/>
      </w:pPr>
      <w:r>
        <w:lastRenderedPageBreak/>
        <w:t>3.1</w:t>
      </w:r>
      <w:r>
        <w:tab/>
      </w:r>
      <w:r>
        <w:rPr>
          <w:rFonts w:hint="eastAsia"/>
        </w:rPr>
        <w:t>シート部分の開発</w:t>
      </w:r>
    </w:p>
    <w:p w14:paraId="3A12F9A6" w14:textId="77777777" w:rsidR="003D2684" w:rsidRDefault="003D2684" w:rsidP="003D2684">
      <w:pPr>
        <w:spacing w:line="438" w:lineRule="exact"/>
      </w:pPr>
      <w:r>
        <w:rPr>
          <w:rFonts w:hint="eastAsia"/>
        </w:rPr>
        <w:t>本章では、吸引部およびセンサー部分で構成されるハードウェア、センサー制御や排泄周期解析を行うソフトウェアに分かれるため、ハードウェアにおける吸引部の開発およびセンサー部分の開発を説明し、その後、センサー制御や解析を行うソフトウェアの説明をする。</w:t>
      </w:r>
    </w:p>
    <w:p w14:paraId="05003465" w14:textId="77777777" w:rsidR="003D2684" w:rsidRDefault="003D2684" w:rsidP="003D2684">
      <w:pPr>
        <w:spacing w:line="438" w:lineRule="exact"/>
      </w:pPr>
      <w:r>
        <w:rPr>
          <w:rFonts w:hint="eastAsia"/>
        </w:rPr>
        <w:t>まず排泄検知システムの吸引部開発について記述する。</w:t>
      </w:r>
    </w:p>
    <w:p w14:paraId="73E6A70F" w14:textId="77777777" w:rsidR="003D2684" w:rsidRDefault="003D2684" w:rsidP="003D2684">
      <w:pPr>
        <w:spacing w:line="438" w:lineRule="exact"/>
      </w:pPr>
      <w:r>
        <w:rPr>
          <w:rFonts w:hint="eastAsia"/>
        </w:rPr>
        <w:t>本研究で扱う排泄検知システムは、ベッド内の空気を吸引する吸引部を有する。</w:t>
      </w:r>
    </w:p>
    <w:p w14:paraId="72A3D645" w14:textId="77777777" w:rsidR="003D2684" w:rsidRDefault="003D2684" w:rsidP="003D2684">
      <w:pPr>
        <w:spacing w:line="438" w:lineRule="exact"/>
      </w:pPr>
      <w:r>
        <w:rPr>
          <w:rFonts w:hint="eastAsia"/>
        </w:rPr>
        <w:t>吸引部はベッド内の空気を一定量吸引し続けており、それによって排泄した際の排泄臭を吸引、筐体内にあるにガスセンサーが排泄を検知する。</w:t>
      </w:r>
    </w:p>
    <w:p w14:paraId="125FFD98" w14:textId="77777777" w:rsidR="003D2684" w:rsidRDefault="003D2684" w:rsidP="003D2684">
      <w:pPr>
        <w:spacing w:line="438" w:lineRule="exact"/>
      </w:pPr>
      <w:r>
        <w:rPr>
          <w:rFonts w:hint="eastAsia"/>
        </w:rPr>
        <w:t>また吸引部は使用上、要介護者の臀部下に常に敷くため、長時間吸引部上に就寝していても、臀部に過度の圧がかからない設計が求められる。これは使用者の寝心地だけでなく、過度の圧による褥瘡を未然に防ぐためでもある。</w:t>
      </w:r>
    </w:p>
    <w:p w14:paraId="079072AF" w14:textId="77777777" w:rsidR="003D2684" w:rsidRDefault="003D2684" w:rsidP="003D2684">
      <w:pPr>
        <w:spacing w:line="438" w:lineRule="exact"/>
      </w:pPr>
      <w:r>
        <w:rPr>
          <w:rFonts w:hint="eastAsia"/>
        </w:rPr>
        <w:t>また本吸引部は、日常的に排泄物に汚染される可能性が十分あるため、筐体部と吸引部の容易な脱着、吸引部のシート洗浄が可能な必要がある。</w:t>
      </w:r>
    </w:p>
    <w:p w14:paraId="4B8C5B78" w14:textId="77777777" w:rsidR="003D2684" w:rsidRDefault="003D2684" w:rsidP="003D2684">
      <w:pPr>
        <w:spacing w:line="438" w:lineRule="exact"/>
      </w:pPr>
      <w:r>
        <w:rPr>
          <w:rFonts w:hint="eastAsia"/>
        </w:rPr>
        <w:t>これらの要点を踏まえて、吸引部開発を行った。</w:t>
      </w:r>
    </w:p>
    <w:p w14:paraId="629DF7C3" w14:textId="77777777" w:rsidR="003D2684" w:rsidRDefault="003D2684" w:rsidP="003D2684">
      <w:pPr>
        <w:spacing w:line="438" w:lineRule="exact"/>
      </w:pPr>
    </w:p>
    <w:p w14:paraId="0E35774C" w14:textId="6136E6A1" w:rsidR="002C3B32" w:rsidRPr="003D2684" w:rsidRDefault="003D2684" w:rsidP="003D2684">
      <w:pPr>
        <w:spacing w:line="438" w:lineRule="exact"/>
      </w:pPr>
      <w:r>
        <w:rPr>
          <w:rFonts w:hint="eastAsia"/>
        </w:rPr>
        <w:t>本節では、以上の要点を踏まえた上で、どのように吸引部の改良を行ったかを述べていく。</w:t>
      </w:r>
    </w:p>
    <w:p w14:paraId="71129C06" w14:textId="71F8784E" w:rsidR="002C3B32" w:rsidRDefault="002C3B32" w:rsidP="002C3B32">
      <w:pPr>
        <w:spacing w:line="438" w:lineRule="exact"/>
      </w:pPr>
    </w:p>
    <w:p w14:paraId="642C385A" w14:textId="6BF650C9" w:rsidR="002C3B32" w:rsidRDefault="002C3B32" w:rsidP="002C3B32">
      <w:pPr>
        <w:spacing w:line="438" w:lineRule="exact"/>
      </w:pPr>
      <w:r>
        <w:rPr>
          <w:rFonts w:hint="eastAsia"/>
        </w:rPr>
        <w:t>3</w:t>
      </w:r>
      <w:r>
        <w:t>.1.1</w:t>
      </w:r>
      <w:r>
        <w:tab/>
      </w:r>
      <w:r>
        <w:rPr>
          <w:rFonts w:hint="eastAsia"/>
        </w:rPr>
        <w:t>マットレス埋め込み型吸引部の開発</w:t>
      </w:r>
    </w:p>
    <w:p w14:paraId="77465522" w14:textId="77777777" w:rsidR="003D2684" w:rsidRDefault="003D2684" w:rsidP="003D2684">
      <w:pPr>
        <w:spacing w:line="438" w:lineRule="exact"/>
      </w:pPr>
      <w:r>
        <w:rPr>
          <w:rFonts w:hint="eastAsia"/>
        </w:rPr>
        <w:t>はじめにマットレスへ埋め込んだ吸引部について説明する。</w:t>
      </w:r>
    </w:p>
    <w:p w14:paraId="603CE95E" w14:textId="77777777" w:rsidR="003D2684" w:rsidRDefault="003D2684" w:rsidP="003D2684">
      <w:pPr>
        <w:spacing w:line="438" w:lineRule="exact"/>
      </w:pPr>
      <w:r>
        <w:rPr>
          <w:rFonts w:hint="eastAsia"/>
        </w:rPr>
        <w:t>マットレス自体をくり抜きセンサー部そのものを埋め込んだ。</w:t>
      </w:r>
    </w:p>
    <w:p w14:paraId="1BD1AA45" w14:textId="77777777" w:rsidR="003D2684" w:rsidRDefault="003D2684" w:rsidP="003D2684">
      <w:pPr>
        <w:spacing w:line="438" w:lineRule="exact"/>
      </w:pPr>
      <w:r>
        <w:rPr>
          <w:rFonts w:hint="eastAsia"/>
        </w:rPr>
        <w:t>これはセンサー部などの機械部分がユーザの目に触れないようにし、</w:t>
      </w:r>
    </w:p>
    <w:p w14:paraId="557DDADA" w14:textId="77777777" w:rsidR="003D2684" w:rsidRDefault="003D2684" w:rsidP="003D2684">
      <w:pPr>
        <w:spacing w:line="438" w:lineRule="exact"/>
      </w:pPr>
      <w:r>
        <w:rPr>
          <w:rFonts w:hint="eastAsia"/>
        </w:rPr>
        <w:t>マットレスを敷けば設置完了とできることを目指した。</w:t>
      </w:r>
    </w:p>
    <w:p w14:paraId="5841C977" w14:textId="77777777" w:rsidR="003D2684" w:rsidRDefault="003D2684" w:rsidP="003D2684">
      <w:pPr>
        <w:spacing w:line="438" w:lineRule="exact"/>
      </w:pPr>
    </w:p>
    <w:p w14:paraId="6EDAC620" w14:textId="77777777" w:rsidR="003D2684" w:rsidRDefault="003D2684" w:rsidP="003D2684">
      <w:pPr>
        <w:spacing w:line="438" w:lineRule="exact"/>
      </w:pPr>
      <w:r>
        <w:rPr>
          <w:rFonts w:hint="eastAsia"/>
        </w:rPr>
        <w:t>しかしマットレスの選定は要介護者の身体状況に合わせて適宜個別に選定されている。</w:t>
      </w:r>
    </w:p>
    <w:p w14:paraId="59EFA90B" w14:textId="77777777" w:rsidR="003D2684" w:rsidRDefault="003D2684" w:rsidP="003D2684">
      <w:pPr>
        <w:spacing w:line="438" w:lineRule="exact"/>
      </w:pPr>
      <w:r>
        <w:rPr>
          <w:rFonts w:hint="eastAsia"/>
        </w:rPr>
        <w:t>また商流の関係で、マットレスはベッド購入時、もしくはベッドレンタル時に合わせて選定する。</w:t>
      </w:r>
    </w:p>
    <w:p w14:paraId="5A34E8BB" w14:textId="77777777" w:rsidR="003D2684" w:rsidRDefault="003D2684" w:rsidP="003D2684">
      <w:pPr>
        <w:spacing w:line="438" w:lineRule="exact"/>
      </w:pPr>
      <w:r>
        <w:rPr>
          <w:rFonts w:hint="eastAsia"/>
        </w:rPr>
        <w:t>そのため、排泄検知システムを導入したいにも関わらず、マットレスに排泄検</w:t>
      </w:r>
      <w:r>
        <w:rPr>
          <w:rFonts w:hint="eastAsia"/>
        </w:rPr>
        <w:lastRenderedPageBreak/>
        <w:t>知システムが埋め込まれていると、施設側は既存のマットレスの処分をしなくてはならなくなる。</w:t>
      </w:r>
    </w:p>
    <w:p w14:paraId="3AD130B1" w14:textId="77777777" w:rsidR="003D2684" w:rsidRDefault="003D2684" w:rsidP="003D2684">
      <w:pPr>
        <w:spacing w:line="438" w:lineRule="exact"/>
      </w:pPr>
    </w:p>
    <w:p w14:paraId="0645B937" w14:textId="77777777" w:rsidR="003D2684" w:rsidRDefault="003D2684" w:rsidP="003D2684">
      <w:pPr>
        <w:spacing w:line="438" w:lineRule="exact"/>
      </w:pPr>
      <w:r>
        <w:rPr>
          <w:rFonts w:hint="eastAsia"/>
        </w:rPr>
        <w:t>これらの要因から、排泄検知システムはマットレスへの埋め込みではなく、マットレス上に敷くシート型でいく方向になる。</w:t>
      </w:r>
    </w:p>
    <w:p w14:paraId="63862C73" w14:textId="2D641451" w:rsidR="002C3B32" w:rsidRPr="003D2684" w:rsidRDefault="002C3B32" w:rsidP="002C3B32">
      <w:pPr>
        <w:spacing w:line="438" w:lineRule="exact"/>
      </w:pPr>
    </w:p>
    <w:p w14:paraId="736C2769" w14:textId="1730EBFF" w:rsidR="002C3B32" w:rsidRDefault="002C3B32" w:rsidP="002C3B32">
      <w:pPr>
        <w:spacing w:line="438" w:lineRule="exact"/>
      </w:pPr>
    </w:p>
    <w:p w14:paraId="4ADA4B0F" w14:textId="01BF2B21" w:rsidR="002C3B32" w:rsidRDefault="002C3B32" w:rsidP="002C3B32">
      <w:pPr>
        <w:spacing w:line="438" w:lineRule="exact"/>
      </w:pPr>
      <w:r>
        <w:rPr>
          <w:rFonts w:hint="eastAsia"/>
        </w:rPr>
        <w:t>3</w:t>
      </w:r>
      <w:r>
        <w:t>.1.2</w:t>
      </w:r>
      <w:r>
        <w:tab/>
      </w:r>
      <w:r>
        <w:rPr>
          <w:rFonts w:hint="eastAsia"/>
        </w:rPr>
        <w:t>シリコンによるシート開発</w:t>
      </w:r>
    </w:p>
    <w:p w14:paraId="2FDC687E" w14:textId="77777777" w:rsidR="003D2684" w:rsidRDefault="003D2684" w:rsidP="003D2684">
      <w:pPr>
        <w:spacing w:line="438" w:lineRule="exact"/>
      </w:pPr>
      <w:r>
        <w:rPr>
          <w:rFonts w:hint="eastAsia"/>
        </w:rPr>
        <w:t>ここではシリコン素材を使用した吸引シートの開発について述べる。</w:t>
      </w:r>
    </w:p>
    <w:p w14:paraId="35A184BD" w14:textId="77777777" w:rsidR="003D2684" w:rsidRDefault="003D2684" w:rsidP="003D2684">
      <w:pPr>
        <w:spacing w:line="438" w:lineRule="exact"/>
      </w:pPr>
    </w:p>
    <w:p w14:paraId="106E0DC5" w14:textId="77777777" w:rsidR="003D2684" w:rsidRDefault="003D2684" w:rsidP="003D2684">
      <w:pPr>
        <w:spacing w:line="438" w:lineRule="exact"/>
      </w:pPr>
      <w:r>
        <w:rPr>
          <w:rFonts w:hint="eastAsia"/>
        </w:rPr>
        <w:t>前述の通り、マットレス内に筐体全てを一包化することはやめ、どのような種類のマットレスにも敷くことが可能な、シート型でのプロトタイプ開発を新たにおこなった。</w:t>
      </w:r>
    </w:p>
    <w:p w14:paraId="69130080" w14:textId="77777777" w:rsidR="003D2684" w:rsidRDefault="003D2684" w:rsidP="003D2684">
      <w:pPr>
        <w:spacing w:line="438" w:lineRule="exact"/>
      </w:pPr>
    </w:p>
    <w:p w14:paraId="190728B6" w14:textId="77777777" w:rsidR="003D2684" w:rsidRDefault="003D2684" w:rsidP="003D2684">
      <w:pPr>
        <w:spacing w:line="438" w:lineRule="exact"/>
      </w:pPr>
      <w:r>
        <w:rPr>
          <w:rFonts w:hint="eastAsia"/>
        </w:rPr>
        <w:t>シートの素材を選定する際、以下のことに留意し素材選定を行った。</w:t>
      </w:r>
    </w:p>
    <w:p w14:paraId="42B18B69" w14:textId="77777777" w:rsidR="003D2684" w:rsidRDefault="003D2684" w:rsidP="003D2684">
      <w:pPr>
        <w:spacing w:line="438" w:lineRule="exact"/>
      </w:pPr>
    </w:p>
    <w:p w14:paraId="303E04F3" w14:textId="77777777" w:rsidR="003D2684" w:rsidRDefault="003D2684" w:rsidP="003D2684">
      <w:pPr>
        <w:spacing w:line="438" w:lineRule="exact"/>
      </w:pPr>
    </w:p>
    <w:p w14:paraId="5650B4E5" w14:textId="77777777" w:rsidR="003D2684" w:rsidRDefault="003D2684" w:rsidP="003D2684">
      <w:pPr>
        <w:spacing w:line="438" w:lineRule="exact"/>
      </w:pPr>
      <w:r>
        <w:t>1. 就寝時に連続して使用するため、体への圧が極端にかからない必要がある。そのため柔軟性を備えた素材の選定が必要である。</w:t>
      </w:r>
    </w:p>
    <w:p w14:paraId="71388E21" w14:textId="77777777" w:rsidR="003D2684" w:rsidRDefault="003D2684" w:rsidP="003D2684">
      <w:pPr>
        <w:spacing w:line="438" w:lineRule="exact"/>
      </w:pPr>
      <w:r>
        <w:t>2. 排泄物に常時汚染されるため、衛生面への配慮が必要である。そのため洗浄が容易であり、可能であれば抗菌作用がある素材を選定する</w:t>
      </w:r>
    </w:p>
    <w:p w14:paraId="21B17922" w14:textId="77777777" w:rsidR="003D2684" w:rsidRDefault="003D2684" w:rsidP="003D2684">
      <w:pPr>
        <w:spacing w:line="438" w:lineRule="exact"/>
      </w:pPr>
    </w:p>
    <w:p w14:paraId="3080CB9E" w14:textId="77777777" w:rsidR="003D2684" w:rsidRDefault="003D2684" w:rsidP="003D2684">
      <w:pPr>
        <w:spacing w:line="438" w:lineRule="exact"/>
      </w:pPr>
      <w:r>
        <w:rPr>
          <w:rFonts w:hint="eastAsia"/>
        </w:rPr>
        <w:t>以上の</w:t>
      </w:r>
      <w:r>
        <w:t>2点に留意した結果、シート素材にシリコンを選定した。</w:t>
      </w:r>
    </w:p>
    <w:p w14:paraId="58104410" w14:textId="77777777" w:rsidR="003D2684" w:rsidRDefault="003D2684" w:rsidP="003D2684">
      <w:pPr>
        <w:spacing w:line="438" w:lineRule="exact"/>
      </w:pPr>
      <w:r>
        <w:rPr>
          <w:rFonts w:hint="eastAsia"/>
        </w:rPr>
        <w:t>シリコンは硬度を変えることができ、本吸引部に適した柔軟性を追求することが可能ではないかと考えた。</w:t>
      </w:r>
    </w:p>
    <w:p w14:paraId="03100796" w14:textId="77777777" w:rsidR="003D2684" w:rsidRDefault="003D2684" w:rsidP="003D2684">
      <w:pPr>
        <w:spacing w:line="438" w:lineRule="exact"/>
      </w:pPr>
      <w:r>
        <w:rPr>
          <w:rFonts w:hint="eastAsia"/>
        </w:rPr>
        <w:t>またシリコンそのものに抗菌作用があり、かつシリコン本体を水で洗浄することも可能である。</w:t>
      </w:r>
    </w:p>
    <w:p w14:paraId="18FFBCF1" w14:textId="77777777" w:rsidR="003D2684" w:rsidRDefault="003D2684" w:rsidP="003D2684">
      <w:pPr>
        <w:spacing w:line="438" w:lineRule="exact"/>
      </w:pPr>
      <w:r>
        <w:rPr>
          <w:rFonts w:hint="eastAsia"/>
        </w:rPr>
        <w:t>そのためシリコン素材を選定した。</w:t>
      </w:r>
    </w:p>
    <w:p w14:paraId="26002CEA" w14:textId="77777777" w:rsidR="003D2684" w:rsidRDefault="003D2684" w:rsidP="003D2684">
      <w:pPr>
        <w:spacing w:line="438" w:lineRule="exact"/>
      </w:pPr>
    </w:p>
    <w:p w14:paraId="6FC7E2CC" w14:textId="77777777" w:rsidR="003D2684" w:rsidRDefault="003D2684" w:rsidP="003D2684">
      <w:pPr>
        <w:spacing w:line="438" w:lineRule="exact"/>
      </w:pPr>
      <w:r>
        <w:rPr>
          <w:rFonts w:hint="eastAsia"/>
        </w:rPr>
        <w:t>しかしシリコン素材では以下の点に問題があった。</w:t>
      </w:r>
    </w:p>
    <w:p w14:paraId="6254AB7C" w14:textId="77777777" w:rsidR="003D2684" w:rsidRDefault="003D2684" w:rsidP="003D2684">
      <w:pPr>
        <w:spacing w:line="438" w:lineRule="exact"/>
      </w:pPr>
    </w:p>
    <w:p w14:paraId="6543AC28" w14:textId="77777777" w:rsidR="003D2684" w:rsidRDefault="003D2684" w:rsidP="003D2684">
      <w:pPr>
        <w:spacing w:line="438" w:lineRule="exact"/>
      </w:pPr>
      <w:r>
        <w:t>1. 体への極端な圧は避けられたが、やはり長時間シリコン製の吸引部に横たわると、どうしても臀部が痛む、寝心地が悪く就寝に悪影響を及ぼすなどが起きた。また長期間使用すれば、肌の弱い高齢者であれば褥瘡原因になると考えられた。</w:t>
      </w:r>
    </w:p>
    <w:p w14:paraId="70305AE3" w14:textId="77777777" w:rsidR="003D2684" w:rsidRDefault="003D2684" w:rsidP="003D2684">
      <w:pPr>
        <w:spacing w:line="438" w:lineRule="exact"/>
      </w:pPr>
      <w:r>
        <w:t>2. 予想以上に洗浄頻度が多く、汚染された他の衣類などと一緒に、洗濯できる必要があった。</w:t>
      </w:r>
    </w:p>
    <w:p w14:paraId="0A1BA6F0" w14:textId="77777777" w:rsidR="003D2684" w:rsidRDefault="003D2684" w:rsidP="003D2684">
      <w:pPr>
        <w:spacing w:line="438" w:lineRule="exact"/>
      </w:pPr>
    </w:p>
    <w:p w14:paraId="61DFEB06" w14:textId="77777777" w:rsidR="003D2684" w:rsidRDefault="003D2684" w:rsidP="003D2684">
      <w:pPr>
        <w:spacing w:line="438" w:lineRule="exact"/>
      </w:pPr>
    </w:p>
    <w:p w14:paraId="66483AF7" w14:textId="77777777" w:rsidR="003D2684" w:rsidRDefault="003D2684" w:rsidP="003D2684">
      <w:pPr>
        <w:spacing w:line="438" w:lineRule="exact"/>
      </w:pPr>
      <w:r>
        <w:rPr>
          <w:rFonts w:hint="eastAsia"/>
        </w:rPr>
        <w:t>以上より、シリコン素材での吸引部開発をやめ、より柔軟性があり、かつ洗濯可能な布素材を用いたシートを開発することとした。</w:t>
      </w:r>
    </w:p>
    <w:p w14:paraId="7C0B043F" w14:textId="77777777" w:rsidR="003D2684" w:rsidRDefault="003D2684" w:rsidP="003D2684">
      <w:pPr>
        <w:spacing w:line="438" w:lineRule="exact"/>
      </w:pPr>
    </w:p>
    <w:p w14:paraId="4DAEE204" w14:textId="77777777" w:rsidR="003D2684" w:rsidRDefault="003D2684" w:rsidP="003D2684">
      <w:pPr>
        <w:spacing w:line="438" w:lineRule="exact"/>
      </w:pPr>
    </w:p>
    <w:p w14:paraId="1DE63FAC" w14:textId="2525632F" w:rsidR="002C3B32" w:rsidRPr="003D2684" w:rsidRDefault="002C3B32" w:rsidP="002C3B32">
      <w:pPr>
        <w:spacing w:line="438" w:lineRule="exact"/>
      </w:pPr>
    </w:p>
    <w:p w14:paraId="265AC74F" w14:textId="039CF540" w:rsidR="002C3B32" w:rsidRDefault="002C3B32" w:rsidP="002C3B32">
      <w:pPr>
        <w:spacing w:line="438" w:lineRule="exact"/>
      </w:pPr>
    </w:p>
    <w:p w14:paraId="377939AB" w14:textId="719694D2" w:rsidR="002C3B32" w:rsidRDefault="002C3B32" w:rsidP="002C3B32">
      <w:pPr>
        <w:spacing w:line="438" w:lineRule="exact"/>
      </w:pPr>
      <w:r>
        <w:rPr>
          <w:rFonts w:hint="eastAsia"/>
        </w:rPr>
        <w:t>3</w:t>
      </w:r>
      <w:r>
        <w:t>.1.3</w:t>
      </w:r>
      <w:r>
        <w:tab/>
      </w:r>
      <w:r>
        <w:rPr>
          <w:rFonts w:hint="eastAsia"/>
        </w:rPr>
        <w:t>防水シート素材におけるシート開発</w:t>
      </w:r>
    </w:p>
    <w:p w14:paraId="118A7E27" w14:textId="77777777" w:rsidR="003D2684" w:rsidRDefault="003D2684" w:rsidP="003D2684">
      <w:pPr>
        <w:spacing w:line="438" w:lineRule="exact"/>
      </w:pPr>
      <w:r>
        <w:rPr>
          <w:rFonts w:hint="eastAsia"/>
        </w:rPr>
        <w:t>次に、シリコン素材でのシート開発における問題点を踏まえ、採用する素材を変更し開発について述べる。</w:t>
      </w:r>
    </w:p>
    <w:p w14:paraId="09165EC3" w14:textId="77777777" w:rsidR="003D2684" w:rsidRDefault="003D2684" w:rsidP="003D2684">
      <w:pPr>
        <w:spacing w:line="438" w:lineRule="exact"/>
      </w:pPr>
    </w:p>
    <w:p w14:paraId="3A3E01FB" w14:textId="77777777" w:rsidR="003D2684" w:rsidRDefault="003D2684" w:rsidP="003D2684">
      <w:pPr>
        <w:spacing w:line="438" w:lineRule="exact"/>
      </w:pPr>
      <w:r>
        <w:rPr>
          <w:rFonts w:hint="eastAsia"/>
        </w:rPr>
        <w:t>シリコン製の吸引部開発ではなく、より体の圧や寝心地への配慮、また洗濯可能であることを考慮し、寝具として実績のある防水シートで実績のある素材を選定した。</w:t>
      </w:r>
    </w:p>
    <w:p w14:paraId="77DEDB4A" w14:textId="77777777" w:rsidR="003D2684" w:rsidRDefault="003D2684" w:rsidP="003D2684">
      <w:pPr>
        <w:spacing w:line="438" w:lineRule="exact"/>
      </w:pPr>
      <w:r>
        <w:rPr>
          <w:rFonts w:hint="eastAsia"/>
        </w:rPr>
        <w:t>これにより、問題としていたシリコンの厚みによる使用時の違和感や、長期使用による臀部への痛み、床ずれの危険性を抑えようとした。</w:t>
      </w:r>
    </w:p>
    <w:p w14:paraId="3B8F8F4F" w14:textId="77777777" w:rsidR="003D2684" w:rsidRDefault="003D2684" w:rsidP="003D2684">
      <w:pPr>
        <w:spacing w:line="438" w:lineRule="exact"/>
      </w:pPr>
    </w:p>
    <w:p w14:paraId="0D79930F" w14:textId="77777777" w:rsidR="003D2684" w:rsidRDefault="003D2684" w:rsidP="003D2684">
      <w:pPr>
        <w:spacing w:line="438" w:lineRule="exact"/>
      </w:pPr>
      <w:r>
        <w:rPr>
          <w:rFonts w:hint="eastAsia"/>
        </w:rPr>
        <w:t>また空気を吸引するためのチューブを布生地で挟み込むことで、チューブの凹凸による違和感を軽減させている。</w:t>
      </w:r>
    </w:p>
    <w:p w14:paraId="0C0B5343" w14:textId="77777777" w:rsidR="003D2684" w:rsidRDefault="003D2684" w:rsidP="003D2684">
      <w:pPr>
        <w:spacing w:line="438" w:lineRule="exact"/>
      </w:pPr>
    </w:p>
    <w:p w14:paraId="2985D648" w14:textId="77777777" w:rsidR="003D2684" w:rsidRDefault="003D2684" w:rsidP="003D2684">
      <w:pPr>
        <w:spacing w:line="438" w:lineRule="exact"/>
      </w:pPr>
      <w:r>
        <w:rPr>
          <w:rFonts w:hint="eastAsia"/>
        </w:rPr>
        <w:t>また吸引口の穴の感覚についても調整した。臀部からの排泄臭吸引に最も適した穴の感覚やサイズを調査した。</w:t>
      </w:r>
    </w:p>
    <w:p w14:paraId="0E7A50B1" w14:textId="77777777" w:rsidR="003D2684" w:rsidRDefault="003D2684" w:rsidP="003D2684">
      <w:pPr>
        <w:spacing w:line="438" w:lineRule="exact"/>
      </w:pPr>
      <w:r>
        <w:rPr>
          <w:rFonts w:hint="eastAsia"/>
        </w:rPr>
        <w:lastRenderedPageBreak/>
        <w:t>チューブの素材や太さもこのタイミングで選定した。</w:t>
      </w:r>
    </w:p>
    <w:p w14:paraId="05764330" w14:textId="77777777" w:rsidR="003D2684" w:rsidRDefault="003D2684" w:rsidP="003D2684">
      <w:pPr>
        <w:spacing w:line="438" w:lineRule="exact"/>
      </w:pPr>
    </w:p>
    <w:p w14:paraId="24FC3459" w14:textId="77777777" w:rsidR="003D2684" w:rsidRDefault="003D2684" w:rsidP="003D2684">
      <w:pPr>
        <w:spacing w:line="438" w:lineRule="exact"/>
      </w:pPr>
    </w:p>
    <w:p w14:paraId="7A70FEBD" w14:textId="77777777" w:rsidR="003D2684" w:rsidRDefault="003D2684" w:rsidP="003D2684">
      <w:pPr>
        <w:spacing w:line="438" w:lineRule="exact"/>
      </w:pPr>
    </w:p>
    <w:p w14:paraId="5BE992A4" w14:textId="77777777" w:rsidR="003D2684" w:rsidRDefault="003D2684" w:rsidP="003D2684">
      <w:pPr>
        <w:spacing w:line="438" w:lineRule="exact"/>
      </w:pPr>
    </w:p>
    <w:p w14:paraId="2AAB92B1" w14:textId="77777777" w:rsidR="003D2684" w:rsidRDefault="003D2684" w:rsidP="003D2684">
      <w:pPr>
        <w:spacing w:line="438" w:lineRule="exact"/>
      </w:pPr>
    </w:p>
    <w:p w14:paraId="13276679" w14:textId="77777777" w:rsidR="003D2684" w:rsidRDefault="003D2684" w:rsidP="003D2684">
      <w:pPr>
        <w:spacing w:line="438" w:lineRule="exact"/>
      </w:pPr>
    </w:p>
    <w:p w14:paraId="38D82856" w14:textId="57904262" w:rsidR="002C3B32" w:rsidRPr="003D2684" w:rsidRDefault="002C3B32" w:rsidP="002C3B32">
      <w:pPr>
        <w:spacing w:line="438" w:lineRule="exact"/>
      </w:pPr>
    </w:p>
    <w:p w14:paraId="544F8CF5" w14:textId="0ADF674D" w:rsidR="002C3B32" w:rsidRDefault="002C3B32" w:rsidP="002C3B32">
      <w:pPr>
        <w:spacing w:line="438" w:lineRule="exact"/>
      </w:pPr>
    </w:p>
    <w:p w14:paraId="378AB5B6" w14:textId="5951C2DB" w:rsidR="002C3B32" w:rsidRDefault="002C3B32" w:rsidP="002C3B32">
      <w:pPr>
        <w:spacing w:line="438" w:lineRule="exact"/>
      </w:pPr>
      <w:r>
        <w:rPr>
          <w:rFonts w:hint="eastAsia"/>
        </w:rPr>
        <w:t>3</w:t>
      </w:r>
      <w:r>
        <w:t>.1.4</w:t>
      </w:r>
      <w:r>
        <w:tab/>
      </w:r>
      <w:r>
        <w:rPr>
          <w:rFonts w:hint="eastAsia"/>
        </w:rPr>
        <w:t>ウレタンシートの開発</w:t>
      </w:r>
    </w:p>
    <w:p w14:paraId="3369BB17" w14:textId="77777777" w:rsidR="00F1475E" w:rsidRDefault="00F1475E" w:rsidP="00F1475E">
      <w:pPr>
        <w:spacing w:line="438" w:lineRule="exact"/>
      </w:pPr>
      <w:r>
        <w:rPr>
          <w:rFonts w:hint="eastAsia"/>
        </w:rPr>
        <w:t>次にウレタンシートについて記述する。</w:t>
      </w:r>
    </w:p>
    <w:p w14:paraId="7A3B37E5" w14:textId="77777777" w:rsidR="00F1475E" w:rsidRDefault="00F1475E" w:rsidP="00F1475E">
      <w:pPr>
        <w:spacing w:line="438" w:lineRule="exact"/>
      </w:pPr>
      <w:r>
        <w:rPr>
          <w:rFonts w:hint="eastAsia"/>
        </w:rPr>
        <w:t>前述の布生地採用により、寝心地は向上したが、チューブの凸凹が要介護者の肌に圧をかけてしまい、床ずれの要因になる可能性があった。</w:t>
      </w:r>
    </w:p>
    <w:p w14:paraId="4CDC4487" w14:textId="77777777" w:rsidR="00F1475E" w:rsidRDefault="00F1475E" w:rsidP="00F1475E">
      <w:pPr>
        <w:spacing w:line="438" w:lineRule="exact"/>
      </w:pPr>
      <w:r>
        <w:rPr>
          <w:rFonts w:hint="eastAsia"/>
        </w:rPr>
        <w:t>そのため、チューブの上にウレタンクッションを挟むことで、チューブの凸凹による圧を軽減、床ずれの心配を減少させた。</w:t>
      </w:r>
    </w:p>
    <w:p w14:paraId="30AD2001" w14:textId="393DBE18" w:rsidR="002C3B32" w:rsidRPr="003D2684" w:rsidRDefault="00F1475E" w:rsidP="00F1475E">
      <w:pPr>
        <w:spacing w:line="438" w:lineRule="exact"/>
      </w:pPr>
      <w:r>
        <w:rPr>
          <w:rFonts w:hint="eastAsia"/>
        </w:rPr>
        <w:t>なお本技術は、パラマウントベッド社の単独技術として特許化されている。</w:t>
      </w:r>
    </w:p>
    <w:p w14:paraId="43AF6FD5" w14:textId="2FD13013" w:rsidR="002C3B32" w:rsidRDefault="002C3B32" w:rsidP="002C3B32">
      <w:pPr>
        <w:spacing w:line="438" w:lineRule="exact"/>
      </w:pPr>
    </w:p>
    <w:p w14:paraId="08AB9AD2" w14:textId="3A5F1812" w:rsidR="00F1475E" w:rsidRDefault="00F1475E" w:rsidP="002C3B32">
      <w:pPr>
        <w:spacing w:line="438" w:lineRule="exact"/>
      </w:pPr>
    </w:p>
    <w:p w14:paraId="6D2B43B4" w14:textId="77777777" w:rsidR="00F1475E" w:rsidRDefault="00F1475E" w:rsidP="002C3B32">
      <w:pPr>
        <w:spacing w:line="438" w:lineRule="exact"/>
      </w:pPr>
    </w:p>
    <w:p w14:paraId="1A422E47" w14:textId="462A3201" w:rsidR="002C3B32" w:rsidRDefault="002C3B32" w:rsidP="002C3B32">
      <w:pPr>
        <w:spacing w:line="438" w:lineRule="exact"/>
      </w:pPr>
      <w:r>
        <w:rPr>
          <w:rFonts w:hint="eastAsia"/>
        </w:rPr>
        <w:t>3</w:t>
      </w:r>
      <w:r>
        <w:t>.2</w:t>
      </w:r>
      <w:r>
        <w:tab/>
      </w:r>
      <w:r>
        <w:rPr>
          <w:rFonts w:hint="eastAsia"/>
        </w:rPr>
        <w:t>センサー部分の開発</w:t>
      </w:r>
    </w:p>
    <w:p w14:paraId="128E0419" w14:textId="77777777" w:rsidR="00F1475E" w:rsidRDefault="00F1475E" w:rsidP="00F1475E">
      <w:pPr>
        <w:spacing w:line="438" w:lineRule="exact"/>
      </w:pPr>
      <w:r>
        <w:rPr>
          <w:rFonts w:hint="eastAsia"/>
        </w:rPr>
        <w:t>次に筐体部分について記述する。</w:t>
      </w:r>
    </w:p>
    <w:p w14:paraId="6D3FEDF9" w14:textId="77777777" w:rsidR="00F1475E" w:rsidRDefault="00F1475E" w:rsidP="00F1475E">
      <w:pPr>
        <w:spacing w:line="438" w:lineRule="exact"/>
      </w:pPr>
      <w:r>
        <w:rPr>
          <w:rFonts w:hint="eastAsia"/>
        </w:rPr>
        <w:t>筐体部分は主な機能として、空気を吸引するポンプ部、排泄臭気を検出するセンサー部、センサーデータを送信する送信部がある。</w:t>
      </w:r>
    </w:p>
    <w:p w14:paraId="489960D1" w14:textId="77777777" w:rsidR="00F1475E" w:rsidRDefault="00F1475E" w:rsidP="00F1475E">
      <w:pPr>
        <w:spacing w:line="438" w:lineRule="exact"/>
      </w:pPr>
      <w:r>
        <w:rPr>
          <w:rFonts w:hint="eastAsia"/>
        </w:rPr>
        <w:t>吸引部のチューブを通して、吸引した空気が筐体内のセンサー部へ流入し、排泄臭気がセンサーに反応することで、排泄検知している。</w:t>
      </w:r>
    </w:p>
    <w:p w14:paraId="3F241967" w14:textId="77777777" w:rsidR="00F1475E" w:rsidRDefault="00F1475E" w:rsidP="00F1475E">
      <w:pPr>
        <w:spacing w:line="438" w:lineRule="exact"/>
      </w:pPr>
      <w:r>
        <w:rPr>
          <w:rFonts w:hint="eastAsia"/>
        </w:rPr>
        <w:t>本節では、筐体における課題を、設計上どのように留意したか記述していく。</w:t>
      </w:r>
    </w:p>
    <w:p w14:paraId="66EF5856" w14:textId="77777777" w:rsidR="00F1475E" w:rsidRDefault="00F1475E" w:rsidP="00F1475E">
      <w:pPr>
        <w:spacing w:line="438" w:lineRule="exact"/>
      </w:pPr>
    </w:p>
    <w:p w14:paraId="071CC5DE" w14:textId="77777777" w:rsidR="00F1475E" w:rsidRDefault="00F1475E" w:rsidP="00F1475E">
      <w:pPr>
        <w:spacing w:line="438" w:lineRule="exact"/>
      </w:pPr>
    </w:p>
    <w:p w14:paraId="75DF9B54" w14:textId="77777777" w:rsidR="00F1475E" w:rsidRDefault="00F1475E" w:rsidP="00F1475E">
      <w:pPr>
        <w:spacing w:line="438" w:lineRule="exact"/>
      </w:pPr>
    </w:p>
    <w:p w14:paraId="5BCD1AFE" w14:textId="669158D0" w:rsidR="002C3B32" w:rsidRPr="00F1475E" w:rsidRDefault="002C3B32" w:rsidP="002C3B32">
      <w:pPr>
        <w:spacing w:line="438" w:lineRule="exact"/>
      </w:pPr>
    </w:p>
    <w:p w14:paraId="71091BE5" w14:textId="05801575" w:rsidR="002C3B32" w:rsidRDefault="002C3B32" w:rsidP="002C3B32">
      <w:pPr>
        <w:spacing w:line="438" w:lineRule="exact"/>
      </w:pPr>
    </w:p>
    <w:p w14:paraId="1DC3E752" w14:textId="1AF61831" w:rsidR="002C3B32" w:rsidRDefault="002C3B32" w:rsidP="002C3B32">
      <w:pPr>
        <w:spacing w:line="438" w:lineRule="exact"/>
      </w:pPr>
      <w:r>
        <w:rPr>
          <w:rFonts w:hint="eastAsia"/>
        </w:rPr>
        <w:t>3</w:t>
      </w:r>
      <w:r>
        <w:t>.2.1</w:t>
      </w:r>
      <w:r>
        <w:tab/>
      </w:r>
      <w:r>
        <w:rPr>
          <w:rFonts w:hint="eastAsia"/>
        </w:rPr>
        <w:t>センサー部分の改良</w:t>
      </w:r>
    </w:p>
    <w:p w14:paraId="6484D56B" w14:textId="77777777" w:rsidR="00F1475E" w:rsidRDefault="00F1475E" w:rsidP="00F1475E">
      <w:pPr>
        <w:spacing w:line="438" w:lineRule="exact"/>
      </w:pPr>
      <w:r>
        <w:rPr>
          <w:rFonts w:hint="eastAsia"/>
        </w:rPr>
        <w:t>次に筐体部分について記述する。</w:t>
      </w:r>
    </w:p>
    <w:p w14:paraId="56FC50E5" w14:textId="77777777" w:rsidR="00F1475E" w:rsidRDefault="00F1475E" w:rsidP="00F1475E">
      <w:pPr>
        <w:spacing w:line="438" w:lineRule="exact"/>
      </w:pPr>
      <w:r>
        <w:rPr>
          <w:rFonts w:hint="eastAsia"/>
        </w:rPr>
        <w:t>筐体部分は主な機能として、空気を吸引するポンプ部、排泄臭気を検出するセンサー部、センサーデータを送信する送信部がある。</w:t>
      </w:r>
    </w:p>
    <w:p w14:paraId="28B85808" w14:textId="77777777" w:rsidR="00F1475E" w:rsidRDefault="00F1475E" w:rsidP="00F1475E">
      <w:pPr>
        <w:spacing w:line="438" w:lineRule="exact"/>
      </w:pPr>
      <w:r>
        <w:rPr>
          <w:rFonts w:hint="eastAsia"/>
        </w:rPr>
        <w:t>吸引部のチューブを通して、吸引した空気が筐体内のセンサー部へ流入し、排泄臭気がセンサーに反応することで、排泄検知している。</w:t>
      </w:r>
    </w:p>
    <w:p w14:paraId="4315E187" w14:textId="77777777" w:rsidR="00F1475E" w:rsidRDefault="00F1475E" w:rsidP="00F1475E">
      <w:pPr>
        <w:spacing w:line="438" w:lineRule="exact"/>
      </w:pPr>
      <w:r>
        <w:rPr>
          <w:rFonts w:hint="eastAsia"/>
        </w:rPr>
        <w:t>本節では、筐体における課題を、設計上どのように留意したか記述していく。</w:t>
      </w:r>
    </w:p>
    <w:p w14:paraId="3979E1D8" w14:textId="77777777" w:rsidR="00F1475E" w:rsidRDefault="00F1475E" w:rsidP="00F1475E">
      <w:pPr>
        <w:spacing w:line="438" w:lineRule="exact"/>
      </w:pPr>
    </w:p>
    <w:p w14:paraId="13D9E13B" w14:textId="77777777" w:rsidR="00F1475E" w:rsidRDefault="00F1475E" w:rsidP="00F1475E">
      <w:pPr>
        <w:spacing w:line="438" w:lineRule="exact"/>
      </w:pPr>
      <w:r>
        <w:rPr>
          <w:rFonts w:hint="eastAsia"/>
        </w:rPr>
        <w:t>ポンプ部は、初期段階では流入量の大きなバキュームポンプを選定していた。空気流入量は</w:t>
      </w:r>
      <w:r>
        <w:t>30-40ℓ/minである。これはベッド内の空気吸引には数十ℓ/min必要と当時考えたことが理由である。</w:t>
      </w:r>
    </w:p>
    <w:p w14:paraId="28A24C08" w14:textId="77777777" w:rsidR="00F1475E" w:rsidRDefault="00F1475E" w:rsidP="00F1475E">
      <w:pPr>
        <w:spacing w:line="438" w:lineRule="exact"/>
      </w:pPr>
      <w:r>
        <w:rPr>
          <w:rFonts w:hint="eastAsia"/>
        </w:rPr>
        <w:t>しかし研究を進めていく中で、空気吸引には数</w:t>
      </w:r>
      <w:r>
        <w:t>ℓ/minあれば排泄検知には十分であることがわかったこと、また当初選定していたバキュームポンプでは、騒音や設置に課題があったことから、ポンプの再選定を行った。</w:t>
      </w:r>
    </w:p>
    <w:p w14:paraId="754BA033" w14:textId="77777777" w:rsidR="00F1475E" w:rsidRDefault="00F1475E" w:rsidP="00F1475E">
      <w:pPr>
        <w:spacing w:line="438" w:lineRule="exact"/>
      </w:pPr>
      <w:r>
        <w:rPr>
          <w:rFonts w:hint="eastAsia"/>
        </w:rPr>
        <w:t>その結果、小型かつ吸引音がほとんどない、ピエゾ素子ポンプを選定した。</w:t>
      </w:r>
    </w:p>
    <w:p w14:paraId="714DC7CD" w14:textId="77777777" w:rsidR="00F1475E" w:rsidRDefault="00F1475E" w:rsidP="00F1475E">
      <w:pPr>
        <w:spacing w:line="438" w:lineRule="exact"/>
      </w:pPr>
      <w:r>
        <w:rPr>
          <w:rFonts w:hint="eastAsia"/>
        </w:rPr>
        <w:t>ピエゾ素子ポンプは、超音波振動を応用して「空気ポンプ」として動作させる構造設計を行い、非常に小型・薄型・静音のエアデバイスである。これを用いることで、筐体内にポンプを内蔵させることが可能となった。また、就寝時に使用する機器のため、静音化が必須条件であったが、ピエゾ素子ポンプに変更することで、それも実現可能となった。</w:t>
      </w:r>
    </w:p>
    <w:p w14:paraId="4FF6E64D" w14:textId="77777777" w:rsidR="00F1475E" w:rsidRDefault="00F1475E" w:rsidP="00F1475E">
      <w:pPr>
        <w:spacing w:line="438" w:lineRule="exact"/>
      </w:pPr>
      <w:r>
        <w:rPr>
          <w:rFonts w:hint="eastAsia"/>
        </w:rPr>
        <w:t>以上により、ポンプ選定を変更することで、静音化が可能となった。</w:t>
      </w:r>
    </w:p>
    <w:p w14:paraId="4DEE084A" w14:textId="77777777" w:rsidR="00F1475E" w:rsidRDefault="00F1475E" w:rsidP="00F1475E">
      <w:pPr>
        <w:spacing w:line="438" w:lineRule="exact"/>
      </w:pPr>
    </w:p>
    <w:p w14:paraId="3FC0E370" w14:textId="77777777" w:rsidR="00F1475E" w:rsidRDefault="00F1475E" w:rsidP="00F1475E">
      <w:pPr>
        <w:spacing w:line="438" w:lineRule="exact"/>
      </w:pPr>
      <w:r>
        <w:rPr>
          <w:rFonts w:hint="eastAsia"/>
        </w:rPr>
        <w:t>また空気吸引時に誤って排泄物を吸引してしまった際に受け止めるタンク部分を追加設計した。</w:t>
      </w:r>
    </w:p>
    <w:p w14:paraId="65E21062" w14:textId="77777777" w:rsidR="00F1475E" w:rsidRDefault="00F1475E" w:rsidP="00F1475E">
      <w:pPr>
        <w:spacing w:line="438" w:lineRule="exact"/>
      </w:pPr>
      <w:r>
        <w:rPr>
          <w:rFonts w:hint="eastAsia"/>
        </w:rPr>
        <w:t>これは検証実験を行う中で、空気吸引とともに排泄物自体を吸引してしまい、センサー部分を汚染・腐食してしまう事態が発生したためである。</w:t>
      </w:r>
    </w:p>
    <w:p w14:paraId="2C9B717E" w14:textId="77777777" w:rsidR="00F1475E" w:rsidRDefault="00F1475E" w:rsidP="00F1475E">
      <w:pPr>
        <w:spacing w:line="438" w:lineRule="exact"/>
      </w:pPr>
      <w:r>
        <w:rPr>
          <w:rFonts w:hint="eastAsia"/>
        </w:rPr>
        <w:t>そこで、排泄物を吸引した場合にも、ポンプ部に排泄物が到達しないよう、ポンプ部に排泄物が留まるタンクスペースを設けるよう設計を変更した。</w:t>
      </w:r>
    </w:p>
    <w:p w14:paraId="625DCC35" w14:textId="77777777" w:rsidR="00F1475E" w:rsidRDefault="00F1475E" w:rsidP="00F1475E">
      <w:pPr>
        <w:spacing w:line="438" w:lineRule="exact"/>
      </w:pPr>
      <w:r>
        <w:rPr>
          <w:rFonts w:hint="eastAsia"/>
        </w:rPr>
        <w:t>これにより、たとえ排泄物を吸引してしまっても、ポンプ部内部には排泄物が</w:t>
      </w:r>
      <w:r>
        <w:rPr>
          <w:rFonts w:hint="eastAsia"/>
        </w:rPr>
        <w:lastRenderedPageBreak/>
        <w:t>流入しないようになった。またポンプ部とタンクスペースを分離することで、タンクスペースを洗浄すれば筐体の衛生面が保持できるようにした。</w:t>
      </w:r>
    </w:p>
    <w:p w14:paraId="436FFA80" w14:textId="77777777" w:rsidR="00F1475E" w:rsidRDefault="00F1475E" w:rsidP="00F1475E">
      <w:pPr>
        <w:spacing w:line="438" w:lineRule="exact"/>
      </w:pPr>
      <w:r>
        <w:rPr>
          <w:rFonts w:hint="eastAsia"/>
        </w:rPr>
        <w:t>恒常的に排泄物に汚染される機器だからこそ、汚染後に簡易洗浄は重要な課題である。</w:t>
      </w:r>
    </w:p>
    <w:p w14:paraId="39E9D3E5" w14:textId="77777777" w:rsidR="00F1475E" w:rsidRDefault="00F1475E" w:rsidP="00F1475E">
      <w:pPr>
        <w:spacing w:line="438" w:lineRule="exact"/>
      </w:pPr>
    </w:p>
    <w:p w14:paraId="5A72D866" w14:textId="77777777" w:rsidR="00F1475E" w:rsidRDefault="00F1475E" w:rsidP="00F1475E">
      <w:pPr>
        <w:spacing w:line="438" w:lineRule="exact"/>
      </w:pPr>
      <w:r>
        <w:rPr>
          <w:rFonts w:hint="eastAsia"/>
        </w:rPr>
        <w:t>ガスセンサーの選定時には、以下のことに留意して選定した。</w:t>
      </w:r>
    </w:p>
    <w:p w14:paraId="02E4A397" w14:textId="77777777" w:rsidR="00F1475E" w:rsidRDefault="00F1475E" w:rsidP="00F1475E">
      <w:pPr>
        <w:spacing w:line="438" w:lineRule="exact"/>
      </w:pPr>
      <w:r>
        <w:t>1. 日常的に使用するため耐久性に優れていること</w:t>
      </w:r>
    </w:p>
    <w:p w14:paraId="186485DD" w14:textId="77777777" w:rsidR="00F1475E" w:rsidRDefault="00F1475E" w:rsidP="00F1475E">
      <w:pPr>
        <w:spacing w:line="438" w:lineRule="exact"/>
      </w:pPr>
      <w:r>
        <w:t xml:space="preserve">2. 量産時を考慮し、比較的安価であること、流通実績があること、今後も販売が継続される可能性が高いこと </w:t>
      </w:r>
    </w:p>
    <w:p w14:paraId="637036FE" w14:textId="77777777" w:rsidR="00F1475E" w:rsidRDefault="00F1475E" w:rsidP="00F1475E">
      <w:pPr>
        <w:spacing w:line="438" w:lineRule="exact"/>
      </w:pPr>
    </w:p>
    <w:p w14:paraId="62FA9898" w14:textId="77777777" w:rsidR="00F1475E" w:rsidRDefault="00F1475E" w:rsidP="00F1475E">
      <w:pPr>
        <w:spacing w:line="438" w:lineRule="exact"/>
      </w:pPr>
      <w:r>
        <w:rPr>
          <w:rFonts w:hint="eastAsia"/>
        </w:rPr>
        <w:t>ガスセンサーは、火災検知器などで用いられている、一度しか反応しない使い捨て仕様のセンサーも多くある。それらのセンサーは反応性はよいが、使い捨てのため日常的には使うことが困難である。そのため日常的に使用する本筐体では、コストパフォーマンスや使用勝手の点から適さないと考えた。</w:t>
      </w:r>
    </w:p>
    <w:p w14:paraId="42BCF5C1" w14:textId="77777777" w:rsidR="00F1475E" w:rsidRDefault="00F1475E" w:rsidP="00F1475E">
      <w:pPr>
        <w:spacing w:line="438" w:lineRule="exact"/>
      </w:pPr>
      <w:r>
        <w:rPr>
          <w:rFonts w:hint="eastAsia"/>
        </w:rPr>
        <w:t>本筐体では、空気清浄機やエアコンへの搭載で実績のある、フィガロ技研社のガスセンサーを採用した。</w:t>
      </w:r>
    </w:p>
    <w:p w14:paraId="662CD496" w14:textId="77777777" w:rsidR="00F1475E" w:rsidRDefault="00F1475E" w:rsidP="00F1475E">
      <w:pPr>
        <w:spacing w:line="438" w:lineRule="exact"/>
      </w:pPr>
      <w:r>
        <w:rPr>
          <w:rFonts w:hint="eastAsia"/>
        </w:rPr>
        <w:t>本センサーは空気清浄機やエアコンなど、日常的に使用する製品において使用されている。</w:t>
      </w:r>
    </w:p>
    <w:p w14:paraId="60E478C6" w14:textId="77777777" w:rsidR="00F1475E" w:rsidRDefault="00F1475E" w:rsidP="00F1475E">
      <w:pPr>
        <w:spacing w:line="438" w:lineRule="exact"/>
      </w:pPr>
      <w:r>
        <w:rPr>
          <w:rFonts w:hint="eastAsia"/>
        </w:rPr>
        <w:t>部屋内のタバコや異臭などを検知すると、空気清浄機やエアコンが空気吸引するために用いられている。</w:t>
      </w:r>
    </w:p>
    <w:p w14:paraId="37FA2E8E" w14:textId="77777777" w:rsidR="00F1475E" w:rsidRDefault="00F1475E" w:rsidP="00F1475E">
      <w:pPr>
        <w:spacing w:line="438" w:lineRule="exact"/>
      </w:pPr>
      <w:r>
        <w:rPr>
          <w:rFonts w:hint="eastAsia"/>
        </w:rPr>
        <w:t>そのため、日常的な使用に耐えうること、耐久年数が数年であること、ゆえにコストパフォーマンスが高いことが選定理由となった。</w:t>
      </w:r>
    </w:p>
    <w:p w14:paraId="13D8C346" w14:textId="77777777" w:rsidR="00F1475E" w:rsidRDefault="00F1475E" w:rsidP="00F1475E">
      <w:pPr>
        <w:spacing w:line="438" w:lineRule="exact"/>
      </w:pPr>
      <w:r>
        <w:rPr>
          <w:rFonts w:hint="eastAsia"/>
        </w:rPr>
        <w:t>また、本センサーは大量生産されているため、比較的安価であること、流通実績があること、今後も販売が継続される可能性が高いこと、これらも選定理由となった。</w:t>
      </w:r>
    </w:p>
    <w:p w14:paraId="7DC8050E" w14:textId="77777777" w:rsidR="00F1475E" w:rsidRDefault="00F1475E" w:rsidP="00F1475E">
      <w:pPr>
        <w:spacing w:line="438" w:lineRule="exact"/>
      </w:pPr>
    </w:p>
    <w:p w14:paraId="7D76E5DD" w14:textId="77777777" w:rsidR="00F1475E" w:rsidRDefault="00F1475E" w:rsidP="00F1475E">
      <w:pPr>
        <w:spacing w:line="438" w:lineRule="exact"/>
      </w:pPr>
      <w:r>
        <w:rPr>
          <w:rFonts w:hint="eastAsia"/>
        </w:rPr>
        <w:t>送信部については、実験時は</w:t>
      </w:r>
      <w:r>
        <w:t>wifi接続を前提としたwifiモジュールを搭載していたが、2018年現在の介護施設はwifi設備の過渡期であること、そのためwifiありきの送信モジュール選定は、本製品導入時に、施設側にwifi設置を強いなくてはならないため、避ける必要があった。そこで製品化の際には、wifiなど</w:t>
      </w:r>
      <w:r>
        <w:lastRenderedPageBreak/>
        <w:t>のネットワークインフラがなくとも使用可能な無線モジュールを選定した。具体的にはサブギガ帯モジュールを使用し、専用送受信機を使用することで、施設側のネットワークインフラ構築を不要とした。</w:t>
      </w:r>
    </w:p>
    <w:p w14:paraId="555D522F" w14:textId="77777777" w:rsidR="00F1475E" w:rsidRDefault="00F1475E" w:rsidP="00F1475E">
      <w:pPr>
        <w:spacing w:line="438" w:lineRule="exact"/>
      </w:pPr>
    </w:p>
    <w:p w14:paraId="7826BB80" w14:textId="77777777" w:rsidR="00F1475E" w:rsidRDefault="00F1475E" w:rsidP="00F1475E">
      <w:pPr>
        <w:spacing w:line="438" w:lineRule="exact"/>
      </w:pPr>
      <w:r>
        <w:rPr>
          <w:rFonts w:hint="eastAsia"/>
        </w:rPr>
        <w:t>以上より、筐体部に使用する部品選定の見直しおよび設計変更により、現場での使用に耐えうる製品を実現した。</w:t>
      </w:r>
    </w:p>
    <w:p w14:paraId="00F402F5" w14:textId="77777777" w:rsidR="00F1475E" w:rsidRDefault="00F1475E" w:rsidP="00F1475E">
      <w:pPr>
        <w:spacing w:line="438" w:lineRule="exact"/>
      </w:pPr>
    </w:p>
    <w:p w14:paraId="2C222262" w14:textId="77777777" w:rsidR="00F1475E" w:rsidRDefault="00F1475E" w:rsidP="00F1475E">
      <w:pPr>
        <w:spacing w:line="438" w:lineRule="exact"/>
      </w:pPr>
    </w:p>
    <w:p w14:paraId="348DD7FB" w14:textId="77777777" w:rsidR="00F1475E" w:rsidRDefault="00F1475E" w:rsidP="00F1475E">
      <w:pPr>
        <w:spacing w:line="438" w:lineRule="exact"/>
      </w:pPr>
    </w:p>
    <w:p w14:paraId="6E0ABD81" w14:textId="2D14F66D" w:rsidR="002C3B32" w:rsidRPr="00F1475E" w:rsidRDefault="002C3B32" w:rsidP="002C3B32">
      <w:pPr>
        <w:spacing w:line="438" w:lineRule="exact"/>
      </w:pPr>
    </w:p>
    <w:p w14:paraId="183E711E" w14:textId="2E86443F" w:rsidR="002C3B32" w:rsidRDefault="002C3B32" w:rsidP="002C3B32">
      <w:pPr>
        <w:spacing w:line="438" w:lineRule="exact"/>
      </w:pPr>
    </w:p>
    <w:p w14:paraId="6FF4EF23" w14:textId="393C26E1" w:rsidR="002C3B32" w:rsidRDefault="002C3B32" w:rsidP="002C3B32">
      <w:pPr>
        <w:spacing w:line="438" w:lineRule="exact"/>
      </w:pPr>
      <w:r>
        <w:rPr>
          <w:rFonts w:hint="eastAsia"/>
        </w:rPr>
        <w:t>3</w:t>
      </w:r>
      <w:r>
        <w:t>.3</w:t>
      </w:r>
      <w:r>
        <w:tab/>
      </w:r>
      <w:r>
        <w:rPr>
          <w:rFonts w:hint="eastAsia"/>
        </w:rPr>
        <w:t>アルゴリズムの構築</w:t>
      </w:r>
    </w:p>
    <w:p w14:paraId="305884FE" w14:textId="77777777" w:rsidR="00F1475E" w:rsidRDefault="00F1475E" w:rsidP="00F1475E">
      <w:pPr>
        <w:spacing w:line="438" w:lineRule="exact"/>
      </w:pPr>
      <w:r>
        <w:rPr>
          <w:rFonts w:hint="eastAsia"/>
        </w:rPr>
        <w:t>アルゴリズムの構築について述べる。</w:t>
      </w:r>
    </w:p>
    <w:p w14:paraId="4EF2E0BC" w14:textId="77777777" w:rsidR="00F1475E" w:rsidRDefault="00F1475E" w:rsidP="00F1475E">
      <w:pPr>
        <w:spacing w:line="438" w:lineRule="exact"/>
      </w:pPr>
      <w:r>
        <w:rPr>
          <w:rFonts w:hint="eastAsia"/>
        </w:rPr>
        <w:t>排泄検知システムにおけるアルゴリズムとは、センサーデータを用いて排泄検知を可能とするソフトウェア処理のロジックを指す。</w:t>
      </w:r>
    </w:p>
    <w:p w14:paraId="56A46BAE" w14:textId="77777777" w:rsidR="00F1475E" w:rsidRDefault="00F1475E" w:rsidP="00F1475E">
      <w:pPr>
        <w:spacing w:line="438" w:lineRule="exact"/>
      </w:pPr>
    </w:p>
    <w:p w14:paraId="7CC3D4D0" w14:textId="77777777" w:rsidR="00F1475E" w:rsidRDefault="00F1475E" w:rsidP="00F1475E">
      <w:pPr>
        <w:spacing w:line="438" w:lineRule="exact"/>
      </w:pPr>
      <w:r>
        <w:rPr>
          <w:rFonts w:hint="eastAsia"/>
        </w:rPr>
        <w:t>まずはじめに、他の排泄センサーにおいて、どのようなアルゴリズムが使用されているか述べる。</w:t>
      </w:r>
    </w:p>
    <w:p w14:paraId="7FC83143" w14:textId="77777777" w:rsidR="00F1475E" w:rsidRDefault="00F1475E" w:rsidP="00F1475E">
      <w:pPr>
        <w:spacing w:line="438" w:lineRule="exact"/>
      </w:pPr>
    </w:p>
    <w:p w14:paraId="3E16C15D" w14:textId="77777777" w:rsidR="00F1475E" w:rsidRDefault="00F1475E" w:rsidP="00F1475E">
      <w:pPr>
        <w:spacing w:line="438" w:lineRule="exact"/>
      </w:pPr>
      <w:r>
        <w:rPr>
          <w:rFonts w:hint="eastAsia"/>
        </w:rPr>
        <w:t>筒口ら（参考文献）は、排便後の早急なおむつ交換を可能とするため、高齢者や障害者の排便を検知するセンサシステムの開発と臨床現場での評価試験をおこなった。このセンサシステムには、硫化水素、アミン系、</w:t>
      </w:r>
      <w:r>
        <w:t>VOC (有機揮発物質)の3種類に反応するガスセンサ 3 つと温度センサを採用している。!!!おむつにはチューブと温度センサが設けられており，チュー ブからおむつ内の空気を吸引することによってにおい を計測するとともに，温度センサによっておむつ内の 温度を計測する.この合計 4 つのセンサ値を処理する こと</w:t>
      </w:r>
      <w:r>
        <w:rPr>
          <w:rFonts w:hint="eastAsia"/>
        </w:rPr>
        <w:t>によって排便検知をおこなう</w:t>
      </w:r>
      <w:r>
        <w:t>.実験により，各セ ンサによって計測されるデータの傾向を示した.しか し，複数の化学物質に反応するような選択性のないガ スセンサと比較して，硫化水素やアミン系など特定の 化学物質に対して選択性を持っているガスセンサは高 価である.そのため，製品化を</w:t>
      </w:r>
      <w:r>
        <w:lastRenderedPageBreak/>
        <w:t>考えている場合には採 用することが難しい.また，おむつ内に温度センサを 載せておくことやチューブを挿しておかなければなら ないことから，被介護者の体にデバイスが接触するこ とによる不快感や危険性が存在すると考えられ</w:t>
      </w:r>
      <w:r>
        <w:rPr>
          <w:rFonts w:hint="eastAsia"/>
        </w:rPr>
        <w:t>る</w:t>
      </w:r>
      <w:r>
        <w:t xml:space="preserve">. </w:t>
      </w:r>
    </w:p>
    <w:p w14:paraId="0A04E787" w14:textId="77777777" w:rsidR="00F1475E" w:rsidRDefault="00F1475E" w:rsidP="00F1475E">
      <w:pPr>
        <w:spacing w:line="438" w:lineRule="exact"/>
      </w:pPr>
      <w:r>
        <w:t xml:space="preserve">                                        </w:t>
      </w:r>
    </w:p>
    <w:p w14:paraId="7932D83E" w14:textId="77777777" w:rsidR="00F1475E" w:rsidRDefault="00F1475E" w:rsidP="00F1475E">
      <w:pPr>
        <w:spacing w:line="438" w:lineRule="exact"/>
      </w:pPr>
      <w:r>
        <w:rPr>
          <w:rFonts w:hint="eastAsia"/>
        </w:rPr>
        <w:t>他にも，水川ら</w:t>
      </w:r>
      <w:r>
        <w:t xml:space="preserve"> [6] は， FIGARO 技研株式会社製の ガスセンサ TGS2450 をおむつに装着した排泄検知シ ステムを提案している.おむつに装着するため装着時 の違和感を軽減するために小型であることと，センサ が汚染された場合には廃棄できるように安価であるこ とを条件として選定している.水川らは，TGS2450 に 関する応答時間や加熱時間特性などに関する実験をお こない，ガスセンサを用いた排尿・排便検知が十分可 能であることを示した. </w:t>
      </w:r>
    </w:p>
    <w:p w14:paraId="2E9EB730" w14:textId="77777777" w:rsidR="00F1475E" w:rsidRDefault="00F1475E" w:rsidP="00F1475E">
      <w:pPr>
        <w:spacing w:line="438" w:lineRule="exact"/>
      </w:pPr>
      <w:r>
        <w:t xml:space="preserve">                                        </w:t>
      </w:r>
    </w:p>
    <w:p w14:paraId="19E67F3C" w14:textId="77777777" w:rsidR="00F1475E" w:rsidRDefault="00F1475E" w:rsidP="00F1475E">
      <w:pPr>
        <w:spacing w:line="438" w:lineRule="exact"/>
      </w:pPr>
      <w:r>
        <w:rPr>
          <w:rFonts w:hint="eastAsia"/>
        </w:rPr>
        <w:t>このように，ガスセンサを用いた排泄検知に関する</w:t>
      </w:r>
      <w:r>
        <w:t xml:space="preserve"> 研究や製品は散見される.しかし，おむつに装着する 必要があるため，違和感や不快感が伴う場合があると 考えられる.また，センサを廃棄する場合も多く，コス ト面の問題も考えられる.一方で，排泄部周辺の空気 を吸引することでセンサ値を取得する製品も見られる. </w:t>
      </w:r>
    </w:p>
    <w:p w14:paraId="3AABEF9F" w14:textId="77777777" w:rsidR="00F1475E" w:rsidRDefault="00F1475E" w:rsidP="00F1475E">
      <w:pPr>
        <w:spacing w:line="438" w:lineRule="exact"/>
      </w:pPr>
      <w:r>
        <w:t xml:space="preserve">                                        </w:t>
      </w:r>
    </w:p>
    <w:p w14:paraId="711483E5" w14:textId="77777777" w:rsidR="00F1475E" w:rsidRDefault="00F1475E" w:rsidP="00F1475E">
      <w:pPr>
        <w:spacing w:line="438" w:lineRule="exact"/>
      </w:pPr>
      <w:r>
        <w:rPr>
          <w:rFonts w:hint="eastAsia"/>
        </w:rPr>
        <w:t>フォーリーブス株式会社は，尿や便を吸引パイプで</w:t>
      </w:r>
      <w:r>
        <w:t xml:space="preserve"> 吸引しガスセンサによって検出するシステムを開発し た [b].防水フィルタを施したポンプによって吸引する ため汚染されない仕組みをとっており，アルゴリズム によっておならを検出することもできる.排便と排尿 の識別にはベースラインからのピークの幅の違いを用 いており，非接触型となっている.本研究における Lifi もこのシステムと同様に，排泄部周辺の空気を吸引す ることで排泄検知を実現しているが，ガスセンサ値に はセンサ個体差や利用</w:t>
      </w:r>
      <w:r>
        <w:rPr>
          <w:rFonts w:hint="eastAsia"/>
        </w:rPr>
        <w:t>者の個人差によるばらつきが大</w:t>
      </w:r>
      <w:r>
        <w:t xml:space="preserve"> きいため，それらを吸収するアルゴリズムを備えてい る点が異なる. </w:t>
      </w:r>
    </w:p>
    <w:p w14:paraId="3B14DFED" w14:textId="77777777" w:rsidR="00F1475E" w:rsidRDefault="00F1475E" w:rsidP="00F1475E">
      <w:pPr>
        <w:spacing w:line="438" w:lineRule="exact"/>
      </w:pPr>
      <w:r>
        <w:t xml:space="preserve">                                        </w:t>
      </w:r>
    </w:p>
    <w:p w14:paraId="2ADF6B21" w14:textId="77777777" w:rsidR="00F1475E" w:rsidRDefault="00F1475E" w:rsidP="00F1475E">
      <w:pPr>
        <w:spacing w:line="438" w:lineRule="exact"/>
      </w:pPr>
      <w:r>
        <w:t xml:space="preserve">3.2. 排泄検知に関する関連製品 </w:t>
      </w:r>
    </w:p>
    <w:p w14:paraId="581D9745" w14:textId="77777777" w:rsidR="00F1475E" w:rsidRDefault="00F1475E" w:rsidP="00F1475E">
      <w:pPr>
        <w:spacing w:line="438" w:lineRule="exact"/>
      </w:pPr>
      <w:r>
        <w:lastRenderedPageBreak/>
        <w:t xml:space="preserve">                                        </w:t>
      </w:r>
    </w:p>
    <w:p w14:paraId="02411A72" w14:textId="77777777" w:rsidR="00F1475E" w:rsidRDefault="00F1475E" w:rsidP="00F1475E">
      <w:pPr>
        <w:spacing w:line="438" w:lineRule="exact"/>
      </w:pPr>
      <w:r>
        <w:rPr>
          <w:rFonts w:hint="eastAsia"/>
        </w:rPr>
        <w:t>関連製品や特許としても様々なシステムが提案され</w:t>
      </w:r>
      <w:r>
        <w:t xml:space="preserve"> ている [7][8][c]~[i]. </w:t>
      </w:r>
    </w:p>
    <w:p w14:paraId="16A03BDE" w14:textId="77777777" w:rsidR="00F1475E" w:rsidRDefault="00F1475E" w:rsidP="00F1475E">
      <w:pPr>
        <w:spacing w:line="438" w:lineRule="exact"/>
      </w:pPr>
      <w:r>
        <w:t xml:space="preserve">                                        </w:t>
      </w:r>
    </w:p>
    <w:p w14:paraId="1C256CD3" w14:textId="77777777" w:rsidR="00F1475E" w:rsidRDefault="00F1475E" w:rsidP="00F1475E">
      <w:pPr>
        <w:spacing w:line="438" w:lineRule="exact"/>
      </w:pPr>
      <w:r>
        <w:rPr>
          <w:rFonts w:hint="eastAsia"/>
        </w:rPr>
        <w:t>中でも，</w:t>
      </w:r>
      <w:r>
        <w:t>Tsuruhara[g] は，おむつ内に排泄された尿 の量または便の排泄を検知するシステムを提案し，従 来の方法の問題点を鑑みた検知アルゴリズムを開発し た.従来から温度センサによって得られる，温度変化 量を積分することで尿量を算出する方法は提案されて いたが，そのシステムの性質上 2 回目以降の排尿は 1 回目の場合と同様に処理することが難しいなど問題が あった.それに対し，複数の温度センサをおむつに装 着することでセンサ各個から得られるピーク値を加重 加算するアルゴリズム</w:t>
      </w:r>
      <w:r>
        <w:rPr>
          <w:rFonts w:hint="eastAsia"/>
        </w:rPr>
        <w:t>の提案をしている</w:t>
      </w:r>
      <w:r>
        <w:t xml:space="preserve">. </w:t>
      </w:r>
    </w:p>
    <w:p w14:paraId="62CC9578" w14:textId="77777777" w:rsidR="00F1475E" w:rsidRDefault="00F1475E" w:rsidP="00F1475E">
      <w:pPr>
        <w:spacing w:line="438" w:lineRule="exact"/>
      </w:pPr>
      <w:r>
        <w:t xml:space="preserve">                                        </w:t>
      </w:r>
    </w:p>
    <w:p w14:paraId="5D8F0CFC" w14:textId="77777777" w:rsidR="00F1475E" w:rsidRDefault="00F1475E" w:rsidP="00F1475E">
      <w:pPr>
        <w:spacing w:line="438" w:lineRule="exact"/>
      </w:pPr>
      <w:r>
        <w:rPr>
          <w:rFonts w:hint="eastAsia"/>
        </w:rPr>
        <w:t>おむつ内にセットするセンサ関連では</w:t>
      </w:r>
      <w:r>
        <w:t xml:space="preserve">, 桜井・染谷ら が柔らかいワイヤレス有機センサを開発している [9]. このセンサを用いておむつ内に入れられる柔らかい水 </w:t>
      </w:r>
    </w:p>
    <w:p w14:paraId="53F20B11" w14:textId="77777777" w:rsidR="00F1475E" w:rsidRDefault="00F1475E" w:rsidP="00F1475E">
      <w:pPr>
        <w:spacing w:line="438" w:lineRule="exact"/>
      </w:pPr>
      <w:r>
        <w:t xml:space="preserve">                                </w:t>
      </w:r>
    </w:p>
    <w:p w14:paraId="079F7E1F" w14:textId="77777777" w:rsidR="00F1475E" w:rsidRDefault="00F1475E" w:rsidP="00F1475E">
      <w:pPr>
        <w:spacing w:line="438" w:lineRule="exact"/>
      </w:pPr>
      <w:r>
        <w:t xml:space="preserve">                        </w:t>
      </w:r>
    </w:p>
    <w:p w14:paraId="0CB610CE" w14:textId="77777777" w:rsidR="00F1475E" w:rsidRDefault="00F1475E" w:rsidP="00F1475E">
      <w:pPr>
        <w:spacing w:line="438" w:lineRule="exact"/>
      </w:pPr>
      <w:r>
        <w:t xml:space="preserve">                        </w:t>
      </w:r>
    </w:p>
    <w:p w14:paraId="3FAF6263" w14:textId="77777777" w:rsidR="00F1475E" w:rsidRDefault="00F1475E" w:rsidP="00F1475E">
      <w:pPr>
        <w:spacing w:line="438" w:lineRule="exact"/>
      </w:pPr>
      <w:r>
        <w:t xml:space="preserve">                                </w:t>
      </w:r>
    </w:p>
    <w:p w14:paraId="465E489B" w14:textId="77777777" w:rsidR="00F1475E" w:rsidRDefault="00F1475E" w:rsidP="00F1475E">
      <w:pPr>
        <w:spacing w:line="438" w:lineRule="exact"/>
      </w:pPr>
      <w:r>
        <w:t xml:space="preserve">                                        </w:t>
      </w:r>
    </w:p>
    <w:p w14:paraId="2A143794" w14:textId="77777777" w:rsidR="00F1475E" w:rsidRDefault="00F1475E" w:rsidP="00F1475E">
      <w:pPr>
        <w:spacing w:line="438" w:lineRule="exact"/>
      </w:pPr>
    </w:p>
    <w:p w14:paraId="64A4F75D" w14:textId="77777777" w:rsidR="00F1475E" w:rsidRDefault="00F1475E" w:rsidP="00F1475E">
      <w:pPr>
        <w:spacing w:line="438" w:lineRule="exact"/>
      </w:pPr>
      <w:r>
        <w:t xml:space="preserve">                        </w:t>
      </w:r>
    </w:p>
    <w:p w14:paraId="27B29962" w14:textId="77777777" w:rsidR="00F1475E" w:rsidRDefault="00F1475E" w:rsidP="00F1475E">
      <w:pPr>
        <w:spacing w:line="438" w:lineRule="exact"/>
      </w:pPr>
      <w:r>
        <w:t xml:space="preserve">                                                                          </w:t>
      </w:r>
    </w:p>
    <w:p w14:paraId="09B2FBFA" w14:textId="77777777" w:rsidR="00F1475E" w:rsidRDefault="00F1475E" w:rsidP="00F1475E">
      <w:pPr>
        <w:spacing w:line="438" w:lineRule="exact"/>
      </w:pPr>
      <w:r>
        <w:t xml:space="preserve">                                </w:t>
      </w:r>
    </w:p>
    <w:p w14:paraId="32796237" w14:textId="77777777" w:rsidR="00F1475E" w:rsidRDefault="00F1475E" w:rsidP="00F1475E">
      <w:pPr>
        <w:spacing w:line="438" w:lineRule="exact"/>
      </w:pPr>
      <w:r>
        <w:t xml:space="preserve">                                        </w:t>
      </w:r>
    </w:p>
    <w:p w14:paraId="75B99AE3" w14:textId="77777777" w:rsidR="00F1475E" w:rsidRDefault="00F1475E" w:rsidP="00F1475E">
      <w:pPr>
        <w:spacing w:line="438" w:lineRule="exact"/>
      </w:pPr>
      <w:r>
        <w:t>Fig.1. Lifiシステム概要，</w:t>
      </w:r>
    </w:p>
    <w:p w14:paraId="6C77FE88" w14:textId="77777777" w:rsidR="00F1475E" w:rsidRDefault="00F1475E" w:rsidP="00F1475E">
      <w:pPr>
        <w:spacing w:line="438" w:lineRule="exact"/>
      </w:pPr>
      <w:r>
        <w:t xml:space="preserve">a. 概念図，b. ベッドに敷かれたシート部，c. センサユニット </w:t>
      </w:r>
    </w:p>
    <w:p w14:paraId="526CA237" w14:textId="77777777" w:rsidR="00F1475E" w:rsidRDefault="00F1475E" w:rsidP="00F1475E">
      <w:pPr>
        <w:spacing w:line="438" w:lineRule="exact"/>
      </w:pPr>
      <w:r>
        <w:t xml:space="preserve">                                        </w:t>
      </w:r>
    </w:p>
    <w:p w14:paraId="2C97E6BB" w14:textId="77777777" w:rsidR="00F1475E" w:rsidRDefault="00F1475E" w:rsidP="00F1475E">
      <w:pPr>
        <w:spacing w:line="438" w:lineRule="exact"/>
      </w:pPr>
      <w:r>
        <w:rPr>
          <w:rFonts w:hint="eastAsia"/>
        </w:rPr>
        <w:t>分検出センサシートを開発しているが</w:t>
      </w:r>
      <w:r>
        <w:t>, これを用いる と無接触でデータを取れるため, 被介護者の動きをケー ブルなどで制限する必要が</w:t>
      </w:r>
      <w:r>
        <w:lastRenderedPageBreak/>
        <w:t xml:space="preserve">なくなる. </w:t>
      </w:r>
    </w:p>
    <w:p w14:paraId="5A7B6A1A" w14:textId="77777777" w:rsidR="00F1475E" w:rsidRDefault="00F1475E" w:rsidP="00F1475E">
      <w:pPr>
        <w:spacing w:line="438" w:lineRule="exact"/>
      </w:pPr>
      <w:r>
        <w:t xml:space="preserve">                                        </w:t>
      </w:r>
    </w:p>
    <w:p w14:paraId="4BA23CF0" w14:textId="4D3F2EE5" w:rsidR="00F1475E" w:rsidRDefault="00F1475E" w:rsidP="00F1475E">
      <w:pPr>
        <w:spacing w:line="438" w:lineRule="exact"/>
      </w:pPr>
      <w:r>
        <w:rPr>
          <w:rFonts w:hint="eastAsia"/>
        </w:rPr>
        <w:t>他にも排泄検知に関する製品は散見されるものの，</w:t>
      </w:r>
      <w:r>
        <w:t xml:space="preserve"> おむつ内外に温度センサなどのセンサ類を装着することによって排泄検知を実現するもためある. </w:t>
      </w:r>
    </w:p>
    <w:p w14:paraId="2A08A6B2" w14:textId="77777777" w:rsidR="00F1475E" w:rsidRDefault="00F1475E" w:rsidP="00F1475E">
      <w:pPr>
        <w:spacing w:line="438" w:lineRule="exact"/>
      </w:pPr>
      <w:r>
        <w:t xml:space="preserve">                                </w:t>
      </w:r>
    </w:p>
    <w:p w14:paraId="28EFB689" w14:textId="77777777" w:rsidR="00F1475E" w:rsidRDefault="00F1475E" w:rsidP="00F1475E">
      <w:pPr>
        <w:spacing w:line="438" w:lineRule="exact"/>
      </w:pPr>
      <w:r>
        <w:t xml:space="preserve">                        </w:t>
      </w:r>
    </w:p>
    <w:p w14:paraId="53AC4F04" w14:textId="0F3A5E45" w:rsidR="002C3B32" w:rsidRPr="00F1475E" w:rsidRDefault="00F1475E" w:rsidP="00F1475E">
      <w:pPr>
        <w:spacing w:line="438" w:lineRule="exact"/>
      </w:pPr>
      <w:r>
        <w:t xml:space="preserve">                </w:t>
      </w:r>
    </w:p>
    <w:p w14:paraId="4B5E723D" w14:textId="01517CAF" w:rsidR="002C3B32" w:rsidRDefault="002C3B32" w:rsidP="002C3B32">
      <w:pPr>
        <w:spacing w:line="438" w:lineRule="exact"/>
      </w:pPr>
    </w:p>
    <w:p w14:paraId="2E28F5FB" w14:textId="0E1E9FD9" w:rsidR="002C3B32" w:rsidRDefault="002C3B32" w:rsidP="002C3B32">
      <w:pPr>
        <w:spacing w:line="438" w:lineRule="exact"/>
      </w:pPr>
      <w:r>
        <w:rPr>
          <w:rFonts w:hint="eastAsia"/>
        </w:rPr>
        <w:t>3</w:t>
      </w:r>
      <w:r>
        <w:t>.3.1</w:t>
      </w:r>
      <w:r>
        <w:tab/>
      </w:r>
      <w:r>
        <w:rPr>
          <w:rFonts w:hint="eastAsia"/>
        </w:rPr>
        <w:t>アルゴリズムの検証</w:t>
      </w:r>
    </w:p>
    <w:p w14:paraId="1DBAE711" w14:textId="77777777" w:rsidR="00F1475E" w:rsidRDefault="00F1475E" w:rsidP="00F1475E">
      <w:pPr>
        <w:spacing w:line="438" w:lineRule="exact"/>
      </w:pPr>
      <w:r>
        <w:rPr>
          <w:rFonts w:hint="eastAsia"/>
        </w:rPr>
        <w:t>また、今まで若者の被験者で行っていた検証実験の結果、検出技術は問題ないと判断していたため、</w:t>
      </w:r>
    </w:p>
    <w:p w14:paraId="263F2782" w14:textId="77777777" w:rsidR="00F1475E" w:rsidRDefault="00F1475E" w:rsidP="00F1475E">
      <w:pPr>
        <w:spacing w:line="438" w:lineRule="exact"/>
      </w:pPr>
      <w:r>
        <w:rPr>
          <w:rFonts w:hint="eastAsia"/>
        </w:rPr>
        <w:t>実際の臨床現場で要介護者を被験者とした検証実験を行った。</w:t>
      </w:r>
    </w:p>
    <w:p w14:paraId="5FDB5FC5" w14:textId="77777777" w:rsidR="00F1475E" w:rsidRDefault="00F1475E" w:rsidP="00F1475E">
      <w:pPr>
        <w:spacing w:line="438" w:lineRule="exact"/>
      </w:pPr>
    </w:p>
    <w:p w14:paraId="7DF5F595" w14:textId="77777777" w:rsidR="00F1475E" w:rsidRDefault="00F1475E" w:rsidP="00F1475E">
      <w:pPr>
        <w:spacing w:line="438" w:lineRule="exact"/>
      </w:pPr>
      <w:r>
        <w:rPr>
          <w:rFonts w:hint="eastAsia"/>
        </w:rPr>
        <w:t>その結果、要介護者の排泄を検知することができなかった。</w:t>
      </w:r>
    </w:p>
    <w:p w14:paraId="5FDB6058" w14:textId="77777777" w:rsidR="00F1475E" w:rsidRDefault="00F1475E" w:rsidP="00F1475E">
      <w:pPr>
        <w:spacing w:line="438" w:lineRule="exact"/>
      </w:pPr>
    </w:p>
    <w:p w14:paraId="7E0BFCB0" w14:textId="77777777" w:rsidR="00F1475E" w:rsidRDefault="00F1475E" w:rsidP="00F1475E">
      <w:pPr>
        <w:spacing w:line="438" w:lineRule="exact"/>
      </w:pPr>
      <w:r>
        <w:rPr>
          <w:rFonts w:hint="eastAsia"/>
        </w:rPr>
        <w:t>原因を探ったところ、若者の排泄時におけるセンサー波形の形には、大きな個人差は認められなかったが、</w:t>
      </w:r>
    </w:p>
    <w:p w14:paraId="2CE9DB48" w14:textId="77777777" w:rsidR="00F1475E" w:rsidRDefault="00F1475E" w:rsidP="00F1475E">
      <w:pPr>
        <w:spacing w:line="438" w:lineRule="exact"/>
      </w:pPr>
      <w:r>
        <w:rPr>
          <w:rFonts w:hint="eastAsia"/>
        </w:rPr>
        <w:t>要介護者の排泄時におけるセンサー波形の形には、個人差が大きく表れており、</w:t>
      </w:r>
    </w:p>
    <w:p w14:paraId="228E3000" w14:textId="77777777" w:rsidR="00F1475E" w:rsidRDefault="00F1475E" w:rsidP="00F1475E">
      <w:pPr>
        <w:spacing w:line="438" w:lineRule="exact"/>
      </w:pPr>
      <w:r>
        <w:rPr>
          <w:rFonts w:hint="eastAsia"/>
        </w:rPr>
        <w:t>一定のしきい値を越える、越えないという判断基準では、排泄を正しく検知することができないと判明した。</w:t>
      </w:r>
    </w:p>
    <w:p w14:paraId="43D4377B" w14:textId="77777777" w:rsidR="00F1475E" w:rsidRDefault="00F1475E" w:rsidP="00F1475E">
      <w:pPr>
        <w:spacing w:line="438" w:lineRule="exact"/>
      </w:pPr>
    </w:p>
    <w:p w14:paraId="3F614E76" w14:textId="77777777" w:rsidR="00F1475E" w:rsidRDefault="00F1475E" w:rsidP="00F1475E">
      <w:pPr>
        <w:spacing w:line="438" w:lineRule="exact"/>
      </w:pPr>
      <w:r>
        <w:rPr>
          <w:rFonts w:hint="eastAsia"/>
        </w:rPr>
        <w:t>実験は以下の手順でおこなった。</w:t>
      </w:r>
    </w:p>
    <w:p w14:paraId="130BEA79" w14:textId="77777777" w:rsidR="00F1475E" w:rsidRDefault="00F1475E" w:rsidP="00F1475E">
      <w:pPr>
        <w:spacing w:line="438" w:lineRule="exact"/>
      </w:pPr>
    </w:p>
    <w:p w14:paraId="4B2EE31F" w14:textId="77777777" w:rsidR="00F1475E" w:rsidRDefault="00F1475E" w:rsidP="00F1475E">
      <w:pPr>
        <w:spacing w:line="438" w:lineRule="exact"/>
      </w:pPr>
      <w:r>
        <w:rPr>
          <w:rFonts w:hint="eastAsia"/>
        </w:rPr>
        <w:t>期間：</w:t>
      </w:r>
      <w:r>
        <w:t>2016/5/16~2016/6/19</w:t>
      </w:r>
    </w:p>
    <w:p w14:paraId="60CBFAD2" w14:textId="77777777" w:rsidR="00F1475E" w:rsidRDefault="00F1475E" w:rsidP="00F1475E">
      <w:pPr>
        <w:spacing w:line="438" w:lineRule="exact"/>
      </w:pPr>
      <w:r>
        <w:rPr>
          <w:rFonts w:hint="eastAsia"/>
        </w:rPr>
        <w:t xml:space="preserve">　　　</w:t>
      </w:r>
      <w:r>
        <w:t>S様：2016/5/20~2016/6/19</w:t>
      </w:r>
    </w:p>
    <w:p w14:paraId="0C622CF9" w14:textId="77777777" w:rsidR="00F1475E" w:rsidRDefault="00F1475E" w:rsidP="00F1475E">
      <w:pPr>
        <w:spacing w:line="438" w:lineRule="exact"/>
      </w:pPr>
      <w:r>
        <w:rPr>
          <w:rFonts w:hint="eastAsia"/>
        </w:rPr>
        <w:t xml:space="preserve">　　　</w:t>
      </w:r>
      <w:r>
        <w:t>F様：2016/5/21~2016/5/30</w:t>
      </w:r>
    </w:p>
    <w:p w14:paraId="2D640867" w14:textId="77777777" w:rsidR="00F1475E" w:rsidRDefault="00F1475E" w:rsidP="00F1475E">
      <w:pPr>
        <w:spacing w:line="438" w:lineRule="exact"/>
      </w:pPr>
      <w:r>
        <w:rPr>
          <w:rFonts w:hint="eastAsia"/>
        </w:rPr>
        <w:t xml:space="preserve">　　　</w:t>
      </w:r>
      <w:r>
        <w:t>N1様：2016/5/16~2016/5/20、2016/5/31~2016/6/19</w:t>
      </w:r>
    </w:p>
    <w:p w14:paraId="71A316E1" w14:textId="77777777" w:rsidR="00F1475E" w:rsidRDefault="00F1475E" w:rsidP="00F1475E">
      <w:pPr>
        <w:spacing w:line="438" w:lineRule="exact"/>
      </w:pPr>
      <w:r>
        <w:rPr>
          <w:rFonts w:hint="eastAsia"/>
        </w:rPr>
        <w:t xml:space="preserve">　　　</w:t>
      </w:r>
      <w:r>
        <w:t xml:space="preserve">N2様：2016/5/16~2016/6/19　　　</w:t>
      </w:r>
    </w:p>
    <w:p w14:paraId="18B1B02D" w14:textId="77777777" w:rsidR="00F1475E" w:rsidRDefault="00F1475E" w:rsidP="00F1475E">
      <w:pPr>
        <w:spacing w:line="438" w:lineRule="exact"/>
      </w:pPr>
      <w:r>
        <w:rPr>
          <w:rFonts w:hint="eastAsia"/>
        </w:rPr>
        <w:t xml:space="preserve">　　　</w:t>
      </w:r>
      <w:r>
        <w:t>T様：2016/5/16~2016/6/1 、  2016/6/7~2016/6/19</w:t>
      </w:r>
    </w:p>
    <w:p w14:paraId="73C05A54" w14:textId="77777777" w:rsidR="00F1475E" w:rsidRDefault="00F1475E" w:rsidP="00F1475E">
      <w:pPr>
        <w:spacing w:line="438" w:lineRule="exact"/>
      </w:pPr>
      <w:r>
        <w:rPr>
          <w:rFonts w:hint="eastAsia"/>
        </w:rPr>
        <w:t xml:space="preserve">　　　</w:t>
      </w:r>
      <w:r>
        <w:t xml:space="preserve">U様：2016/5/16~2016/6/4 、  2016/6/6~2016/6/19　　　</w:t>
      </w:r>
    </w:p>
    <w:p w14:paraId="35563A42" w14:textId="77777777" w:rsidR="00F1475E" w:rsidRDefault="00F1475E" w:rsidP="00F1475E">
      <w:pPr>
        <w:spacing w:line="438" w:lineRule="exact"/>
      </w:pPr>
      <w:r>
        <w:rPr>
          <w:rFonts w:hint="eastAsia"/>
        </w:rPr>
        <w:lastRenderedPageBreak/>
        <w:t xml:space="preserve">　　　</w:t>
      </w:r>
      <w:r>
        <w:t>W様：2016/5/16~2016/6/19</w:t>
      </w:r>
    </w:p>
    <w:p w14:paraId="4805C5A0" w14:textId="77777777" w:rsidR="00F1475E" w:rsidRDefault="00F1475E" w:rsidP="00F1475E">
      <w:pPr>
        <w:spacing w:line="438" w:lineRule="exact"/>
      </w:pPr>
      <w:r>
        <w:rPr>
          <w:rFonts w:hint="eastAsia"/>
        </w:rPr>
        <w:t xml:space="preserve">　　　</w:t>
      </w:r>
      <w:r>
        <w:t>H様：2016/5/16~2016/6/1 、  2016/6/3~2016/6/19</w:t>
      </w:r>
    </w:p>
    <w:p w14:paraId="207B6830" w14:textId="77777777" w:rsidR="00F1475E" w:rsidRDefault="00F1475E" w:rsidP="00F1475E">
      <w:pPr>
        <w:spacing w:line="438" w:lineRule="exact"/>
      </w:pPr>
      <w:r>
        <w:rPr>
          <w:rFonts w:hint="eastAsia"/>
        </w:rPr>
        <w:t xml:space="preserve">　　　</w:t>
      </w:r>
      <w:r>
        <w:t>M様：2016/5/16~2016/6/1 、2016/6/3~2016/6/19</w:t>
      </w:r>
    </w:p>
    <w:p w14:paraId="3958C3D8" w14:textId="77777777" w:rsidR="00F1475E" w:rsidRDefault="00F1475E" w:rsidP="00F1475E">
      <w:pPr>
        <w:spacing w:line="438" w:lineRule="exact"/>
      </w:pPr>
      <w:r>
        <w:rPr>
          <w:rFonts w:hint="eastAsia"/>
        </w:rPr>
        <w:t xml:space="preserve">　　　</w:t>
      </w:r>
      <w:r>
        <w:t>I様：2016/5/16~2016/6/1 、  2016/6/7~2016/6/19</w:t>
      </w:r>
    </w:p>
    <w:p w14:paraId="1D5DF71C" w14:textId="77777777" w:rsidR="00F1475E" w:rsidRDefault="00F1475E" w:rsidP="00F1475E">
      <w:pPr>
        <w:spacing w:line="438" w:lineRule="exact"/>
      </w:pPr>
      <w:r>
        <w:rPr>
          <w:rFonts w:hint="eastAsia"/>
        </w:rPr>
        <w:t>被験者数：１０名</w:t>
      </w:r>
    </w:p>
    <w:p w14:paraId="38DDA525" w14:textId="77777777" w:rsidR="00F1475E" w:rsidRDefault="00F1475E" w:rsidP="00F1475E">
      <w:pPr>
        <w:spacing w:line="438" w:lineRule="exact"/>
      </w:pPr>
      <w:r>
        <w:rPr>
          <w:rFonts w:hint="eastAsia"/>
        </w:rPr>
        <w:t>収集したデータ数、データの定義：</w:t>
      </w:r>
      <w:r>
        <w:t>802件、製品が検知したもの</w:t>
      </w:r>
    </w:p>
    <w:p w14:paraId="2A154A38" w14:textId="77777777" w:rsidR="00F1475E" w:rsidRDefault="00F1475E" w:rsidP="00F1475E">
      <w:pPr>
        <w:spacing w:line="438" w:lineRule="exact"/>
      </w:pPr>
      <w:r>
        <w:rPr>
          <w:rFonts w:hint="eastAsia"/>
        </w:rPr>
        <w:t>実験方法：</w:t>
      </w:r>
    </w:p>
    <w:p w14:paraId="0DCD0EA7" w14:textId="77777777" w:rsidR="00F1475E" w:rsidRDefault="00F1475E" w:rsidP="00F1475E">
      <w:pPr>
        <w:spacing w:line="438" w:lineRule="exact"/>
      </w:pPr>
      <w:r>
        <w:rPr>
          <w:rFonts w:hint="eastAsia"/>
        </w:rPr>
        <w:t>（</w:t>
      </w:r>
      <w:r>
        <w:t>1）                18：30　プログラムの動作確認（リモート）を行なう。</w:t>
      </w:r>
    </w:p>
    <w:p w14:paraId="0EB7DB03" w14:textId="77777777" w:rsidR="00F1475E" w:rsidRDefault="00F1475E" w:rsidP="00F1475E">
      <w:pPr>
        <w:spacing w:line="438" w:lineRule="exact"/>
      </w:pPr>
      <w:r>
        <w:rPr>
          <w:rFonts w:hint="eastAsia"/>
        </w:rPr>
        <w:t>（</w:t>
      </w:r>
      <w:r>
        <w:t>2）                19：00　さわやか苑に到着後、すぐに次の事項を実施する。</w:t>
      </w:r>
    </w:p>
    <w:p w14:paraId="3E59BA5D" w14:textId="77777777" w:rsidR="00F1475E" w:rsidRDefault="00F1475E" w:rsidP="00F1475E">
      <w:pPr>
        <w:spacing w:line="438" w:lineRule="exact"/>
      </w:pPr>
      <w:r>
        <w:rPr>
          <w:rFonts w:hint="eastAsia"/>
        </w:rPr>
        <w:t>①</w:t>
      </w:r>
      <w:r>
        <w:t xml:space="preserve">     試験機器の以下の点検を行う。</w:t>
      </w:r>
    </w:p>
    <w:p w14:paraId="134F4513" w14:textId="77777777" w:rsidR="00F1475E" w:rsidRDefault="00F1475E" w:rsidP="00F1475E">
      <w:pPr>
        <w:spacing w:line="438" w:lineRule="exact"/>
      </w:pPr>
      <w:r>
        <w:t>1.     PCや機器が動作しているか確認（問題があれば、slackで連絡すること）</w:t>
      </w:r>
    </w:p>
    <w:p w14:paraId="6319A1B9" w14:textId="77777777" w:rsidR="00F1475E" w:rsidRDefault="00F1475E" w:rsidP="00F1475E">
      <w:pPr>
        <w:spacing w:line="438" w:lineRule="exact"/>
      </w:pPr>
      <w:r>
        <w:t>2.     全員のチューブの水抜き</w:t>
      </w:r>
    </w:p>
    <w:p w14:paraId="695E1C68" w14:textId="77777777" w:rsidR="00F1475E" w:rsidRDefault="00F1475E" w:rsidP="00F1475E">
      <w:pPr>
        <w:spacing w:line="438" w:lineRule="exact"/>
      </w:pPr>
      <w:r>
        <w:rPr>
          <w:rFonts w:hint="eastAsia"/>
        </w:rPr>
        <w:t>②</w:t>
      </w:r>
      <w:r>
        <w:t xml:space="preserve">     19：00の定時おむつ交換／被験者全員のおむつ内を確認し、以下を実施する。</w:t>
      </w:r>
    </w:p>
    <w:p w14:paraId="5A74B8B1" w14:textId="77777777" w:rsidR="00F1475E" w:rsidRDefault="00F1475E" w:rsidP="00F1475E">
      <w:pPr>
        <w:spacing w:line="438" w:lineRule="exact"/>
      </w:pPr>
      <w:r>
        <w:t>1.     おむつが汚れている場合／おむつ交換を実施する。</w:t>
      </w:r>
    </w:p>
    <w:p w14:paraId="4ADE4241" w14:textId="77777777" w:rsidR="00F1475E" w:rsidRDefault="00F1475E" w:rsidP="00F1475E">
      <w:pPr>
        <w:spacing w:line="438" w:lineRule="exact"/>
      </w:pPr>
      <w:r>
        <w:t>2.     各被験者のおむつの当て方が、指示通りの当て方と異なっている場合／指示通りの当て方に直す。</w:t>
      </w:r>
    </w:p>
    <w:p w14:paraId="4BA09D4A" w14:textId="77777777" w:rsidR="00F1475E" w:rsidRDefault="00F1475E" w:rsidP="00F1475E">
      <w:pPr>
        <w:spacing w:line="438" w:lineRule="exact"/>
      </w:pPr>
      <w:r>
        <w:t>3.     おむつが汚れていない場合／おむつ内に排泄物が無いことを確認して、再びおむつを閉じる。</w:t>
      </w:r>
    </w:p>
    <w:p w14:paraId="6BBF0C60" w14:textId="77777777" w:rsidR="00F1475E" w:rsidRDefault="00F1475E" w:rsidP="00F1475E">
      <w:pPr>
        <w:spacing w:line="438" w:lineRule="exact"/>
      </w:pPr>
      <w:r>
        <w:rPr>
          <w:rFonts w:hint="eastAsia"/>
        </w:rPr>
        <w:t>④</w:t>
      </w:r>
      <w:r>
        <w:t xml:space="preserve">     作業終了後、「スタッフステーションのPCに結果を記録」する。</w:t>
      </w:r>
    </w:p>
    <w:p w14:paraId="1B4ABFAE" w14:textId="77777777" w:rsidR="00F1475E" w:rsidRDefault="00F1475E" w:rsidP="00F1475E">
      <w:pPr>
        <w:spacing w:line="438" w:lineRule="exact"/>
      </w:pPr>
      <w:r>
        <w:rPr>
          <w:rFonts w:hint="eastAsia"/>
        </w:rPr>
        <w:t>（</w:t>
      </w:r>
      <w:r>
        <w:t>3）                随時おむつ交換／排泄検知センサーの通知があったら、以下を実施する。</w:t>
      </w:r>
    </w:p>
    <w:p w14:paraId="1DA832FB" w14:textId="77777777" w:rsidR="00F1475E" w:rsidRDefault="00F1475E" w:rsidP="00F1475E">
      <w:pPr>
        <w:spacing w:line="438" w:lineRule="exact"/>
      </w:pPr>
      <w:r>
        <w:rPr>
          <w:rFonts w:hint="eastAsia"/>
        </w:rPr>
        <w:t>①</w:t>
      </w:r>
      <w:r>
        <w:t xml:space="preserve">     排泄の通知があったら、即座に被験者のおむつ内を確認する。</w:t>
      </w:r>
    </w:p>
    <w:p w14:paraId="58B88692" w14:textId="77777777" w:rsidR="00F1475E" w:rsidRDefault="00F1475E" w:rsidP="00F1475E">
      <w:pPr>
        <w:spacing w:line="438" w:lineRule="exact"/>
      </w:pPr>
      <w:r>
        <w:rPr>
          <w:rFonts w:hint="eastAsia"/>
        </w:rPr>
        <w:t>②</w:t>
      </w:r>
      <w:r>
        <w:t xml:space="preserve">     排泄物があれば、おむつ交換を実施する。排泄物がなければ、再びおむつを閉じる。</w:t>
      </w:r>
    </w:p>
    <w:p w14:paraId="3A0F8281" w14:textId="77777777" w:rsidR="00F1475E" w:rsidRDefault="00F1475E" w:rsidP="00F1475E">
      <w:pPr>
        <w:spacing w:line="438" w:lineRule="exact"/>
      </w:pPr>
      <w:r>
        <w:rPr>
          <w:rFonts w:hint="eastAsia"/>
        </w:rPr>
        <w:t>③</w:t>
      </w:r>
      <w:r>
        <w:t xml:space="preserve">     排泄物があれば、その量（重さ）を測定する（汚れたオムツ重量－きれいなオムツ重量）</w:t>
      </w:r>
    </w:p>
    <w:p w14:paraId="000E652F" w14:textId="77777777" w:rsidR="00F1475E" w:rsidRDefault="00F1475E" w:rsidP="00F1475E">
      <w:pPr>
        <w:spacing w:line="438" w:lineRule="exact"/>
      </w:pPr>
      <w:r>
        <w:rPr>
          <w:rFonts w:hint="eastAsia"/>
        </w:rPr>
        <w:t>④</w:t>
      </w:r>
      <w:r>
        <w:t xml:space="preserve">     作業終了後、「スタッフステーションのPCに結果を記録」する。</w:t>
      </w:r>
    </w:p>
    <w:p w14:paraId="434C7924" w14:textId="77777777" w:rsidR="00F1475E" w:rsidRDefault="00F1475E" w:rsidP="00F1475E">
      <w:pPr>
        <w:spacing w:line="438" w:lineRule="exact"/>
      </w:pPr>
      <w:r>
        <w:rPr>
          <w:rFonts w:hint="eastAsia"/>
        </w:rPr>
        <w:t>（</w:t>
      </w:r>
      <w:r>
        <w:t>4）                定時の体位交換／さわやか苑で決められたタイムスケ</w:t>
      </w:r>
      <w:r>
        <w:lastRenderedPageBreak/>
        <w:t>ジュールに従って、各被験者の体位交換を実施する</w:t>
      </w:r>
    </w:p>
    <w:p w14:paraId="67D03557" w14:textId="77777777" w:rsidR="00F1475E" w:rsidRDefault="00F1475E" w:rsidP="00F1475E">
      <w:pPr>
        <w:spacing w:line="438" w:lineRule="exact"/>
      </w:pPr>
      <w:r>
        <w:rPr>
          <w:rFonts w:hint="eastAsia"/>
        </w:rPr>
        <w:t>（</w:t>
      </w:r>
      <w:r>
        <w:t>5）       01：00の定時おむつ交換／（3）の随時おむつ交換を一度も行なっていない被験者に対しては、下記の要領で定時おむつ交換を実施する。</w:t>
      </w:r>
    </w:p>
    <w:p w14:paraId="399B3B39" w14:textId="77777777" w:rsidR="00F1475E" w:rsidRDefault="00F1475E" w:rsidP="00F1475E">
      <w:pPr>
        <w:spacing w:line="438" w:lineRule="exact"/>
      </w:pPr>
      <w:r>
        <w:rPr>
          <w:rFonts w:hint="eastAsia"/>
        </w:rPr>
        <w:t>注意）（</w:t>
      </w:r>
      <w:r>
        <w:t>2）③で行なった19：00の定時おむつ交換は、（3）の随時おむつ交換に含まれない。</w:t>
      </w:r>
    </w:p>
    <w:p w14:paraId="133BD3C6" w14:textId="77777777" w:rsidR="00F1475E" w:rsidRDefault="00F1475E" w:rsidP="00F1475E">
      <w:pPr>
        <w:spacing w:line="438" w:lineRule="exact"/>
      </w:pPr>
      <w:r>
        <w:rPr>
          <w:rFonts w:hint="eastAsia"/>
        </w:rPr>
        <w:t>注意）（</w:t>
      </w:r>
      <w:r>
        <w:t>3）で通知があったとしても、排泄物が無かった件は、（3）で随時おむつ交換をしたことに含まれない。</w:t>
      </w:r>
    </w:p>
    <w:p w14:paraId="79381324" w14:textId="77777777" w:rsidR="00F1475E" w:rsidRDefault="00F1475E" w:rsidP="00F1475E">
      <w:pPr>
        <w:spacing w:line="438" w:lineRule="exact"/>
      </w:pPr>
      <w:r>
        <w:rPr>
          <w:rFonts w:hint="eastAsia"/>
        </w:rPr>
        <w:t>①</w:t>
      </w:r>
      <w:r>
        <w:t xml:space="preserve">     おむつが汚れている場合／おむつ交換を実施し、排泄物の量（重さ）を測定する。</w:t>
      </w:r>
    </w:p>
    <w:p w14:paraId="77433F77" w14:textId="77777777" w:rsidR="00F1475E" w:rsidRDefault="00F1475E" w:rsidP="00F1475E">
      <w:pPr>
        <w:spacing w:line="438" w:lineRule="exact"/>
      </w:pPr>
      <w:r>
        <w:rPr>
          <w:rFonts w:hint="eastAsia"/>
        </w:rPr>
        <w:t>②</w:t>
      </w:r>
      <w:r>
        <w:t xml:space="preserve">     おむつが汚れていない場合／おむつ内に排泄物が無いことを確認して、再びおむつを閉じる。</w:t>
      </w:r>
    </w:p>
    <w:p w14:paraId="69E6ADF1" w14:textId="77777777" w:rsidR="00F1475E" w:rsidRDefault="00F1475E" w:rsidP="00F1475E">
      <w:pPr>
        <w:spacing w:line="438" w:lineRule="exact"/>
      </w:pPr>
      <w:r>
        <w:rPr>
          <w:rFonts w:hint="eastAsia"/>
        </w:rPr>
        <w:t>③</w:t>
      </w:r>
      <w:r>
        <w:t xml:space="preserve">     ①②ともに、作業終了後、「スタッフステーションのPCに結果を記録」する。</w:t>
      </w:r>
    </w:p>
    <w:p w14:paraId="51ABDE2D" w14:textId="77777777" w:rsidR="00F1475E" w:rsidRDefault="00F1475E" w:rsidP="00F1475E">
      <w:pPr>
        <w:spacing w:line="438" w:lineRule="exact"/>
      </w:pPr>
      <w:r>
        <w:rPr>
          <w:rFonts w:hint="eastAsia"/>
        </w:rPr>
        <w:t>※定時おむつ交換実施中に、別の被験者で排泄の通知があった場合、現在行なっているおむつ交換が終了次第、排泄の通知があった被験者のおむつ内の確認（（</w:t>
      </w:r>
      <w:r>
        <w:t>3）の作業）を優先して行なうこと</w:t>
      </w:r>
    </w:p>
    <w:p w14:paraId="49774634" w14:textId="77777777" w:rsidR="00F1475E" w:rsidRDefault="00F1475E" w:rsidP="00F1475E">
      <w:pPr>
        <w:spacing w:line="438" w:lineRule="exact"/>
      </w:pPr>
      <w:r>
        <w:rPr>
          <w:rFonts w:hint="eastAsia"/>
        </w:rPr>
        <w:t>（</w:t>
      </w:r>
      <w:r>
        <w:t>6）（5）が終了後、（3）（4）を継続する。</w:t>
      </w:r>
    </w:p>
    <w:p w14:paraId="7FCD1B45" w14:textId="77777777" w:rsidR="00F1475E" w:rsidRDefault="00F1475E" w:rsidP="00F1475E">
      <w:pPr>
        <w:spacing w:line="438" w:lineRule="exact"/>
      </w:pPr>
      <w:r>
        <w:rPr>
          <w:rFonts w:hint="eastAsia"/>
        </w:rPr>
        <w:t>（</w:t>
      </w:r>
      <w:r>
        <w:t>7） 05：00頃の定時おむつ交換／被験者全員に対して、定時のおむつ交換を実施する。作業の要領は（5）の①～③と同じである。</w:t>
      </w:r>
    </w:p>
    <w:p w14:paraId="7A9C12DC" w14:textId="77777777" w:rsidR="00F1475E" w:rsidRDefault="00F1475E" w:rsidP="00F1475E">
      <w:pPr>
        <w:spacing w:line="438" w:lineRule="exact"/>
      </w:pPr>
      <w:r>
        <w:rPr>
          <w:rFonts w:hint="eastAsia"/>
        </w:rPr>
        <w:t>（</w:t>
      </w:r>
      <w:r>
        <w:t>8）05：30　試験の終了作業を実施する。</w:t>
      </w:r>
    </w:p>
    <w:p w14:paraId="508C783C" w14:textId="77777777" w:rsidR="00F1475E" w:rsidRDefault="00F1475E" w:rsidP="00F1475E">
      <w:pPr>
        <w:spacing w:line="438" w:lineRule="exact"/>
      </w:pPr>
      <w:r>
        <w:rPr>
          <w:rFonts w:hint="eastAsia"/>
        </w:rPr>
        <w:t>①本日の記録事項が全て「スタッフステーションの</w:t>
      </w:r>
      <w:r>
        <w:t>PCに結果が記録」されていることを確認し、ファイルを上書き保存した上でシャットダウンする。</w:t>
      </w:r>
    </w:p>
    <w:p w14:paraId="37ED6872" w14:textId="77777777" w:rsidR="00F1475E" w:rsidRDefault="00F1475E" w:rsidP="00F1475E">
      <w:pPr>
        <w:spacing w:line="438" w:lineRule="exact"/>
      </w:pPr>
      <w:r>
        <w:rPr>
          <w:rFonts w:hint="eastAsia"/>
        </w:rPr>
        <w:t>②東館</w:t>
      </w:r>
      <w:r>
        <w:t>3Fのスタッフステーションに置いてあるタイムカードを切り、その時刻の横に自分の名前を記入する。</w:t>
      </w:r>
    </w:p>
    <w:p w14:paraId="29CC9E4E" w14:textId="77777777" w:rsidR="00F1475E" w:rsidRDefault="00F1475E" w:rsidP="00F1475E">
      <w:pPr>
        <w:spacing w:line="438" w:lineRule="exact"/>
      </w:pPr>
      <w:r>
        <w:rPr>
          <w:rFonts w:hint="eastAsia"/>
        </w:rPr>
        <w:t>③さわやか苑の職員の方に、帰宅する旨を伝えてから、退館する。</w:t>
      </w:r>
    </w:p>
    <w:p w14:paraId="29E1D55A" w14:textId="77777777" w:rsidR="00F1475E" w:rsidRDefault="00F1475E" w:rsidP="00F1475E">
      <w:pPr>
        <w:spacing w:line="438" w:lineRule="exact"/>
      </w:pPr>
      <w:r>
        <w:rPr>
          <w:rFonts w:hint="eastAsia"/>
        </w:rPr>
        <w:t>※被験者の周りに設置されている排泄検知センサーやそれにつながっている</w:t>
      </w:r>
      <w:r>
        <w:t>PCの電源は、つけたままでOK</w:t>
      </w:r>
    </w:p>
    <w:p w14:paraId="57C2AE51" w14:textId="77777777" w:rsidR="00F1475E" w:rsidRDefault="00F1475E" w:rsidP="00F1475E">
      <w:pPr>
        <w:spacing w:line="438" w:lineRule="exact"/>
      </w:pPr>
      <w:r>
        <w:t xml:space="preserve"> </w:t>
      </w:r>
    </w:p>
    <w:p w14:paraId="62A64459" w14:textId="77777777" w:rsidR="00F1475E" w:rsidRDefault="00F1475E" w:rsidP="00F1475E">
      <w:pPr>
        <w:spacing w:line="438" w:lineRule="exact"/>
      </w:pPr>
      <w:r>
        <w:rPr>
          <w:rFonts w:hint="eastAsia"/>
        </w:rPr>
        <w:t>スタッフステーションの</w:t>
      </w:r>
      <w:r>
        <w:t>PCに結果を記録する内容（記録表.xlsx）</w:t>
      </w:r>
    </w:p>
    <w:p w14:paraId="1F98EBE4" w14:textId="77777777" w:rsidR="00F1475E" w:rsidRDefault="00F1475E" w:rsidP="00F1475E">
      <w:pPr>
        <w:spacing w:line="438" w:lineRule="exact"/>
      </w:pPr>
      <w:r>
        <w:rPr>
          <w:rFonts w:hint="eastAsia"/>
        </w:rPr>
        <w:t xml:space="preserve">　　それぞれの被験者に対して、以下の事項を</w:t>
      </w:r>
      <w:r>
        <w:t>PCの指定のファイルに記録す</w:t>
      </w:r>
      <w:r>
        <w:lastRenderedPageBreak/>
        <w:t>る</w:t>
      </w:r>
    </w:p>
    <w:p w14:paraId="489E5056" w14:textId="77777777" w:rsidR="00F1475E" w:rsidRDefault="00F1475E" w:rsidP="00F1475E">
      <w:pPr>
        <w:spacing w:line="438" w:lineRule="exact"/>
      </w:pPr>
      <w:r>
        <w:t>(a)    排泄の通知のあった時間・・・（3）（6）の作業</w:t>
      </w:r>
    </w:p>
    <w:p w14:paraId="7C7CCA28" w14:textId="77777777" w:rsidR="00F1475E" w:rsidRDefault="00F1475E" w:rsidP="00F1475E">
      <w:pPr>
        <w:spacing w:line="438" w:lineRule="exact"/>
      </w:pPr>
      <w:r>
        <w:t>(b)    おむつ交換作業を開始した時間・・・（2）（3）（5）（6）（7）の作業</w:t>
      </w:r>
    </w:p>
    <w:p w14:paraId="5A645558" w14:textId="77777777" w:rsidR="00F1475E" w:rsidRDefault="00F1475E" w:rsidP="00F1475E">
      <w:pPr>
        <w:spacing w:line="438" w:lineRule="exact"/>
      </w:pPr>
      <w:r>
        <w:t>(c)    おむつ交換作業が終了した時間・・・（2）（3）（5）（6）（7）の作業</w:t>
      </w:r>
    </w:p>
    <w:p w14:paraId="562AF1B3" w14:textId="77777777" w:rsidR="00F1475E" w:rsidRDefault="00F1475E" w:rsidP="00F1475E">
      <w:pPr>
        <w:spacing w:line="438" w:lineRule="exact"/>
      </w:pPr>
      <w:r>
        <w:t>(d)    おむつ内の排泄物の状況・・・（2）（3）（5）（6）（7）の作業</w:t>
      </w:r>
    </w:p>
    <w:p w14:paraId="48874CF9" w14:textId="77777777" w:rsidR="00F1475E" w:rsidRDefault="00F1475E" w:rsidP="00F1475E">
      <w:pPr>
        <w:spacing w:line="438" w:lineRule="exact"/>
      </w:pPr>
      <w:r>
        <w:rPr>
          <w:rFonts w:hint="eastAsia"/>
        </w:rPr>
        <w:t>①</w:t>
      </w:r>
      <w:r>
        <w:t xml:space="preserve">     排泄物の種類／尿、便、尿＆便、なし</w:t>
      </w:r>
    </w:p>
    <w:p w14:paraId="09A0CA59" w14:textId="77777777" w:rsidR="00F1475E" w:rsidRDefault="00F1475E" w:rsidP="00F1475E">
      <w:pPr>
        <w:spacing w:line="438" w:lineRule="exact"/>
      </w:pPr>
      <w:r>
        <w:rPr>
          <w:rFonts w:hint="eastAsia"/>
        </w:rPr>
        <w:t>②</w:t>
      </w:r>
      <w:r>
        <w:t xml:space="preserve">     排泄物の量　／測定した排泄物の重量</w:t>
      </w:r>
    </w:p>
    <w:p w14:paraId="787F5C4B" w14:textId="77777777" w:rsidR="00F1475E" w:rsidRDefault="00F1475E" w:rsidP="00F1475E">
      <w:pPr>
        <w:spacing w:line="438" w:lineRule="exact"/>
      </w:pPr>
      <w:r>
        <w:rPr>
          <w:rFonts w:hint="eastAsia"/>
        </w:rPr>
        <w:t>③</w:t>
      </w:r>
      <w:r>
        <w:t xml:space="preserve">     便の場合、その状態／ブリストルスケールにて選択</w:t>
      </w:r>
    </w:p>
    <w:p w14:paraId="4904B0A4" w14:textId="77777777" w:rsidR="00F1475E" w:rsidRDefault="00F1475E" w:rsidP="00F1475E">
      <w:pPr>
        <w:spacing w:line="438" w:lineRule="exact"/>
      </w:pPr>
      <w:r>
        <w:t>(e)    体位交換を行なった時間・・・（4）</w:t>
      </w:r>
    </w:p>
    <w:p w14:paraId="53F9661C" w14:textId="77777777" w:rsidR="00F1475E" w:rsidRDefault="00F1475E" w:rsidP="00F1475E">
      <w:pPr>
        <w:spacing w:line="438" w:lineRule="exact"/>
      </w:pPr>
      <w:r>
        <w:t>(f)     体位交換の向き／体位交換の前の向き→後の向き・・・（4）</w:t>
      </w:r>
    </w:p>
    <w:p w14:paraId="21CF148B" w14:textId="77777777" w:rsidR="00F1475E" w:rsidRDefault="00F1475E" w:rsidP="00F1475E">
      <w:pPr>
        <w:spacing w:line="438" w:lineRule="exact"/>
      </w:pPr>
      <w:r>
        <w:t>(g)    その他、特筆事項（任意）とそれに気づいた時間</w:t>
      </w:r>
    </w:p>
    <w:p w14:paraId="2053E034" w14:textId="77777777" w:rsidR="00F1475E" w:rsidRDefault="00F1475E" w:rsidP="00F1475E">
      <w:pPr>
        <w:spacing w:line="438" w:lineRule="exact"/>
      </w:pPr>
      <w:r>
        <w:rPr>
          <w:rFonts w:hint="eastAsia"/>
        </w:rPr>
        <w:t>例：○○時に、「便漏れが発生し、シートが汚れた」、「機械が止まっていたのに気づいた」、「被験者が離床していた」など</w:t>
      </w:r>
    </w:p>
    <w:p w14:paraId="4CCCFE36" w14:textId="77777777" w:rsidR="00F1475E" w:rsidRDefault="00F1475E" w:rsidP="00F1475E">
      <w:pPr>
        <w:spacing w:line="438" w:lineRule="exact"/>
      </w:pPr>
      <w:r>
        <w:rPr>
          <w:rFonts w:hint="eastAsia"/>
        </w:rPr>
        <w:t>※</w:t>
      </w:r>
      <w:r>
        <w:t xml:space="preserve">     時間は、自分が持つスマホなど、電波時計の時刻で確認すること。さわやか苑の時計はずれている可能性あり</w:t>
      </w:r>
    </w:p>
    <w:p w14:paraId="6F4136DB" w14:textId="77777777" w:rsidR="00F1475E" w:rsidRDefault="00F1475E" w:rsidP="00F1475E">
      <w:pPr>
        <w:spacing w:line="438" w:lineRule="exact"/>
      </w:pPr>
      <w:r>
        <w:rPr>
          <w:rFonts w:hint="eastAsia"/>
        </w:rPr>
        <w:t>※</w:t>
      </w:r>
      <w:r>
        <w:t xml:space="preserve">     ベッドサイドへ記録用紙を持って行き、まずはおむつ交換の作業の場で手書きで記録をとり、各作業の終了後、空いた時間でスタッフステーションのPCに結果を入力することを推奨する。</w:t>
      </w:r>
    </w:p>
    <w:p w14:paraId="33E25636" w14:textId="77777777" w:rsidR="00F1475E" w:rsidRDefault="00F1475E" w:rsidP="00F1475E">
      <w:pPr>
        <w:spacing w:line="438" w:lineRule="exact"/>
      </w:pPr>
    </w:p>
    <w:p w14:paraId="47E6F4CA" w14:textId="0D1229C4" w:rsidR="002C3B32" w:rsidRPr="00F1475E" w:rsidRDefault="00F1475E" w:rsidP="00F1475E">
      <w:pPr>
        <w:spacing w:line="438" w:lineRule="exact"/>
      </w:pPr>
      <w:r>
        <w:rPr>
          <w:rFonts w:hint="eastAsia"/>
        </w:rPr>
        <w:t>本実験より、本製品のアルゴリズムの検知率や課題などを調査する。</w:t>
      </w:r>
    </w:p>
    <w:p w14:paraId="62BC3469" w14:textId="0CD8F702" w:rsidR="002C3B32" w:rsidRDefault="002C3B32" w:rsidP="002C3B32">
      <w:pPr>
        <w:spacing w:line="438" w:lineRule="exact"/>
      </w:pPr>
    </w:p>
    <w:p w14:paraId="7A88C10B" w14:textId="77777777" w:rsidR="00F1475E" w:rsidRDefault="00F1475E" w:rsidP="002C3B32">
      <w:pPr>
        <w:spacing w:line="438" w:lineRule="exact"/>
      </w:pPr>
    </w:p>
    <w:p w14:paraId="7BBB2917" w14:textId="5C7A8DD6" w:rsidR="002C3B32" w:rsidRDefault="002C3B32" w:rsidP="002C3B32">
      <w:pPr>
        <w:spacing w:line="438" w:lineRule="exact"/>
      </w:pPr>
      <w:r>
        <w:rPr>
          <w:rFonts w:hint="eastAsia"/>
        </w:rPr>
        <w:t>3</w:t>
      </w:r>
      <w:r>
        <w:t>.3.2</w:t>
      </w:r>
      <w:r>
        <w:tab/>
      </w:r>
      <w:r>
        <w:rPr>
          <w:rFonts w:hint="eastAsia"/>
        </w:rPr>
        <w:t>アルゴリズムの検証結果</w:t>
      </w:r>
    </w:p>
    <w:p w14:paraId="046966A9" w14:textId="77777777" w:rsidR="00F1475E" w:rsidRDefault="00F1475E" w:rsidP="00F1475E">
      <w:pPr>
        <w:spacing w:line="438" w:lineRule="exact"/>
      </w:pPr>
      <w:r>
        <w:rPr>
          <w:rFonts w:hint="eastAsia"/>
        </w:rPr>
        <w:t>今まで若者の被験者で行っていた検証実験の結果、検出技術は問題ないと判断していたため、実際の臨床現場で要介護者を被験者とした検証実験を行っていなかった。</w:t>
      </w:r>
    </w:p>
    <w:p w14:paraId="5A940F79" w14:textId="77777777" w:rsidR="00F1475E" w:rsidRDefault="00F1475E" w:rsidP="00F1475E">
      <w:pPr>
        <w:spacing w:line="438" w:lineRule="exact"/>
      </w:pPr>
    </w:p>
    <w:p w14:paraId="7D2289FE" w14:textId="77777777" w:rsidR="00F1475E" w:rsidRDefault="00F1475E" w:rsidP="00F1475E">
      <w:pPr>
        <w:spacing w:line="438" w:lineRule="exact"/>
      </w:pPr>
      <w:r>
        <w:rPr>
          <w:rFonts w:hint="eastAsia"/>
        </w:rPr>
        <w:t>その結果、要介護者の排泄を検知できないことがわかった。</w:t>
      </w:r>
    </w:p>
    <w:p w14:paraId="3114CAD6" w14:textId="77777777" w:rsidR="00F1475E" w:rsidRDefault="00F1475E" w:rsidP="00F1475E">
      <w:pPr>
        <w:spacing w:line="438" w:lineRule="exact"/>
      </w:pPr>
    </w:p>
    <w:p w14:paraId="05B64D6F" w14:textId="77777777" w:rsidR="00F1475E" w:rsidRDefault="00F1475E" w:rsidP="00F1475E">
      <w:pPr>
        <w:spacing w:line="438" w:lineRule="exact"/>
      </w:pPr>
      <w:r>
        <w:rPr>
          <w:rFonts w:hint="eastAsia"/>
        </w:rPr>
        <w:t>要因としては以下を示唆した。若者の排泄時におけるセンサー波形の形には、</w:t>
      </w:r>
      <w:r>
        <w:rPr>
          <w:rFonts w:hint="eastAsia"/>
        </w:rPr>
        <w:lastRenderedPageBreak/>
        <w:t>大きな個人差は認められなかったが、要介護者の排泄時におけるセンサー波形の形には、個人差が大きく影響していることがわかった。</w:t>
      </w:r>
    </w:p>
    <w:p w14:paraId="3DC55F0F" w14:textId="77777777" w:rsidR="00F1475E" w:rsidRDefault="00F1475E" w:rsidP="00F1475E">
      <w:pPr>
        <w:spacing w:line="438" w:lineRule="exact"/>
      </w:pPr>
      <w:r>
        <w:rPr>
          <w:rFonts w:hint="eastAsia"/>
        </w:rPr>
        <w:t>たとえば、ある特定の値を超えるか否かという判断基準では、排泄を正確に検知することができないと判断した。</w:t>
      </w:r>
    </w:p>
    <w:p w14:paraId="64A02A80" w14:textId="6F8B4F95" w:rsidR="002C3B32" w:rsidRPr="00F1475E" w:rsidRDefault="002C3B32" w:rsidP="002C3B32">
      <w:pPr>
        <w:spacing w:line="438" w:lineRule="exact"/>
      </w:pPr>
    </w:p>
    <w:p w14:paraId="4E78F439" w14:textId="113E1A88" w:rsidR="002C3B32" w:rsidRDefault="002C3B32" w:rsidP="002C3B32">
      <w:pPr>
        <w:spacing w:line="438" w:lineRule="exact"/>
      </w:pPr>
    </w:p>
    <w:p w14:paraId="168C957F" w14:textId="3386F720" w:rsidR="002C3B32" w:rsidRDefault="002C3B32" w:rsidP="002C3B32">
      <w:pPr>
        <w:spacing w:line="438" w:lineRule="exact"/>
      </w:pPr>
      <w:r>
        <w:rPr>
          <w:rFonts w:hint="eastAsia"/>
        </w:rPr>
        <w:t>3</w:t>
      </w:r>
      <w:r>
        <w:t>.3.3</w:t>
      </w:r>
      <w:r>
        <w:tab/>
      </w:r>
      <w:r>
        <w:rPr>
          <w:rFonts w:hint="eastAsia"/>
        </w:rPr>
        <w:t>アルゴリズムの改良</w:t>
      </w:r>
    </w:p>
    <w:p w14:paraId="15DAFEAF" w14:textId="77777777" w:rsidR="00F1475E" w:rsidRDefault="00F1475E" w:rsidP="00F1475E">
      <w:pPr>
        <w:spacing w:line="438" w:lineRule="exact"/>
      </w:pPr>
      <w:r>
        <w:rPr>
          <w:rFonts w:hint="eastAsia"/>
        </w:rPr>
        <w:t>そこで、要介護者の排泄時におけるセンサーデータを回収し、多様なバラつきのある要介護者の波形に対応するためのしきい値の新規設定を行った。</w:t>
      </w:r>
    </w:p>
    <w:p w14:paraId="0D693C1F" w14:textId="77777777" w:rsidR="00F1475E" w:rsidRDefault="00F1475E" w:rsidP="00F1475E">
      <w:pPr>
        <w:spacing w:line="438" w:lineRule="exact"/>
      </w:pPr>
    </w:p>
    <w:p w14:paraId="19341BC0" w14:textId="77777777" w:rsidR="00F1475E" w:rsidRDefault="00F1475E" w:rsidP="00F1475E">
      <w:pPr>
        <w:spacing w:line="438" w:lineRule="exact"/>
      </w:pPr>
      <w:r>
        <w:rPr>
          <w:rFonts w:hint="eastAsia"/>
        </w:rPr>
        <w:t>その結果、全部で５つのしきい値を設定することにより、センサー波形の全体像を把握し、排泄の有無を検知するようなアルゴリズムを構築した。</w:t>
      </w:r>
    </w:p>
    <w:p w14:paraId="7F1947D9" w14:textId="77777777" w:rsidR="00F1475E" w:rsidRDefault="00F1475E" w:rsidP="00F1475E">
      <w:pPr>
        <w:spacing w:line="438" w:lineRule="exact"/>
      </w:pPr>
    </w:p>
    <w:p w14:paraId="5BC34D0E" w14:textId="6E700865" w:rsidR="002C3B32" w:rsidRPr="00F1475E" w:rsidRDefault="002C3B32" w:rsidP="002C3B32">
      <w:pPr>
        <w:spacing w:line="438" w:lineRule="exact"/>
      </w:pPr>
    </w:p>
    <w:p w14:paraId="5AFF03A0" w14:textId="043AF190" w:rsidR="002C3B32" w:rsidRDefault="002C3B32" w:rsidP="002C3B32">
      <w:pPr>
        <w:spacing w:line="438" w:lineRule="exact"/>
      </w:pPr>
    </w:p>
    <w:p w14:paraId="6451CC05" w14:textId="236CD05C" w:rsidR="002C3B32" w:rsidRDefault="002C3B32" w:rsidP="002C3B32">
      <w:pPr>
        <w:spacing w:line="438" w:lineRule="exact"/>
      </w:pPr>
      <w:r>
        <w:rPr>
          <w:rFonts w:hint="eastAsia"/>
        </w:rPr>
        <w:t>3</w:t>
      </w:r>
      <w:r>
        <w:t>.4</w:t>
      </w:r>
      <w:r>
        <w:tab/>
      </w:r>
      <w:r>
        <w:rPr>
          <w:rFonts w:hint="eastAsia"/>
        </w:rPr>
        <w:t>製品の検証実験</w:t>
      </w:r>
    </w:p>
    <w:p w14:paraId="776DAF43" w14:textId="77777777" w:rsidR="00F1475E" w:rsidRDefault="00F1475E" w:rsidP="00F1475E">
      <w:pPr>
        <w:spacing w:line="438" w:lineRule="exact"/>
      </w:pPr>
      <w:r>
        <w:rPr>
          <w:rFonts w:hint="eastAsia"/>
        </w:rPr>
        <w:t>これらの開発を経て、最終的に製作したのが、以下の製品である（製品写真掲載）</w:t>
      </w:r>
    </w:p>
    <w:p w14:paraId="45E98E68" w14:textId="77777777" w:rsidR="00F1475E" w:rsidRDefault="00F1475E" w:rsidP="00F1475E">
      <w:pPr>
        <w:spacing w:line="438" w:lineRule="exact"/>
      </w:pPr>
    </w:p>
    <w:p w14:paraId="2C09095E" w14:textId="77777777" w:rsidR="00F1475E" w:rsidRDefault="00F1475E" w:rsidP="00F1475E">
      <w:pPr>
        <w:spacing w:line="438" w:lineRule="exact"/>
      </w:pPr>
      <w:r>
        <w:rPr>
          <w:rFonts w:hint="eastAsia"/>
        </w:rPr>
        <w:t>最終製品のシート部分には、ポリエステルの素材を使用し、チューブの着脱が可能となる形状とした。</w:t>
      </w:r>
    </w:p>
    <w:p w14:paraId="71B92FF7" w14:textId="77777777" w:rsidR="00F1475E" w:rsidRDefault="00F1475E" w:rsidP="00F1475E">
      <w:pPr>
        <w:spacing w:line="438" w:lineRule="exact"/>
      </w:pPr>
      <w:r>
        <w:rPr>
          <w:rFonts w:hint="eastAsia"/>
        </w:rPr>
        <w:t>そのため洗濯機で簡単に洗うことができ、課題となっていた衛生面への問題にも対応可能となった。</w:t>
      </w:r>
    </w:p>
    <w:p w14:paraId="6872083F" w14:textId="77777777" w:rsidR="00F1475E" w:rsidRDefault="00F1475E" w:rsidP="00F1475E">
      <w:pPr>
        <w:spacing w:line="438" w:lineRule="exact"/>
      </w:pPr>
    </w:p>
    <w:p w14:paraId="79B339EA" w14:textId="77777777" w:rsidR="00F1475E" w:rsidRDefault="00F1475E" w:rsidP="00F1475E">
      <w:pPr>
        <w:spacing w:line="438" w:lineRule="exact"/>
      </w:pPr>
      <w:r>
        <w:rPr>
          <w:rFonts w:hint="eastAsia"/>
        </w:rPr>
        <w:t>またシートの間にウレタンのクッションシートを入れることにより、長時間使用しても、違和感を感じにくいものとした。</w:t>
      </w:r>
    </w:p>
    <w:p w14:paraId="6BC1CED3" w14:textId="77777777" w:rsidR="00F1475E" w:rsidRDefault="00F1475E" w:rsidP="00F1475E">
      <w:pPr>
        <w:spacing w:line="438" w:lineRule="exact"/>
      </w:pPr>
    </w:p>
    <w:p w14:paraId="05286892" w14:textId="77777777" w:rsidR="00F1475E" w:rsidRDefault="00F1475E" w:rsidP="00F1475E">
      <w:pPr>
        <w:spacing w:line="438" w:lineRule="exact"/>
      </w:pPr>
      <w:r>
        <w:rPr>
          <w:rFonts w:hint="eastAsia"/>
        </w:rPr>
        <w:t>以上の開発したプロトタイプの有用性確認のため、臨床現場における検証実験を行った。</w:t>
      </w:r>
    </w:p>
    <w:p w14:paraId="7A405C83" w14:textId="77777777" w:rsidR="00F1475E" w:rsidRDefault="00F1475E" w:rsidP="00F1475E">
      <w:pPr>
        <w:spacing w:line="438" w:lineRule="exact"/>
      </w:pPr>
    </w:p>
    <w:p w14:paraId="122A05A1" w14:textId="77777777" w:rsidR="00F1475E" w:rsidRDefault="00F1475E" w:rsidP="00F1475E">
      <w:pPr>
        <w:spacing w:line="438" w:lineRule="exact"/>
      </w:pPr>
      <w:r>
        <w:rPr>
          <w:rFonts w:hint="eastAsia"/>
        </w:rPr>
        <w:lastRenderedPageBreak/>
        <w:t>方法としては、試作機を用いて、介護施設の被介護者５名を被験者とし、約２か月間の実験期間を設け、開始４週間は試作機を導入しない、従来の業務フローでの便漏れ発生件数の集計を行った。その後、試作機を導入し、操作方法に慣れてもらうための試用期間を経て、４週間の導入フローにおける便漏れ件数の比較と、アンケート調査から有用性を確認した。</w:t>
      </w:r>
    </w:p>
    <w:p w14:paraId="7126A4A9" w14:textId="77777777" w:rsidR="00F1475E" w:rsidRDefault="00F1475E" w:rsidP="00F1475E">
      <w:pPr>
        <w:spacing w:line="438" w:lineRule="exact"/>
      </w:pPr>
    </w:p>
    <w:p w14:paraId="7287E9EB" w14:textId="77777777" w:rsidR="00F1475E" w:rsidRDefault="00F1475E" w:rsidP="00F1475E">
      <w:pPr>
        <w:spacing w:line="438" w:lineRule="exact"/>
      </w:pPr>
      <w:r>
        <w:rPr>
          <w:rFonts w:hint="eastAsia"/>
        </w:rPr>
        <w:t>検証実験における試作機導入後の業務フローについて記述する。</w:t>
      </w:r>
    </w:p>
    <w:p w14:paraId="6325C665" w14:textId="77777777" w:rsidR="00F1475E" w:rsidRDefault="00F1475E" w:rsidP="00F1475E">
      <w:pPr>
        <w:spacing w:line="438" w:lineRule="exact"/>
      </w:pPr>
    </w:p>
    <w:p w14:paraId="3B38EB6E" w14:textId="77777777" w:rsidR="00F1475E" w:rsidRDefault="00F1475E" w:rsidP="00F1475E">
      <w:pPr>
        <w:spacing w:line="438" w:lineRule="exact"/>
      </w:pPr>
      <w:r>
        <w:rPr>
          <w:rFonts w:hint="eastAsia"/>
        </w:rPr>
        <w:t>センサーが探知した排泄情報は、排泄通知としてナースステーションに通知される。</w:t>
      </w:r>
    </w:p>
    <w:p w14:paraId="11ACB388" w14:textId="77777777" w:rsidR="00F1475E" w:rsidRDefault="00F1475E" w:rsidP="00F1475E">
      <w:pPr>
        <w:spacing w:line="438" w:lineRule="exact"/>
      </w:pPr>
      <w:r>
        <w:rPr>
          <w:rFonts w:hint="eastAsia"/>
        </w:rPr>
        <w:t>介護者は、該当する被介護者のベッドサイドにおいて、排泄を確認し、排泄があった場合には、即時交換を行い、</w:t>
      </w:r>
    </w:p>
    <w:p w14:paraId="29701058" w14:textId="77777777" w:rsidR="00F1475E" w:rsidRDefault="00F1475E" w:rsidP="00F1475E">
      <w:pPr>
        <w:spacing w:line="438" w:lineRule="exact"/>
      </w:pPr>
      <w:r>
        <w:rPr>
          <w:rFonts w:hint="eastAsia"/>
        </w:rPr>
        <w:t>排泄がなかった場合には、直近の定時交換でのおむつ交換を行う。</w:t>
      </w:r>
    </w:p>
    <w:p w14:paraId="208216CA" w14:textId="39B11428" w:rsidR="002C3B32" w:rsidRPr="00F1475E" w:rsidRDefault="002C3B32" w:rsidP="002C3B32">
      <w:pPr>
        <w:spacing w:line="438" w:lineRule="exact"/>
      </w:pPr>
    </w:p>
    <w:p w14:paraId="595F1507" w14:textId="2FB686DC" w:rsidR="002C3B32" w:rsidRDefault="002C3B32" w:rsidP="002C3B32">
      <w:pPr>
        <w:spacing w:line="438" w:lineRule="exact"/>
      </w:pPr>
    </w:p>
    <w:p w14:paraId="08606D2F" w14:textId="712966A2" w:rsidR="002C3B32" w:rsidRDefault="002C3B32" w:rsidP="002C3B32">
      <w:pPr>
        <w:spacing w:line="438" w:lineRule="exact"/>
      </w:pPr>
      <w:r>
        <w:rPr>
          <w:rFonts w:hint="eastAsia"/>
        </w:rPr>
        <w:t>3</w:t>
      </w:r>
      <w:r>
        <w:t>.4.1</w:t>
      </w:r>
      <w:r>
        <w:tab/>
      </w:r>
      <w:r>
        <w:rPr>
          <w:rFonts w:hint="eastAsia"/>
        </w:rPr>
        <w:t>実験方法</w:t>
      </w:r>
    </w:p>
    <w:p w14:paraId="5C533762" w14:textId="7F807F0B" w:rsidR="002C3B32" w:rsidRPr="00F1475E" w:rsidRDefault="002C3B32" w:rsidP="002C3B32">
      <w:pPr>
        <w:spacing w:line="438" w:lineRule="exact"/>
      </w:pPr>
    </w:p>
    <w:p w14:paraId="7F96BE08" w14:textId="55052E9E" w:rsidR="002C3B32" w:rsidRDefault="002C3B32" w:rsidP="002C3B32">
      <w:pPr>
        <w:spacing w:line="438" w:lineRule="exact"/>
      </w:pPr>
    </w:p>
    <w:p w14:paraId="42DA4B06" w14:textId="20099943" w:rsidR="002C3B32" w:rsidRDefault="002C3B32" w:rsidP="002C3B32">
      <w:pPr>
        <w:spacing w:line="438" w:lineRule="exact"/>
      </w:pPr>
      <w:r>
        <w:rPr>
          <w:rFonts w:hint="eastAsia"/>
        </w:rPr>
        <w:t>3</w:t>
      </w:r>
      <w:r>
        <w:t>.4.2</w:t>
      </w:r>
      <w:r>
        <w:tab/>
      </w:r>
      <w:r>
        <w:rPr>
          <w:rFonts w:hint="eastAsia"/>
        </w:rPr>
        <w:t>実験結果</w:t>
      </w:r>
    </w:p>
    <w:p w14:paraId="7F7CDF92" w14:textId="77777777" w:rsidR="00F1475E" w:rsidRDefault="00F1475E" w:rsidP="00F1475E">
      <w:pPr>
        <w:spacing w:line="438" w:lineRule="exact"/>
      </w:pPr>
      <w:r>
        <w:rPr>
          <w:rFonts w:hint="eastAsia"/>
        </w:rPr>
        <w:t>介護施設で使用されている通知機器は複数あり、また既に導入されている通知機器は、生命の危機を知らせるナースコールや、要介護者がベッドから移乗した際の転倒や、それによる負傷の危険性を知らせる離床センサーの大きく分けて２種類が導入されている。</w:t>
      </w:r>
    </w:p>
    <w:p w14:paraId="7499DAB9" w14:textId="77777777" w:rsidR="00F1475E" w:rsidRDefault="00F1475E" w:rsidP="00F1475E">
      <w:pPr>
        <w:spacing w:line="438" w:lineRule="exact"/>
      </w:pPr>
      <w:r>
        <w:rPr>
          <w:rFonts w:hint="eastAsia"/>
        </w:rPr>
        <w:t>これらの通知機器が知らせる情報は、排泄を通知する情報よりも重要度が高く、またゆえに排泄通知の優先度は低下する。</w:t>
      </w:r>
    </w:p>
    <w:p w14:paraId="4D68E09F" w14:textId="77777777" w:rsidR="00F1475E" w:rsidRDefault="00F1475E" w:rsidP="00F1475E">
      <w:pPr>
        <w:spacing w:line="438" w:lineRule="exact"/>
      </w:pPr>
      <w:r>
        <w:rPr>
          <w:rFonts w:hint="eastAsia"/>
        </w:rPr>
        <w:t>また排泄センサーが随時通知をしてしまうと、通知のたびに業務を中断せざるを得ないため、介護業務全体としての作業効率が落ちることが明らかとなった。</w:t>
      </w:r>
    </w:p>
    <w:p w14:paraId="4B7DFF84" w14:textId="77777777" w:rsidR="00F1475E" w:rsidRDefault="00F1475E" w:rsidP="00F1475E">
      <w:pPr>
        <w:spacing w:line="438" w:lineRule="exact"/>
      </w:pPr>
    </w:p>
    <w:p w14:paraId="2B49512B" w14:textId="3BC036EE" w:rsidR="002C3B32" w:rsidRPr="00F1475E" w:rsidRDefault="00F1475E" w:rsidP="00F1475E">
      <w:pPr>
        <w:spacing w:line="438" w:lineRule="exact"/>
      </w:pPr>
      <w:r>
        <w:rPr>
          <w:rFonts w:hint="eastAsia"/>
        </w:rPr>
        <w:t>以上の理由より、排泄介護の質を上げ、かつ業務効率を上げることは、排泄タイミングを通知するだけでは実現が難しいと考察した。これより、通知機能以</w:t>
      </w:r>
      <w:r>
        <w:rPr>
          <w:rFonts w:hint="eastAsia"/>
        </w:rPr>
        <w:lastRenderedPageBreak/>
        <w:t>外の方法で排泄介護に貢献できる機能の構想に入る。</w:t>
      </w:r>
    </w:p>
    <w:p w14:paraId="596CC660" w14:textId="3D033D39" w:rsidR="002C3B32" w:rsidRDefault="002C3B32" w:rsidP="002C3B32">
      <w:pPr>
        <w:spacing w:line="438" w:lineRule="exact"/>
      </w:pPr>
    </w:p>
    <w:p w14:paraId="40508036" w14:textId="096C8941" w:rsidR="002C3B32" w:rsidRDefault="002C3B32" w:rsidP="002C3B32">
      <w:pPr>
        <w:spacing w:line="438" w:lineRule="exact"/>
      </w:pPr>
      <w:r>
        <w:rPr>
          <w:rFonts w:hint="eastAsia"/>
        </w:rPr>
        <w:t>3</w:t>
      </w:r>
      <w:r>
        <w:t>.5</w:t>
      </w:r>
      <w:r>
        <w:tab/>
      </w:r>
      <w:r>
        <w:rPr>
          <w:rFonts w:hint="eastAsia"/>
        </w:rPr>
        <w:t>Webアプリの構想</w:t>
      </w:r>
    </w:p>
    <w:p w14:paraId="0B88C963" w14:textId="77777777" w:rsidR="00F1475E" w:rsidRDefault="00F1475E" w:rsidP="00F1475E">
      <w:pPr>
        <w:spacing w:line="438" w:lineRule="exact"/>
      </w:pPr>
      <w:r>
        <w:rPr>
          <w:rFonts w:hint="eastAsia"/>
        </w:rPr>
        <w:t>プロトタイプ開発時の検証実験の結果から、</w:t>
      </w:r>
    </w:p>
    <w:p w14:paraId="19A2927D" w14:textId="77777777" w:rsidR="00F1475E" w:rsidRDefault="00F1475E" w:rsidP="00F1475E">
      <w:pPr>
        <w:spacing w:line="438" w:lineRule="exact"/>
      </w:pPr>
      <w:r>
        <w:rPr>
          <w:rFonts w:hint="eastAsia"/>
        </w:rPr>
        <w:t>排泄の通知を行うよりも個人個人の排泄リズムを管理するニーズが強いことに着目した。</w:t>
      </w:r>
    </w:p>
    <w:p w14:paraId="0CDA8FBE" w14:textId="77777777" w:rsidR="00F1475E" w:rsidRDefault="00F1475E" w:rsidP="00F1475E">
      <w:pPr>
        <w:spacing w:line="438" w:lineRule="exact"/>
      </w:pPr>
      <w:r>
        <w:rPr>
          <w:rFonts w:hint="eastAsia"/>
        </w:rPr>
        <w:t>排泄を管理する方法として、排泄リズム管理表がすでに存在する。</w:t>
      </w:r>
    </w:p>
    <w:p w14:paraId="37C926B1" w14:textId="77777777" w:rsidR="00F1475E" w:rsidRDefault="00F1475E" w:rsidP="00F1475E">
      <w:pPr>
        <w:spacing w:line="438" w:lineRule="exact"/>
      </w:pPr>
      <w:r>
        <w:rPr>
          <w:rFonts w:hint="eastAsia"/>
        </w:rPr>
        <w:t>これは、日々の排泄の内容を記録するチェック表に基づき、排泄周期を把握し作成する。</w:t>
      </w:r>
    </w:p>
    <w:p w14:paraId="3ADE36C2" w14:textId="77777777" w:rsidR="00F1475E" w:rsidRDefault="00F1475E" w:rsidP="00F1475E">
      <w:pPr>
        <w:spacing w:line="438" w:lineRule="exact"/>
      </w:pPr>
      <w:r>
        <w:rPr>
          <w:rFonts w:hint="eastAsia"/>
        </w:rPr>
        <w:t>しかし、一人の要介護者の排泄周期、リズムを把握するのためには１か月以上の排泄データを蓄積する必要があり、かなりの労力が必要となる。</w:t>
      </w:r>
    </w:p>
    <w:p w14:paraId="79E77DE0" w14:textId="77777777" w:rsidR="00F1475E" w:rsidRDefault="00F1475E" w:rsidP="00F1475E">
      <w:pPr>
        <w:spacing w:line="438" w:lineRule="exact"/>
      </w:pPr>
      <w:r>
        <w:rPr>
          <w:rFonts w:hint="eastAsia"/>
        </w:rPr>
        <w:t>またチェック表に記録される内容は、介護者がオムツ交換をした時刻と内容であり、排泄そのものを行った時間ではないため、厳密な排泄時間とは言えない。</w:t>
      </w:r>
    </w:p>
    <w:p w14:paraId="40D4EC91" w14:textId="77777777" w:rsidR="00F1475E" w:rsidRDefault="00F1475E" w:rsidP="00F1475E">
      <w:pPr>
        <w:spacing w:line="438" w:lineRule="exact"/>
      </w:pPr>
      <w:r>
        <w:rPr>
          <w:rFonts w:hint="eastAsia"/>
        </w:rPr>
        <w:t>そのため、排泄リズム管理表が作成された当初は問題なかったものの時間が経つにつれ、管理表上の時刻と実際のおむつ交換を行った時刻にズレが生じるケースも少なくない。</w:t>
      </w:r>
    </w:p>
    <w:p w14:paraId="4384499F" w14:textId="77777777" w:rsidR="00F1475E" w:rsidRDefault="00F1475E" w:rsidP="00F1475E">
      <w:pPr>
        <w:spacing w:line="438" w:lineRule="exact"/>
      </w:pPr>
      <w:r>
        <w:rPr>
          <w:rFonts w:hint="eastAsia"/>
        </w:rPr>
        <w:t>排泄リズム管理表を更新していくことにも、多くの時間と労力が必要となる。</w:t>
      </w:r>
    </w:p>
    <w:p w14:paraId="45093586" w14:textId="77777777" w:rsidR="00F1475E" w:rsidRDefault="00F1475E" w:rsidP="00F1475E">
      <w:pPr>
        <w:spacing w:line="438" w:lineRule="exact"/>
      </w:pPr>
    </w:p>
    <w:p w14:paraId="0D572A94" w14:textId="77777777" w:rsidR="00F1475E" w:rsidRDefault="00F1475E" w:rsidP="00F1475E">
      <w:pPr>
        <w:spacing w:line="438" w:lineRule="exact"/>
      </w:pPr>
      <w:r>
        <w:rPr>
          <w:rFonts w:hint="eastAsia"/>
        </w:rPr>
        <w:t>排泄リズム管理表の活用方法として、効力が認められるものの一つに</w:t>
      </w:r>
    </w:p>
    <w:p w14:paraId="64091B86" w14:textId="77777777" w:rsidR="00F1475E" w:rsidRDefault="00F1475E" w:rsidP="00F1475E">
      <w:pPr>
        <w:spacing w:line="438" w:lineRule="exact"/>
      </w:pPr>
      <w:r>
        <w:rPr>
          <w:rFonts w:hint="eastAsia"/>
        </w:rPr>
        <w:t>排泄介護の最適化というものがある。</w:t>
      </w:r>
    </w:p>
    <w:p w14:paraId="4C71C084" w14:textId="77777777" w:rsidR="00F1475E" w:rsidRDefault="00F1475E" w:rsidP="00F1475E">
      <w:pPr>
        <w:spacing w:line="438" w:lineRule="exact"/>
      </w:pPr>
      <w:r>
        <w:rPr>
          <w:rFonts w:hint="eastAsia"/>
        </w:rPr>
        <w:t>排泄状況による介助内容には、大きく４つのパターンがある。（ここの分類は要注意）</w:t>
      </w:r>
    </w:p>
    <w:p w14:paraId="42F363D1" w14:textId="77777777" w:rsidR="00F1475E" w:rsidRDefault="00F1475E" w:rsidP="00F1475E">
      <w:pPr>
        <w:spacing w:line="438" w:lineRule="exact"/>
      </w:pPr>
      <w:r>
        <w:rPr>
          <w:rFonts w:hint="eastAsia"/>
        </w:rPr>
        <w:t>排泄のない場合は、オムツの付け直しもしくは交換、尿の場合は、ウェットティッシュなどによる簡易的なふき取り、便の場合は、お湯を使っての洗浄をする。排泄漏れが確認できた場合は、シーツや衣服の交換、洗浄が必要となってしまう。</w:t>
      </w:r>
    </w:p>
    <w:p w14:paraId="0E4916EE" w14:textId="77777777" w:rsidR="00F1475E" w:rsidRDefault="00F1475E" w:rsidP="00F1475E">
      <w:pPr>
        <w:spacing w:line="438" w:lineRule="exact"/>
      </w:pPr>
      <w:r>
        <w:rPr>
          <w:rFonts w:hint="eastAsia"/>
        </w:rPr>
        <w:t>事前に、個人個人の排泄リズムが把握できれていれば、そのタイミングに合わせた業務スケジュールの計画をたてることが可能である。</w:t>
      </w:r>
    </w:p>
    <w:p w14:paraId="23DA46BA" w14:textId="25015F4F" w:rsidR="002C3B32" w:rsidRPr="00F1475E" w:rsidRDefault="00F1475E" w:rsidP="00F1475E">
      <w:pPr>
        <w:spacing w:line="438" w:lineRule="exact"/>
      </w:pPr>
      <w:r>
        <w:rPr>
          <w:rFonts w:hint="eastAsia"/>
        </w:rPr>
        <w:t>このように、排泄リズム管理表の正確な作成は、要介護者の負担軽減のみならず、介護者の効率を上げることにも繋がる。</w:t>
      </w:r>
    </w:p>
    <w:p w14:paraId="0550D3AA" w14:textId="08D4CF11" w:rsidR="002C3B32" w:rsidRDefault="002C3B32" w:rsidP="002C3B32">
      <w:pPr>
        <w:spacing w:line="438" w:lineRule="exact"/>
      </w:pPr>
    </w:p>
    <w:p w14:paraId="67187C64" w14:textId="39D316D4" w:rsidR="002C3B32" w:rsidRDefault="002C3B32" w:rsidP="002C3B32">
      <w:pPr>
        <w:spacing w:line="438" w:lineRule="exact"/>
      </w:pPr>
      <w:r>
        <w:rPr>
          <w:rFonts w:hint="eastAsia"/>
        </w:rPr>
        <w:t>3</w:t>
      </w:r>
      <w:r>
        <w:t>.5.1</w:t>
      </w:r>
      <w:r>
        <w:tab/>
      </w:r>
      <w:r>
        <w:rPr>
          <w:rFonts w:hint="eastAsia"/>
        </w:rPr>
        <w:t>Webアプリの開発</w:t>
      </w:r>
    </w:p>
    <w:p w14:paraId="13ABFDD4" w14:textId="77777777" w:rsidR="00F1475E" w:rsidRDefault="00F1475E" w:rsidP="00F1475E">
      <w:pPr>
        <w:spacing w:line="438" w:lineRule="exact"/>
      </w:pPr>
      <w:r>
        <w:rPr>
          <w:rFonts w:hint="eastAsia"/>
        </w:rPr>
        <w:t>本節では</w:t>
      </w:r>
      <w:r>
        <w:t>Webアプリの構想について述べる。</w:t>
      </w:r>
    </w:p>
    <w:p w14:paraId="4835756C" w14:textId="77777777" w:rsidR="00F1475E" w:rsidRDefault="00F1475E" w:rsidP="00F1475E">
      <w:pPr>
        <w:spacing w:line="438" w:lineRule="exact"/>
      </w:pPr>
    </w:p>
    <w:p w14:paraId="45E68E0B" w14:textId="77777777" w:rsidR="00F1475E" w:rsidRDefault="00F1475E" w:rsidP="00F1475E">
      <w:pPr>
        <w:spacing w:line="438" w:lineRule="exact"/>
      </w:pPr>
      <w:r>
        <w:rPr>
          <w:rFonts w:hint="eastAsia"/>
        </w:rPr>
        <w:t>本機能では、随時交換を実現するために開発された通知機能より得られた、個人ごとの排泄データを利用し、従来では更新の難しかった排泄リズム管理表（排泄パターン表とどっちにしようかな）を自動で作成、管理する。排泄パターン表は、排泄データが集まるほどに精度が高まっていくものである。</w:t>
      </w:r>
    </w:p>
    <w:p w14:paraId="38E425B8" w14:textId="77777777" w:rsidR="00F1475E" w:rsidRDefault="00F1475E" w:rsidP="00F1475E">
      <w:pPr>
        <w:spacing w:line="438" w:lineRule="exact"/>
      </w:pPr>
    </w:p>
    <w:p w14:paraId="2387E900" w14:textId="77777777" w:rsidR="00F1475E" w:rsidRDefault="00F1475E" w:rsidP="00F1475E">
      <w:pPr>
        <w:spacing w:line="438" w:lineRule="exact"/>
      </w:pPr>
      <w:r>
        <w:rPr>
          <w:rFonts w:hint="eastAsia"/>
        </w:rPr>
        <w:t>そして、作成された管理表をもとに、介護従事者は排泄介護のタイミングを簡単に知ることができ、他の業務に集中して従事することが期待されている。</w:t>
      </w:r>
    </w:p>
    <w:p w14:paraId="300260B8" w14:textId="77777777" w:rsidR="00F1475E" w:rsidRDefault="00F1475E" w:rsidP="00F1475E">
      <w:pPr>
        <w:spacing w:line="438" w:lineRule="exact"/>
      </w:pPr>
    </w:p>
    <w:p w14:paraId="664543C4" w14:textId="77777777" w:rsidR="00F1475E" w:rsidRDefault="00F1475E" w:rsidP="00F1475E">
      <w:pPr>
        <w:spacing w:line="438" w:lineRule="exact"/>
      </w:pPr>
      <w:r>
        <w:rPr>
          <w:rFonts w:hint="eastAsia"/>
        </w:rPr>
        <w:t>本節では、</w:t>
      </w:r>
      <w:r>
        <w:t>webアプリの機能説明と臨床現場での効果検証について述べる。</w:t>
      </w:r>
    </w:p>
    <w:p w14:paraId="721FA23F" w14:textId="42A045EB" w:rsidR="002C3B32" w:rsidRPr="00F1475E" w:rsidRDefault="002C3B32" w:rsidP="002C3B32">
      <w:pPr>
        <w:spacing w:line="438" w:lineRule="exact"/>
      </w:pPr>
    </w:p>
    <w:p w14:paraId="19A72C1A" w14:textId="3D53B238" w:rsidR="002C3B32" w:rsidRDefault="002C3B32" w:rsidP="002C3B32">
      <w:pPr>
        <w:spacing w:line="438" w:lineRule="exact"/>
      </w:pPr>
    </w:p>
    <w:p w14:paraId="4EE8E0D7" w14:textId="62895058" w:rsidR="002C3B32" w:rsidRDefault="002C3B32" w:rsidP="002C3B32">
      <w:pPr>
        <w:spacing w:line="438" w:lineRule="exact"/>
      </w:pPr>
      <w:r>
        <w:rPr>
          <w:rFonts w:hint="eastAsia"/>
        </w:rPr>
        <w:t>3</w:t>
      </w:r>
      <w:r>
        <w:t>.5.2</w:t>
      </w:r>
      <w:r>
        <w:tab/>
      </w:r>
      <w:r>
        <w:rPr>
          <w:rFonts w:hint="eastAsia"/>
        </w:rPr>
        <w:t>Webアプリの検証実験</w:t>
      </w:r>
    </w:p>
    <w:p w14:paraId="6415CFD6" w14:textId="77777777" w:rsidR="00F1475E" w:rsidRDefault="00F1475E" w:rsidP="00F1475E">
      <w:pPr>
        <w:spacing w:line="438" w:lineRule="exact"/>
      </w:pPr>
      <w:r>
        <w:rPr>
          <w:rFonts w:hint="eastAsia"/>
        </w:rPr>
        <w:t>開発した</w:t>
      </w:r>
      <w:r>
        <w:t>Webアプリ機能の有用性を確認するため、2018年5月に検証実験を行った。</w:t>
      </w:r>
    </w:p>
    <w:p w14:paraId="33D3294C" w14:textId="77777777" w:rsidR="00F1475E" w:rsidRDefault="00F1475E" w:rsidP="00F1475E">
      <w:pPr>
        <w:spacing w:line="438" w:lineRule="exact"/>
      </w:pPr>
    </w:p>
    <w:p w14:paraId="46E4194F" w14:textId="77777777" w:rsidR="00F1475E" w:rsidRDefault="00F1475E" w:rsidP="00F1475E">
      <w:pPr>
        <w:spacing w:line="438" w:lineRule="exact"/>
      </w:pPr>
      <w:r>
        <w:rPr>
          <w:rFonts w:hint="eastAsia"/>
        </w:rPr>
        <w:t>２週間、機器を導入して排泄情報を収集しそのデータをもとに、排泄リズム管理表を作成した。その後週間、自動作成された管理表の時刻にあわせて排泄介護を行い、管理表の有効性を検証した。</w:t>
      </w:r>
    </w:p>
    <w:p w14:paraId="37ABB73A" w14:textId="77777777" w:rsidR="00F1475E" w:rsidRDefault="00F1475E" w:rsidP="00F1475E">
      <w:pPr>
        <w:spacing w:line="438" w:lineRule="exact"/>
      </w:pPr>
    </w:p>
    <w:p w14:paraId="51A10981" w14:textId="77777777" w:rsidR="00F1475E" w:rsidRDefault="00F1475E" w:rsidP="00F1475E">
      <w:pPr>
        <w:spacing w:line="438" w:lineRule="exact"/>
      </w:pPr>
    </w:p>
    <w:p w14:paraId="29F6871C" w14:textId="77777777" w:rsidR="00F1475E" w:rsidRDefault="00F1475E" w:rsidP="00F1475E">
      <w:pPr>
        <w:spacing w:line="438" w:lineRule="exact"/>
      </w:pPr>
    </w:p>
    <w:p w14:paraId="71AA1090" w14:textId="77777777" w:rsidR="00F1475E" w:rsidRDefault="00F1475E" w:rsidP="00F1475E">
      <w:pPr>
        <w:spacing w:line="438" w:lineRule="exact"/>
      </w:pPr>
    </w:p>
    <w:p w14:paraId="244A6AE3" w14:textId="77777777" w:rsidR="00F1475E" w:rsidRDefault="00F1475E" w:rsidP="00F1475E">
      <w:pPr>
        <w:spacing w:line="438" w:lineRule="exact"/>
      </w:pPr>
    </w:p>
    <w:p w14:paraId="48DC23EC" w14:textId="405AFA6A" w:rsidR="002C3B32" w:rsidRPr="00F1475E" w:rsidRDefault="002C3B32" w:rsidP="002C3B32">
      <w:pPr>
        <w:spacing w:line="438" w:lineRule="exact"/>
      </w:pPr>
    </w:p>
    <w:p w14:paraId="7D457AA3" w14:textId="6D7EC004" w:rsidR="002C3B32" w:rsidRDefault="002C3B32" w:rsidP="002C3B32">
      <w:pPr>
        <w:spacing w:line="438" w:lineRule="exact"/>
      </w:pPr>
    </w:p>
    <w:p w14:paraId="32993C96" w14:textId="53693D0A" w:rsidR="002C3B32" w:rsidRDefault="002C3B32" w:rsidP="002C3B32">
      <w:pPr>
        <w:spacing w:line="438" w:lineRule="exact"/>
      </w:pPr>
      <w:r>
        <w:rPr>
          <w:rFonts w:hint="eastAsia"/>
        </w:rPr>
        <w:t>3</w:t>
      </w:r>
      <w:r>
        <w:t>,5,3</w:t>
      </w:r>
      <w:r>
        <w:tab/>
      </w:r>
      <w:r>
        <w:rPr>
          <w:rFonts w:hint="eastAsia"/>
        </w:rPr>
        <w:t>Webアプリの検証実験方法</w:t>
      </w:r>
    </w:p>
    <w:p w14:paraId="4EEEF53A" w14:textId="77777777" w:rsidR="00F1475E" w:rsidRDefault="00F1475E" w:rsidP="00F1475E">
      <w:pPr>
        <w:spacing w:line="438" w:lineRule="exact"/>
      </w:pPr>
      <w:r>
        <w:lastRenderedPageBreak/>
        <w:t>webアプリにおける排泄パターン表生成機能の試験は以下のように行った。</w:t>
      </w:r>
    </w:p>
    <w:p w14:paraId="40429ECB" w14:textId="77777777" w:rsidR="00F1475E" w:rsidRDefault="00F1475E" w:rsidP="00F1475E">
      <w:pPr>
        <w:spacing w:line="438" w:lineRule="exact"/>
      </w:pPr>
    </w:p>
    <w:p w14:paraId="56D29ABA" w14:textId="77777777" w:rsidR="00F1475E" w:rsidRDefault="00F1475E" w:rsidP="00F1475E">
      <w:pPr>
        <w:spacing w:line="438" w:lineRule="exact"/>
      </w:pPr>
      <w:r>
        <w:rPr>
          <w:rFonts w:hint="eastAsia"/>
        </w:rPr>
        <w:t>＜</w:t>
      </w:r>
      <w:r>
        <w:t>H30年5月＞</w:t>
      </w:r>
    </w:p>
    <w:p w14:paraId="6886A843" w14:textId="77777777" w:rsidR="00F1475E" w:rsidRDefault="00F1475E" w:rsidP="00F1475E">
      <w:pPr>
        <w:spacing w:line="438" w:lineRule="exact"/>
      </w:pPr>
      <w:r>
        <w:rPr>
          <w:rFonts w:hint="eastAsia"/>
        </w:rPr>
        <w:t>期間</w:t>
      </w:r>
      <w:r>
        <w:t>2018/5/15~2018/6/14(途中、機器のエラーがあり、実働は18日間)</w:t>
      </w:r>
    </w:p>
    <w:p w14:paraId="10F1F240" w14:textId="77777777" w:rsidR="00F1475E" w:rsidRDefault="00F1475E" w:rsidP="00F1475E">
      <w:pPr>
        <w:spacing w:line="438" w:lineRule="exact"/>
      </w:pPr>
      <w:r>
        <w:rPr>
          <w:rFonts w:hint="eastAsia"/>
        </w:rPr>
        <w:t>被験者数：６名</w:t>
      </w:r>
    </w:p>
    <w:p w14:paraId="2CE747E9" w14:textId="77777777" w:rsidR="00F1475E" w:rsidRDefault="00F1475E" w:rsidP="00F1475E">
      <w:pPr>
        <w:spacing w:line="438" w:lineRule="exact"/>
      </w:pPr>
      <w:r>
        <w:rPr>
          <w:rFonts w:hint="eastAsia"/>
        </w:rPr>
        <w:t>収集したデータ数、データの定義：９４件、製品が検知したもの</w:t>
      </w:r>
    </w:p>
    <w:p w14:paraId="3FBE7423" w14:textId="77777777" w:rsidR="00F1475E" w:rsidRDefault="00F1475E" w:rsidP="00F1475E">
      <w:pPr>
        <w:spacing w:line="438" w:lineRule="exact"/>
      </w:pPr>
      <w:r>
        <w:rPr>
          <w:rFonts w:hint="eastAsia"/>
        </w:rPr>
        <w:t>実験方法：１．これまで施設が行っていた定時おむつ交換を通常通り行ってもらう。オムツ交換後に、排泄結果をベッドサイドの入力スイッチから、もしくは</w:t>
      </w:r>
      <w:r>
        <w:t>webアプリから入力してもらう。</w:t>
      </w:r>
    </w:p>
    <w:p w14:paraId="087A28ED" w14:textId="77777777" w:rsidR="00F1475E" w:rsidRDefault="00F1475E" w:rsidP="00F1475E">
      <w:pPr>
        <w:spacing w:line="438" w:lineRule="exact"/>
      </w:pPr>
      <w:r>
        <w:rPr>
          <w:rFonts w:hint="eastAsia"/>
        </w:rPr>
        <w:t xml:space="preserve">　　　　　２．機器導入から</w:t>
      </w:r>
      <w:r>
        <w:t>2週間後、排泄結果を元に、定時交換のタイミングの調整など含めた、排泄ケアプランの見直しをおこなう。</w:t>
      </w:r>
    </w:p>
    <w:p w14:paraId="5180C724" w14:textId="77777777" w:rsidR="00F1475E" w:rsidRDefault="00F1475E" w:rsidP="00F1475E">
      <w:pPr>
        <w:spacing w:line="438" w:lineRule="exact"/>
      </w:pPr>
      <w:r>
        <w:rPr>
          <w:rFonts w:hint="eastAsia"/>
        </w:rPr>
        <w:t xml:space="preserve">　　　　　３．見直し後、新たな定時交換タイミングやオムツ・パッドサイズで排泄ケアを実施</w:t>
      </w:r>
    </w:p>
    <w:p w14:paraId="54648F03" w14:textId="77777777" w:rsidR="00F1475E" w:rsidRDefault="00F1475E" w:rsidP="00F1475E">
      <w:pPr>
        <w:spacing w:line="438" w:lineRule="exact"/>
      </w:pPr>
      <w:r>
        <w:rPr>
          <w:rFonts w:hint="eastAsia"/>
        </w:rPr>
        <w:t>実験場所：都内介護施設</w:t>
      </w:r>
    </w:p>
    <w:p w14:paraId="30CF4540" w14:textId="77777777" w:rsidR="00F1475E" w:rsidRDefault="00F1475E" w:rsidP="00F1475E">
      <w:pPr>
        <w:spacing w:line="438" w:lineRule="exact"/>
      </w:pPr>
    </w:p>
    <w:p w14:paraId="1AA075F4" w14:textId="77777777" w:rsidR="00F1475E" w:rsidRDefault="00F1475E" w:rsidP="00F1475E">
      <w:pPr>
        <w:spacing w:line="438" w:lineRule="exact"/>
      </w:pPr>
      <w:r>
        <w:rPr>
          <w:rFonts w:hint="eastAsia"/>
        </w:rPr>
        <w:t>以上のように、前半の２週間で、機器を導入して排泄情報を収集し、そのデータをもとに、排泄リズム管理表を作成した。その後</w:t>
      </w:r>
      <w:r>
        <w:t>2週間、自動作成された管理表の時刻にあわせて排泄介護を行い、管理表の有効性を検証した。</w:t>
      </w:r>
    </w:p>
    <w:p w14:paraId="07579DE6" w14:textId="47513E4C" w:rsidR="002C3B32" w:rsidRPr="00F1475E" w:rsidRDefault="002C3B32" w:rsidP="002C3B32">
      <w:pPr>
        <w:spacing w:line="438" w:lineRule="exact"/>
      </w:pPr>
    </w:p>
    <w:p w14:paraId="12CFB6DD" w14:textId="45A6FA2D" w:rsidR="002C3B32" w:rsidRDefault="002C3B32" w:rsidP="002C3B32">
      <w:pPr>
        <w:spacing w:line="438" w:lineRule="exact"/>
      </w:pPr>
    </w:p>
    <w:p w14:paraId="31D86B89" w14:textId="3817E931" w:rsidR="002C3B32" w:rsidRDefault="002C3B32" w:rsidP="002C3B32">
      <w:pPr>
        <w:spacing w:line="438" w:lineRule="exact"/>
      </w:pPr>
      <w:r>
        <w:rPr>
          <w:rFonts w:hint="eastAsia"/>
        </w:rPr>
        <w:t>3</w:t>
      </w:r>
      <w:r>
        <w:t>.5.4</w:t>
      </w:r>
      <w:r>
        <w:tab/>
      </w:r>
      <w:r>
        <w:rPr>
          <w:rFonts w:hint="eastAsia"/>
        </w:rPr>
        <w:t>実験結果</w:t>
      </w:r>
    </w:p>
    <w:p w14:paraId="23E0D974" w14:textId="77777777" w:rsidR="00F1475E" w:rsidRDefault="00F1475E" w:rsidP="00F1475E">
      <w:pPr>
        <w:spacing w:line="438" w:lineRule="exact"/>
      </w:pPr>
      <w:r>
        <w:rPr>
          <w:rFonts w:hint="eastAsia"/>
        </w:rPr>
        <w:t>実験の結果として、管理表の排泄予測時刻と、実際の介護時に確認した排泄の有無の整合性は約</w:t>
      </w:r>
      <w:r>
        <w:t>72％と、大きな差が見られなかったことから、Webアプリの有用性を確認した。</w:t>
      </w:r>
    </w:p>
    <w:p w14:paraId="0859D273" w14:textId="0402EF91" w:rsidR="002C3B32" w:rsidRPr="00F1475E" w:rsidRDefault="00F1475E" w:rsidP="00F1475E">
      <w:pPr>
        <w:spacing w:line="438" w:lineRule="exact"/>
      </w:pPr>
      <w:r>
        <w:rPr>
          <w:rFonts w:hint="eastAsia"/>
        </w:rPr>
        <w:t>収集するデータ量がさらに長期になることで、自動作成の精度は高まっていくことから、このアプリ開発の目的である、要介護者ひとりひとり異なる排泄周期に対応することは達成できたと考察している。</w:t>
      </w:r>
    </w:p>
    <w:p w14:paraId="70C9FDC2" w14:textId="10190187" w:rsidR="002C3B32" w:rsidRDefault="002C3B32" w:rsidP="002C3B32">
      <w:pPr>
        <w:spacing w:line="438" w:lineRule="exact"/>
      </w:pPr>
    </w:p>
    <w:p w14:paraId="2A5C49DF" w14:textId="318AC1D6" w:rsidR="002C3B32" w:rsidRDefault="002C3B32" w:rsidP="002C3B32">
      <w:pPr>
        <w:spacing w:line="438" w:lineRule="exact"/>
      </w:pPr>
    </w:p>
    <w:p w14:paraId="333AEFB5" w14:textId="770AB8BC" w:rsidR="002C3B32" w:rsidRDefault="002C3B32" w:rsidP="002C3B32">
      <w:pPr>
        <w:spacing w:line="438" w:lineRule="exact"/>
      </w:pPr>
    </w:p>
    <w:p w14:paraId="715DF729" w14:textId="3CDFCB44" w:rsidR="002C3B32" w:rsidRDefault="002C3B32" w:rsidP="002C3B32">
      <w:pPr>
        <w:spacing w:line="438" w:lineRule="exact"/>
      </w:pPr>
    </w:p>
    <w:p w14:paraId="5940D7C5" w14:textId="77777777" w:rsidR="002C3B32" w:rsidRDefault="002C3B32" w:rsidP="002C3B32">
      <w:pPr>
        <w:spacing w:line="438" w:lineRule="exact"/>
      </w:pPr>
    </w:p>
    <w:p w14:paraId="27A2759D" w14:textId="77777777" w:rsidR="002C3B32" w:rsidRDefault="002C3B32" w:rsidP="002C3B32">
      <w:pPr>
        <w:spacing w:line="438" w:lineRule="exact"/>
      </w:pPr>
    </w:p>
    <w:p w14:paraId="1E86C1BB" w14:textId="77777777" w:rsidR="002C3B32" w:rsidRDefault="002C3B32" w:rsidP="002C3B32">
      <w:pPr>
        <w:spacing w:line="438" w:lineRule="exact"/>
      </w:pPr>
    </w:p>
    <w:p w14:paraId="32C2F787" w14:textId="77777777" w:rsidR="002C3B32" w:rsidRDefault="002C3B32" w:rsidP="002C3B32">
      <w:pPr>
        <w:spacing w:line="438" w:lineRule="exact"/>
      </w:pPr>
    </w:p>
    <w:p w14:paraId="7C9ED2A7" w14:textId="77777777" w:rsidR="002C3B32" w:rsidRDefault="002C3B32" w:rsidP="002C3B32">
      <w:pPr>
        <w:spacing w:line="438" w:lineRule="exact"/>
      </w:pPr>
    </w:p>
    <w:p w14:paraId="74043DFC" w14:textId="77777777" w:rsidR="002C3B32" w:rsidRDefault="002C3B32" w:rsidP="002C3B32">
      <w:pPr>
        <w:spacing w:line="438" w:lineRule="exact"/>
      </w:pPr>
    </w:p>
    <w:p w14:paraId="61CAED59" w14:textId="77777777" w:rsidR="002C3B32" w:rsidRDefault="002C3B32" w:rsidP="002C3B32">
      <w:pPr>
        <w:spacing w:line="438" w:lineRule="exact"/>
      </w:pPr>
    </w:p>
    <w:p w14:paraId="41005276" w14:textId="77777777" w:rsidR="002C3B32" w:rsidRDefault="002C3B32" w:rsidP="002C3B32">
      <w:pPr>
        <w:spacing w:line="438" w:lineRule="exact"/>
      </w:pPr>
    </w:p>
    <w:p w14:paraId="44685E9F" w14:textId="77777777" w:rsidR="002C3B32" w:rsidRPr="00F009E5" w:rsidRDefault="002C3B32" w:rsidP="002C3B32">
      <w:pPr>
        <w:spacing w:line="438" w:lineRule="exact"/>
      </w:pPr>
    </w:p>
    <w:p w14:paraId="7302C6DC" w14:textId="77777777" w:rsidR="002C3B32" w:rsidRDefault="002C3B32" w:rsidP="002C3B32">
      <w:pPr>
        <w:spacing w:line="438" w:lineRule="exact"/>
      </w:pPr>
    </w:p>
    <w:p w14:paraId="4C93E29A" w14:textId="77777777" w:rsidR="002C3B32" w:rsidRDefault="002C3B32" w:rsidP="002C3B32">
      <w:pPr>
        <w:spacing w:line="438" w:lineRule="exact"/>
      </w:pPr>
    </w:p>
    <w:p w14:paraId="60691160" w14:textId="77777777" w:rsidR="002C3B32" w:rsidRDefault="002C3B32" w:rsidP="002C3B32">
      <w:pPr>
        <w:spacing w:line="438" w:lineRule="exact"/>
      </w:pPr>
    </w:p>
    <w:p w14:paraId="39CC6B23" w14:textId="77777777" w:rsidR="002C3B32" w:rsidRDefault="002C3B32" w:rsidP="002C3B32">
      <w:pPr>
        <w:spacing w:line="438" w:lineRule="exact"/>
      </w:pPr>
    </w:p>
    <w:p w14:paraId="723700B1" w14:textId="77777777" w:rsidR="002C3B32" w:rsidRDefault="002C3B32" w:rsidP="002C3B32">
      <w:pPr>
        <w:spacing w:line="438" w:lineRule="exact"/>
      </w:pPr>
    </w:p>
    <w:p w14:paraId="4322847B" w14:textId="2867AE27" w:rsidR="002C3B32" w:rsidRPr="00667229" w:rsidRDefault="002C3B32" w:rsidP="002C3B32">
      <w:pPr>
        <w:spacing w:line="438" w:lineRule="exact"/>
        <w:ind w:firstLine="840"/>
        <w:rPr>
          <w:b/>
          <w:sz w:val="32"/>
          <w:szCs w:val="32"/>
        </w:rPr>
      </w:pPr>
      <w:r w:rsidRPr="00667229">
        <w:rPr>
          <w:rFonts w:hint="eastAsia"/>
          <w:b/>
          <w:sz w:val="32"/>
          <w:szCs w:val="32"/>
        </w:rPr>
        <w:t>第</w:t>
      </w:r>
      <w:r>
        <w:rPr>
          <w:rFonts w:hint="eastAsia"/>
          <w:b/>
          <w:sz w:val="32"/>
          <w:szCs w:val="32"/>
        </w:rPr>
        <w:t>４</w:t>
      </w:r>
      <w:r w:rsidRPr="00667229">
        <w:rPr>
          <w:rFonts w:hint="eastAsia"/>
          <w:b/>
          <w:sz w:val="32"/>
          <w:szCs w:val="32"/>
        </w:rPr>
        <w:t xml:space="preserve">章　</w:t>
      </w:r>
      <w:r>
        <w:rPr>
          <w:rFonts w:hint="eastAsia"/>
          <w:b/>
          <w:sz w:val="32"/>
          <w:szCs w:val="32"/>
        </w:rPr>
        <w:t>製品の価値共有</w:t>
      </w:r>
    </w:p>
    <w:p w14:paraId="1E413808" w14:textId="77777777" w:rsidR="002C3B32" w:rsidRDefault="002C3B32" w:rsidP="002C3B32">
      <w:pPr>
        <w:spacing w:line="438" w:lineRule="exact"/>
      </w:pPr>
    </w:p>
    <w:p w14:paraId="470F3A1C" w14:textId="77777777" w:rsidR="002C3B32" w:rsidRDefault="002C3B32" w:rsidP="002C3B32">
      <w:pPr>
        <w:spacing w:line="438" w:lineRule="exact"/>
      </w:pPr>
    </w:p>
    <w:p w14:paraId="2E352EA5" w14:textId="77777777" w:rsidR="002C3B32" w:rsidRDefault="002C3B32" w:rsidP="002C3B32">
      <w:pPr>
        <w:spacing w:line="438" w:lineRule="exact"/>
      </w:pPr>
    </w:p>
    <w:p w14:paraId="494B4E0D" w14:textId="77777777" w:rsidR="002C3B32" w:rsidRDefault="002C3B32" w:rsidP="002C3B32">
      <w:pPr>
        <w:spacing w:line="438" w:lineRule="exact"/>
      </w:pPr>
    </w:p>
    <w:p w14:paraId="68FE27F4" w14:textId="77777777" w:rsidR="002C3B32" w:rsidRDefault="002C3B32" w:rsidP="002C3B32">
      <w:pPr>
        <w:spacing w:line="438" w:lineRule="exact"/>
      </w:pPr>
    </w:p>
    <w:p w14:paraId="794FB6AB" w14:textId="77777777" w:rsidR="002C3B32" w:rsidRDefault="002C3B32" w:rsidP="002C3B32">
      <w:pPr>
        <w:spacing w:line="438" w:lineRule="exact"/>
      </w:pPr>
    </w:p>
    <w:p w14:paraId="021FC811" w14:textId="77777777" w:rsidR="002C3B32" w:rsidRDefault="002C3B32" w:rsidP="002C3B32">
      <w:pPr>
        <w:spacing w:line="438" w:lineRule="exact"/>
      </w:pPr>
    </w:p>
    <w:p w14:paraId="184AF717" w14:textId="77777777" w:rsidR="002C3B32" w:rsidRDefault="002C3B32" w:rsidP="002C3B32">
      <w:pPr>
        <w:spacing w:line="438" w:lineRule="exact"/>
      </w:pPr>
    </w:p>
    <w:p w14:paraId="0EF5E8B4" w14:textId="77777777" w:rsidR="002C3B32" w:rsidRDefault="002C3B32" w:rsidP="002C3B32">
      <w:pPr>
        <w:spacing w:line="438" w:lineRule="exact"/>
      </w:pPr>
    </w:p>
    <w:p w14:paraId="0AED067A" w14:textId="77777777" w:rsidR="002C3B32" w:rsidRDefault="002C3B32" w:rsidP="002C3B32">
      <w:pPr>
        <w:spacing w:line="438" w:lineRule="exact"/>
      </w:pPr>
    </w:p>
    <w:p w14:paraId="421E3BEE" w14:textId="77777777" w:rsidR="002C3B32" w:rsidRDefault="002C3B32" w:rsidP="002C3B32">
      <w:pPr>
        <w:spacing w:line="438" w:lineRule="exact"/>
      </w:pPr>
    </w:p>
    <w:p w14:paraId="1CEDE97D" w14:textId="77777777" w:rsidR="002C3B32" w:rsidRDefault="002C3B32" w:rsidP="002C3B32">
      <w:pPr>
        <w:spacing w:line="438" w:lineRule="exact"/>
      </w:pPr>
    </w:p>
    <w:p w14:paraId="6E231395" w14:textId="77777777" w:rsidR="002C3B32" w:rsidRDefault="002C3B32" w:rsidP="002C3B32">
      <w:pPr>
        <w:spacing w:line="438" w:lineRule="exact"/>
      </w:pPr>
    </w:p>
    <w:p w14:paraId="52B33DA7" w14:textId="77777777" w:rsidR="002C3B32" w:rsidRDefault="002C3B32" w:rsidP="002C3B32">
      <w:pPr>
        <w:spacing w:line="438" w:lineRule="exact"/>
      </w:pPr>
    </w:p>
    <w:p w14:paraId="415119B1" w14:textId="77777777" w:rsidR="002C3B32" w:rsidRDefault="002C3B32" w:rsidP="002C3B32">
      <w:pPr>
        <w:spacing w:line="438" w:lineRule="exact"/>
      </w:pPr>
    </w:p>
    <w:p w14:paraId="5F5375F6" w14:textId="77777777" w:rsidR="002C3B32" w:rsidRDefault="002C3B32" w:rsidP="002C3B32">
      <w:pPr>
        <w:spacing w:line="438" w:lineRule="exact"/>
      </w:pPr>
    </w:p>
    <w:p w14:paraId="1FE15654" w14:textId="77777777" w:rsidR="002C3B32" w:rsidRDefault="002C3B32" w:rsidP="002C3B32">
      <w:pPr>
        <w:spacing w:line="438" w:lineRule="exact"/>
      </w:pPr>
    </w:p>
    <w:p w14:paraId="22B9A6F0" w14:textId="77777777" w:rsidR="002C3B32" w:rsidRDefault="002C3B32" w:rsidP="002C3B32">
      <w:pPr>
        <w:spacing w:line="438" w:lineRule="exact"/>
      </w:pPr>
    </w:p>
    <w:p w14:paraId="47461789" w14:textId="77777777" w:rsidR="002C3B32" w:rsidRDefault="002C3B32" w:rsidP="002C3B32">
      <w:pPr>
        <w:spacing w:line="438" w:lineRule="exact"/>
      </w:pPr>
    </w:p>
    <w:p w14:paraId="6701AE25" w14:textId="77777777" w:rsidR="002C3B32" w:rsidRDefault="002C3B32" w:rsidP="002C3B32">
      <w:pPr>
        <w:spacing w:line="438" w:lineRule="exact"/>
      </w:pPr>
    </w:p>
    <w:p w14:paraId="4682B74E" w14:textId="77777777" w:rsidR="002C3B32" w:rsidRDefault="002C3B32" w:rsidP="002C3B32">
      <w:pPr>
        <w:spacing w:line="438" w:lineRule="exact"/>
      </w:pPr>
    </w:p>
    <w:p w14:paraId="1FBEFA76" w14:textId="77777777" w:rsidR="002C3B32" w:rsidRDefault="002C3B32" w:rsidP="002C3B32">
      <w:pPr>
        <w:spacing w:line="438" w:lineRule="exact"/>
      </w:pPr>
    </w:p>
    <w:p w14:paraId="7C9B5382" w14:textId="77777777" w:rsidR="002C3B32" w:rsidRDefault="002C3B32" w:rsidP="002C3B32">
      <w:pPr>
        <w:spacing w:line="438" w:lineRule="exact"/>
      </w:pPr>
    </w:p>
    <w:p w14:paraId="6DDFAFD7" w14:textId="77777777" w:rsidR="002C3B32" w:rsidRDefault="002C3B32" w:rsidP="002C3B32">
      <w:pPr>
        <w:spacing w:line="438" w:lineRule="exact"/>
      </w:pPr>
    </w:p>
    <w:p w14:paraId="3969B0A2" w14:textId="77777777" w:rsidR="002C3B32" w:rsidRDefault="002C3B32" w:rsidP="002C3B32">
      <w:pPr>
        <w:spacing w:line="438" w:lineRule="exact"/>
      </w:pPr>
    </w:p>
    <w:p w14:paraId="26AA157D" w14:textId="77777777" w:rsidR="002C3B32" w:rsidRDefault="002C3B32" w:rsidP="002C3B32">
      <w:pPr>
        <w:spacing w:line="438" w:lineRule="exact"/>
      </w:pPr>
    </w:p>
    <w:p w14:paraId="66071FB2" w14:textId="77777777" w:rsidR="002C3B32" w:rsidRDefault="002C3B32" w:rsidP="002C3B32">
      <w:pPr>
        <w:spacing w:line="438" w:lineRule="exact"/>
      </w:pPr>
    </w:p>
    <w:p w14:paraId="3A57CDD9" w14:textId="77777777" w:rsidR="002C3B32" w:rsidRDefault="002C3B32" w:rsidP="002C3B32">
      <w:pPr>
        <w:spacing w:line="438" w:lineRule="exact"/>
      </w:pPr>
    </w:p>
    <w:p w14:paraId="5580E409" w14:textId="77777777" w:rsidR="002C3B32" w:rsidRDefault="002C3B32" w:rsidP="002C3B32">
      <w:pPr>
        <w:spacing w:line="438" w:lineRule="exact"/>
      </w:pPr>
    </w:p>
    <w:p w14:paraId="4CB8FDD1" w14:textId="77777777" w:rsidR="002C3B32" w:rsidRDefault="002C3B32" w:rsidP="002C3B32">
      <w:pPr>
        <w:spacing w:line="438" w:lineRule="exact"/>
      </w:pPr>
    </w:p>
    <w:p w14:paraId="6FEE1EE1" w14:textId="77777777" w:rsidR="002C3B32" w:rsidRDefault="002C3B32" w:rsidP="002C3B32">
      <w:pPr>
        <w:spacing w:line="438" w:lineRule="exact"/>
      </w:pPr>
    </w:p>
    <w:p w14:paraId="1D23836B" w14:textId="77777777" w:rsidR="002C3B32" w:rsidRDefault="002C3B32" w:rsidP="002C3B32">
      <w:pPr>
        <w:spacing w:line="438" w:lineRule="exact"/>
      </w:pPr>
    </w:p>
    <w:p w14:paraId="76756613" w14:textId="77777777" w:rsidR="002C3B32" w:rsidRDefault="002C3B32" w:rsidP="002C3B32">
      <w:pPr>
        <w:spacing w:line="438" w:lineRule="exact"/>
      </w:pPr>
    </w:p>
    <w:p w14:paraId="10D9EEAD" w14:textId="77777777" w:rsidR="002C3B32" w:rsidRDefault="002C3B32" w:rsidP="002C3B32">
      <w:pPr>
        <w:spacing w:line="438" w:lineRule="exact"/>
      </w:pPr>
    </w:p>
    <w:p w14:paraId="13A61B6C" w14:textId="77777777" w:rsidR="002C3B32" w:rsidRDefault="002C3B32" w:rsidP="002C3B32">
      <w:pPr>
        <w:spacing w:line="438" w:lineRule="exact"/>
      </w:pPr>
    </w:p>
    <w:p w14:paraId="6676B707" w14:textId="77777777" w:rsidR="002C3B32" w:rsidRDefault="002C3B32" w:rsidP="002C3B32">
      <w:pPr>
        <w:spacing w:line="438" w:lineRule="exact"/>
      </w:pPr>
    </w:p>
    <w:p w14:paraId="73587B9B" w14:textId="77777777" w:rsidR="002C3B32" w:rsidRDefault="002C3B32" w:rsidP="002C3B32">
      <w:pPr>
        <w:spacing w:line="438" w:lineRule="exact"/>
      </w:pPr>
    </w:p>
    <w:p w14:paraId="248AD103" w14:textId="77777777" w:rsidR="002C3B32" w:rsidRDefault="002C3B32" w:rsidP="002C3B32">
      <w:pPr>
        <w:spacing w:line="438" w:lineRule="exact"/>
      </w:pPr>
    </w:p>
    <w:p w14:paraId="7C81228C" w14:textId="77777777" w:rsidR="002C3B32" w:rsidRDefault="002C3B32" w:rsidP="002C3B32">
      <w:pPr>
        <w:spacing w:line="438" w:lineRule="exact"/>
      </w:pPr>
    </w:p>
    <w:p w14:paraId="0117597D" w14:textId="77777777" w:rsidR="002C3B32" w:rsidRDefault="002C3B32" w:rsidP="002C3B32">
      <w:pPr>
        <w:spacing w:line="438" w:lineRule="exact"/>
      </w:pPr>
    </w:p>
    <w:p w14:paraId="77D0B100" w14:textId="77777777" w:rsidR="002C3B32" w:rsidRDefault="002C3B32" w:rsidP="002C3B32">
      <w:pPr>
        <w:spacing w:line="438" w:lineRule="exact"/>
      </w:pPr>
    </w:p>
    <w:p w14:paraId="1C234DBB" w14:textId="77777777" w:rsidR="002C3B32" w:rsidRDefault="002C3B32" w:rsidP="002C3B32">
      <w:pPr>
        <w:spacing w:line="438" w:lineRule="exact"/>
      </w:pPr>
    </w:p>
    <w:p w14:paraId="1169C033" w14:textId="77777777" w:rsidR="002C3B32" w:rsidRDefault="002C3B32" w:rsidP="002C3B32">
      <w:pPr>
        <w:spacing w:line="438" w:lineRule="exact"/>
      </w:pPr>
    </w:p>
    <w:p w14:paraId="20FF2006" w14:textId="77777777" w:rsidR="002C3B32" w:rsidRDefault="002C3B32" w:rsidP="002C3B32">
      <w:pPr>
        <w:spacing w:line="438" w:lineRule="exact"/>
      </w:pPr>
    </w:p>
    <w:p w14:paraId="767C4232" w14:textId="77777777" w:rsidR="002C3B32" w:rsidRDefault="002C3B32" w:rsidP="002C3B32">
      <w:pPr>
        <w:spacing w:line="438" w:lineRule="exact"/>
      </w:pPr>
    </w:p>
    <w:p w14:paraId="180464F6" w14:textId="1D68CB1A" w:rsidR="002C3B32" w:rsidRDefault="002C3B32" w:rsidP="002C3B32">
      <w:pPr>
        <w:spacing w:line="438" w:lineRule="exact"/>
      </w:pPr>
      <w:r>
        <w:t>4.1</w:t>
      </w:r>
      <w:r>
        <w:tab/>
      </w:r>
      <w:r>
        <w:rPr>
          <w:rFonts w:hint="eastAsia"/>
        </w:rPr>
        <w:t>製品の価値共有について</w:t>
      </w:r>
    </w:p>
    <w:p w14:paraId="39F08758" w14:textId="77777777" w:rsidR="00F1475E" w:rsidRDefault="00F1475E" w:rsidP="00F1475E">
      <w:pPr>
        <w:spacing w:line="438" w:lineRule="exact"/>
      </w:pPr>
      <w:r>
        <w:rPr>
          <w:rFonts w:hint="eastAsia"/>
        </w:rPr>
        <w:t>本章では、開発者側が想定した製品の価値を、ユーザーに対し、速やかに正しく価値共有ためにおこなった、価値共有手法について述べる。</w:t>
      </w:r>
    </w:p>
    <w:p w14:paraId="5B85048C" w14:textId="77777777" w:rsidR="00F1475E" w:rsidRDefault="00F1475E" w:rsidP="00F1475E">
      <w:pPr>
        <w:spacing w:line="438" w:lineRule="exact"/>
      </w:pPr>
    </w:p>
    <w:p w14:paraId="190C56F0" w14:textId="77777777" w:rsidR="00F1475E" w:rsidRDefault="00F1475E" w:rsidP="00F1475E">
      <w:pPr>
        <w:spacing w:line="438" w:lineRule="exact"/>
      </w:pPr>
      <w:r>
        <w:rPr>
          <w:rFonts w:hint="eastAsia"/>
        </w:rPr>
        <w:t>福祉用具の製品開発において、価値共有を意識的に行う必要がある理由は以下である。</w:t>
      </w:r>
    </w:p>
    <w:p w14:paraId="096FF422" w14:textId="77777777" w:rsidR="00F1475E" w:rsidRDefault="00F1475E" w:rsidP="00F1475E">
      <w:pPr>
        <w:spacing w:line="438" w:lineRule="exact"/>
      </w:pPr>
      <w:r>
        <w:t>1. 介護現場には複数のステークホルダーが存在する。介護サービスを受ける要介護者は、本製品を意識的に使用することはないが、本製品の効果を享受する受益者である。介護サービスを提供する介護者は、本製品を意識的に使用する使用者となる。本製品が排泄を検知した際には実際にオムツ交換や排泄記録を行い、排泄記録から算出する排泄パターン表を利活用するのも、使用者である。また本製品の購買意思決定は、主に介護施設長など経営者が行うため、経営者が実質的な購買者である。以上のように、本製品にはステークホルダーが複数人存在する。</w:t>
      </w:r>
    </w:p>
    <w:p w14:paraId="26F55FA5" w14:textId="77777777" w:rsidR="00F1475E" w:rsidRDefault="00F1475E" w:rsidP="00F1475E">
      <w:pPr>
        <w:spacing w:line="438" w:lineRule="exact"/>
      </w:pPr>
      <w:r>
        <w:t>2. ステークホルダーが複数人存在するため、本製品に対する価値は、ステークホルダーそれぞれの立場によって変わる。受益者である要介護者は、本製品によって自分自身が受ける排泄ケアやおむつ交換タイミングが適正化されるかが重要である。本製品の使用者である介護者は、本製品を使用する際の入力インターフェースの使いやすさや、データ利活用のしやすさ、また排泄物による汚染時の洗浄のしやすさなどが重要視される。もちろん介護者にとって、本製品によって要介護者に対するケアの向上が行えるか否かも重要だが、排泄ケア自体の向上は本製品単</w:t>
      </w:r>
      <w:r>
        <w:rPr>
          <w:rFonts w:hint="eastAsia"/>
        </w:rPr>
        <w:t>独では提供できないこと、また使用者である介護者にとっては、日々製品と接する中で、ストレスなく使用できるかは重要な点となる。</w:t>
      </w:r>
    </w:p>
    <w:p w14:paraId="2E6305A0" w14:textId="77777777" w:rsidR="00F1475E" w:rsidRDefault="00F1475E" w:rsidP="00F1475E">
      <w:pPr>
        <w:spacing w:line="438" w:lineRule="exact"/>
      </w:pPr>
      <w:r>
        <w:rPr>
          <w:rFonts w:hint="eastAsia"/>
        </w:rPr>
        <w:t>購買者である経営者は、本製品を導入することで、人件費やおむつ類などの消耗品が、どれだけ削減できるのか、もしくは本製品を導入することで、職員に対する処遇改善や顧客満足度改善がどれだけだけ行えるか、先進的な取り組みをしている事業所として対外的に宣伝できることで、人材の採用率をあげられるかなどが重要視される。</w:t>
      </w:r>
    </w:p>
    <w:p w14:paraId="27DB85F2" w14:textId="77777777" w:rsidR="00F1475E" w:rsidRDefault="00F1475E" w:rsidP="00F1475E">
      <w:pPr>
        <w:spacing w:line="438" w:lineRule="exact"/>
      </w:pPr>
      <w:r>
        <w:rPr>
          <w:rFonts w:hint="eastAsia"/>
        </w:rPr>
        <w:t>また施設経営者は、必ずしも介護現場におけるおむつ交換経験や排泄ケア経験</w:t>
      </w:r>
      <w:r>
        <w:rPr>
          <w:rFonts w:hint="eastAsia"/>
        </w:rPr>
        <w:lastRenderedPageBreak/>
        <w:t>を有しないため、本製品が介護業務にどのような効果をもたらすのか、具体的に想像することが難しい場合がある。</w:t>
      </w:r>
    </w:p>
    <w:p w14:paraId="2BAE5EF2" w14:textId="77777777" w:rsidR="00F1475E" w:rsidRDefault="00F1475E" w:rsidP="00F1475E">
      <w:pPr>
        <w:spacing w:line="438" w:lineRule="exact"/>
      </w:pPr>
      <w:r>
        <w:rPr>
          <w:rFonts w:hint="eastAsia"/>
        </w:rPr>
        <w:t>そのため施設経営者へ本製品の価値を説明する際には、経営面におけるメリットだけでなく、本製品が介護業務においてどのように利活用されるのかを、可能な限り具体的に説明する必要がある。</w:t>
      </w:r>
    </w:p>
    <w:p w14:paraId="5B7D2F12" w14:textId="77777777" w:rsidR="00F1475E" w:rsidRDefault="00F1475E" w:rsidP="00F1475E">
      <w:pPr>
        <w:spacing w:line="438" w:lineRule="exact"/>
      </w:pPr>
    </w:p>
    <w:p w14:paraId="6C83B87A" w14:textId="77777777" w:rsidR="00F1475E" w:rsidRDefault="00F1475E" w:rsidP="00F1475E">
      <w:pPr>
        <w:spacing w:line="438" w:lineRule="exact"/>
      </w:pPr>
      <w:r>
        <w:rPr>
          <w:rFonts w:hint="eastAsia"/>
        </w:rPr>
        <w:t>以上より、本製品の価値を訴求する人の立場や、介護業務に対する理解度によって、商品価値の見出し方が異なると考えている。</w:t>
      </w:r>
    </w:p>
    <w:p w14:paraId="14491297" w14:textId="77777777" w:rsidR="00F1475E" w:rsidRDefault="00F1475E" w:rsidP="00F1475E">
      <w:pPr>
        <w:spacing w:line="438" w:lineRule="exact"/>
      </w:pPr>
      <w:r>
        <w:rPr>
          <w:rFonts w:hint="eastAsia"/>
        </w:rPr>
        <w:t>そのため本製品においては、受益者、使用者、購買者が、互いに立場が違い、かつ介護業務への理解度か一様ではなくとも、本製品に対する価値共有を行えるよう配慮し、製品説明資料などを作成した。</w:t>
      </w:r>
    </w:p>
    <w:p w14:paraId="525ADE7B" w14:textId="77777777" w:rsidR="00F1475E" w:rsidRDefault="00F1475E" w:rsidP="00F1475E">
      <w:pPr>
        <w:spacing w:line="438" w:lineRule="exact"/>
      </w:pPr>
    </w:p>
    <w:p w14:paraId="58445CDD" w14:textId="0315F44C" w:rsidR="002C3B32" w:rsidRPr="00F1475E" w:rsidRDefault="00F1475E" w:rsidP="00F1475E">
      <w:pPr>
        <w:spacing w:line="438" w:lineRule="exact"/>
      </w:pPr>
      <w:r>
        <w:rPr>
          <w:rFonts w:hint="eastAsia"/>
        </w:rPr>
        <w:t>次節より、本製品の価値共有をどのように行ったかを述べる。</w:t>
      </w:r>
    </w:p>
    <w:p w14:paraId="3BA21DF4" w14:textId="55640097" w:rsidR="002C3B32" w:rsidRDefault="002C3B32" w:rsidP="002C3B32">
      <w:pPr>
        <w:spacing w:line="438" w:lineRule="exact"/>
      </w:pPr>
    </w:p>
    <w:p w14:paraId="787790B8" w14:textId="38C58EE8" w:rsidR="002C3B32" w:rsidRDefault="002C3B32" w:rsidP="002C3B32">
      <w:pPr>
        <w:spacing w:line="438" w:lineRule="exact"/>
      </w:pPr>
      <w:r>
        <w:rPr>
          <w:rFonts w:hint="eastAsia"/>
        </w:rPr>
        <w:t>4</w:t>
      </w:r>
      <w:r>
        <w:t>.2</w:t>
      </w:r>
      <w:r>
        <w:tab/>
      </w:r>
      <w:r>
        <w:rPr>
          <w:rFonts w:hint="eastAsia"/>
        </w:rPr>
        <w:t>動画の作成</w:t>
      </w:r>
    </w:p>
    <w:p w14:paraId="5D7E6B6B" w14:textId="77777777" w:rsidR="00F1475E" w:rsidRDefault="00F1475E" w:rsidP="00F1475E">
      <w:pPr>
        <w:spacing w:line="438" w:lineRule="exact"/>
      </w:pPr>
      <w:r>
        <w:rPr>
          <w:rFonts w:hint="eastAsia"/>
        </w:rPr>
        <w:t>はじめに、本製品の製品価値について整理する。</w:t>
      </w:r>
    </w:p>
    <w:p w14:paraId="55EBD723" w14:textId="77777777" w:rsidR="00F1475E" w:rsidRDefault="00F1475E" w:rsidP="00F1475E">
      <w:pPr>
        <w:spacing w:line="438" w:lineRule="exact"/>
      </w:pPr>
      <w:r>
        <w:rPr>
          <w:rFonts w:hint="eastAsia"/>
        </w:rPr>
        <w:t>全節でも述べたように、本製品はステークホルダーが複数人存在する。また各ステークホルダーごとに訴求すべき価値が異なる。そのためステークホルダーの整理と各ステークホルダーに訴求すべき価値の整理を行った。</w:t>
      </w:r>
    </w:p>
    <w:p w14:paraId="53A94FCD" w14:textId="77777777" w:rsidR="00F1475E" w:rsidRDefault="00F1475E" w:rsidP="00F1475E">
      <w:pPr>
        <w:spacing w:line="438" w:lineRule="exact"/>
      </w:pPr>
      <w:r>
        <w:rPr>
          <w:rFonts w:hint="eastAsia"/>
        </w:rPr>
        <w:t>また本製品が使用される介護業界の社会的背景、今後の課題およびそれに対する本製品のソリューションを整理した。それにより、本製品が使用される使用現場の具体的な状況を明確化し、訴求すべき価値を顕在化するためである。（</w:t>
      </w:r>
      <w:r>
        <w:t>helppadの価値整理keynoteを貼る）</w:t>
      </w:r>
    </w:p>
    <w:p w14:paraId="21674F81" w14:textId="77777777" w:rsidR="00F1475E" w:rsidRDefault="00F1475E" w:rsidP="00F1475E">
      <w:pPr>
        <w:spacing w:line="438" w:lineRule="exact"/>
      </w:pPr>
    </w:p>
    <w:p w14:paraId="1361CE26" w14:textId="77777777" w:rsidR="00F1475E" w:rsidRDefault="00F1475E" w:rsidP="00F1475E">
      <w:pPr>
        <w:spacing w:line="438" w:lineRule="exact"/>
      </w:pPr>
      <w:r>
        <w:rPr>
          <w:rFonts w:hint="eastAsia"/>
        </w:rPr>
        <w:t>製品価値整理を行う中で、製品名の変更検討や、製品の価値を訴求するタグラインを作成した。</w:t>
      </w:r>
    </w:p>
    <w:p w14:paraId="2A2E49D1" w14:textId="77777777" w:rsidR="00F1475E" w:rsidRDefault="00F1475E" w:rsidP="00F1475E">
      <w:pPr>
        <w:spacing w:line="438" w:lineRule="exact"/>
      </w:pPr>
      <w:r>
        <w:rPr>
          <w:rFonts w:hint="eastAsia"/>
        </w:rPr>
        <w:t>製品名は、以前は「</w:t>
      </w:r>
      <w:r>
        <w:t>Lifi（リフィ）」（以下Lifi）という名称だった。これは「Lifilm（リフィルム）」（以下Lifilm）という造語を短縮化したものである。Lifilmは、「Life（ライフ）」と「Film（フィルム、ここでは記録媒体の意味）」の造語であり、「人生を記録する」という意味を込めていた。しかし、本製品は広義の意味</w:t>
      </w:r>
      <w:r>
        <w:lastRenderedPageBreak/>
        <w:t>では「人生を記録する」ことに関与しているが、本製品の価値訴求する上では、ステークホルダーに対し、価値が共有しづらいのではないかとの見解が出た。そこで、製品価値をより端的に共有するた</w:t>
      </w:r>
      <w:r>
        <w:rPr>
          <w:rFonts w:hint="eastAsia"/>
        </w:rPr>
        <w:t>めに、製品名の変更をおこなった。</w:t>
      </w:r>
    </w:p>
    <w:p w14:paraId="4CD2B1BD" w14:textId="77777777" w:rsidR="00F1475E" w:rsidRDefault="00F1475E" w:rsidP="00F1475E">
      <w:pPr>
        <w:spacing w:line="438" w:lineRule="exact"/>
      </w:pPr>
    </w:p>
    <w:p w14:paraId="49F97F32" w14:textId="77777777" w:rsidR="00F1475E" w:rsidRDefault="00F1475E" w:rsidP="00F1475E">
      <w:pPr>
        <w:spacing w:line="438" w:lineRule="exact"/>
      </w:pPr>
      <w:r>
        <w:rPr>
          <w:rFonts w:hint="eastAsia"/>
        </w:rPr>
        <w:t>製品名の</w:t>
      </w:r>
      <w:r>
        <w:t xml:space="preserve">変更時には以下のことに留意して行った。 </w:t>
      </w:r>
    </w:p>
    <w:p w14:paraId="03916B59" w14:textId="77777777" w:rsidR="00F1475E" w:rsidRDefault="00F1475E" w:rsidP="00F1475E">
      <w:pPr>
        <w:spacing w:line="438" w:lineRule="exact"/>
      </w:pPr>
      <w:r>
        <w:rPr>
          <w:rFonts w:hint="eastAsia"/>
        </w:rPr>
        <w:t>製品名から、本製品の形状などがある程度想起できること</w:t>
      </w:r>
    </w:p>
    <w:p w14:paraId="7CCFE210" w14:textId="77777777" w:rsidR="00F1475E" w:rsidRDefault="00F1475E" w:rsidP="00F1475E">
      <w:pPr>
        <w:spacing w:line="438" w:lineRule="exact"/>
      </w:pPr>
      <w:r>
        <w:rPr>
          <w:rFonts w:hint="eastAsia"/>
        </w:rPr>
        <w:t>一度見聞きすれば覚えられること（覚えられるために、あえて多少ダサくするなどもテクニカルに行う）</w:t>
      </w:r>
    </w:p>
    <w:p w14:paraId="4E206A83" w14:textId="77777777" w:rsidR="00F1475E" w:rsidRDefault="00F1475E" w:rsidP="00F1475E">
      <w:pPr>
        <w:spacing w:line="438" w:lineRule="exact"/>
      </w:pPr>
      <w:r>
        <w:rPr>
          <w:rFonts w:hint="eastAsia"/>
        </w:rPr>
        <w:t>世界展開を見据えて、どの言語でも発音できること</w:t>
      </w:r>
    </w:p>
    <w:p w14:paraId="4CA2F03E" w14:textId="77777777" w:rsidR="00F1475E" w:rsidRDefault="00F1475E" w:rsidP="00F1475E">
      <w:pPr>
        <w:spacing w:line="438" w:lineRule="exact"/>
      </w:pPr>
      <w:r>
        <w:rPr>
          <w:rFonts w:hint="eastAsia"/>
        </w:rPr>
        <w:t>これらに留意し、</w:t>
      </w:r>
      <w:r>
        <w:t>20-30案の製品名を草案。そこからさらに上記留意点を考慮し、製品名を決定した。</w:t>
      </w:r>
    </w:p>
    <w:p w14:paraId="21E74D65" w14:textId="77777777" w:rsidR="00F1475E" w:rsidRDefault="00F1475E" w:rsidP="00F1475E">
      <w:pPr>
        <w:spacing w:line="438" w:lineRule="exact"/>
      </w:pPr>
      <w:r>
        <w:rPr>
          <w:rFonts w:hint="eastAsia"/>
        </w:rPr>
        <w:t>最終的に製品名は「</w:t>
      </w:r>
      <w:r>
        <w:t>Helppad（ヘルプパッド）」（以下Helppad）とした。</w:t>
      </w:r>
    </w:p>
    <w:p w14:paraId="4190F17C" w14:textId="77777777" w:rsidR="00F1475E" w:rsidRDefault="00F1475E" w:rsidP="00F1475E">
      <w:pPr>
        <w:spacing w:line="438" w:lineRule="exact"/>
      </w:pPr>
      <w:r>
        <w:rPr>
          <w:rFonts w:hint="eastAsia"/>
        </w:rPr>
        <w:t>本製品がベッド上に敷くシート型であることから、「パッド」という言葉を取り入れた。「ヘルプ」というから、介護やヘルスケア向け製品であることもある程度想起されるよう配慮した。「ヘルプ」も「パッド」も、聞き慣れた言葉であること、あえてあまりスタイリッシュなネーミングにしないことで、覚えやすいように配慮した。</w:t>
      </w:r>
    </w:p>
    <w:p w14:paraId="708CFB0F" w14:textId="77777777" w:rsidR="00F1475E" w:rsidRDefault="00F1475E" w:rsidP="00F1475E">
      <w:pPr>
        <w:spacing w:line="438" w:lineRule="exact"/>
      </w:pPr>
    </w:p>
    <w:p w14:paraId="6B88668F" w14:textId="77777777" w:rsidR="00F1475E" w:rsidRDefault="00F1475E" w:rsidP="00F1475E">
      <w:pPr>
        <w:spacing w:line="438" w:lineRule="exact"/>
      </w:pPr>
      <w:r>
        <w:rPr>
          <w:rFonts w:hint="eastAsia"/>
        </w:rPr>
        <w:t>次に製品コンセプトを訴求するタグラインについて述べる。</w:t>
      </w:r>
    </w:p>
    <w:p w14:paraId="6AD35C61" w14:textId="77777777" w:rsidR="00F1475E" w:rsidRDefault="00F1475E" w:rsidP="00F1475E">
      <w:pPr>
        <w:spacing w:line="438" w:lineRule="exact"/>
      </w:pPr>
      <w:r>
        <w:rPr>
          <w:rFonts w:hint="eastAsia"/>
        </w:rPr>
        <w:t>タグラインは、製品名の下などに添えられ、製品価値を一言で表現できるよう作成される。そのため、価値訴求を目的とした際に重要な役割を担う。</w:t>
      </w:r>
    </w:p>
    <w:p w14:paraId="498BECC0" w14:textId="77777777" w:rsidR="00F1475E" w:rsidRDefault="00F1475E" w:rsidP="00F1475E">
      <w:pPr>
        <w:spacing w:line="438" w:lineRule="exact"/>
      </w:pPr>
      <w:r>
        <w:rPr>
          <w:rFonts w:hint="eastAsia"/>
        </w:rPr>
        <w:t>タグライン制作の際には、以下のことに留意して行った。</w:t>
      </w:r>
    </w:p>
    <w:p w14:paraId="180650CD" w14:textId="77777777" w:rsidR="00F1475E" w:rsidRDefault="00F1475E" w:rsidP="00F1475E">
      <w:pPr>
        <w:spacing w:line="438" w:lineRule="exact"/>
      </w:pPr>
      <w:r>
        <w:rPr>
          <w:rFonts w:hint="eastAsia"/>
        </w:rPr>
        <w:t>本製品の使用シーンが想起されること。</w:t>
      </w:r>
    </w:p>
    <w:p w14:paraId="45569426" w14:textId="77777777" w:rsidR="00F1475E" w:rsidRDefault="00F1475E" w:rsidP="00F1475E">
      <w:pPr>
        <w:spacing w:line="438" w:lineRule="exact"/>
      </w:pPr>
      <w:r>
        <w:rPr>
          <w:rFonts w:hint="eastAsia"/>
        </w:rPr>
        <w:t>本製品がどのような機能を有するか想起されること。</w:t>
      </w:r>
    </w:p>
    <w:p w14:paraId="257E612E" w14:textId="77777777" w:rsidR="00F1475E" w:rsidRDefault="00F1475E" w:rsidP="00F1475E">
      <w:pPr>
        <w:spacing w:line="438" w:lineRule="exact"/>
      </w:pPr>
      <w:r>
        <w:rPr>
          <w:rFonts w:hint="eastAsia"/>
        </w:rPr>
        <w:t>記憶に残るために多少の遊び心を入れること。</w:t>
      </w:r>
    </w:p>
    <w:p w14:paraId="7C62E059" w14:textId="77777777" w:rsidR="00F1475E" w:rsidRDefault="00F1475E" w:rsidP="00F1475E">
      <w:pPr>
        <w:spacing w:line="438" w:lineRule="exact"/>
      </w:pPr>
      <w:r>
        <w:rPr>
          <w:rFonts w:hint="eastAsia"/>
        </w:rPr>
        <w:t>以上に留意しながら作成した。</w:t>
      </w:r>
    </w:p>
    <w:p w14:paraId="7845B0D6" w14:textId="77777777" w:rsidR="00F1475E" w:rsidRDefault="00F1475E" w:rsidP="00F1475E">
      <w:pPr>
        <w:spacing w:line="438" w:lineRule="exact"/>
      </w:pPr>
      <w:r>
        <w:rPr>
          <w:rFonts w:hint="eastAsia"/>
        </w:rPr>
        <w:t>タグライン候補として、</w:t>
      </w:r>
      <w:r>
        <w:t>20-30案を草案。そこから上記の点に留意しながら、さらにタグラインを選定および修正を加えていった。</w:t>
      </w:r>
    </w:p>
    <w:p w14:paraId="249E0159" w14:textId="77777777" w:rsidR="00F1475E" w:rsidRDefault="00F1475E" w:rsidP="00F1475E">
      <w:pPr>
        <w:spacing w:line="438" w:lineRule="exact"/>
      </w:pPr>
      <w:r>
        <w:rPr>
          <w:rFonts w:hint="eastAsia"/>
        </w:rPr>
        <w:t>最終的にタグラインは「おむつからの</w:t>
      </w:r>
      <w:r>
        <w:t>119番。」に決定した。「おむつ」という単語を使うことで、排泄関係の製品であることを想起させるようにした。「119</w:t>
      </w:r>
      <w:r>
        <w:lastRenderedPageBreak/>
        <w:t>番」という言葉を使用することで、何かしらの通知機能があることを想起させるようにした。また「おむつからの119番。」という言葉の使い方や、「。」をあえて入れるなどし、多少遊び心を持たせ、それにより本製品を見た人にとって記憶に残りやすくなるよう配慮した。</w:t>
      </w:r>
    </w:p>
    <w:p w14:paraId="5CA673B2" w14:textId="77777777" w:rsidR="00F1475E" w:rsidRDefault="00F1475E" w:rsidP="00F1475E">
      <w:pPr>
        <w:spacing w:line="438" w:lineRule="exact"/>
      </w:pPr>
    </w:p>
    <w:p w14:paraId="78B14EA0" w14:textId="77777777" w:rsidR="00F1475E" w:rsidRDefault="00F1475E" w:rsidP="00F1475E">
      <w:pPr>
        <w:spacing w:line="438" w:lineRule="exact"/>
      </w:pPr>
      <w:r>
        <w:rPr>
          <w:rFonts w:hint="eastAsia"/>
        </w:rPr>
        <w:t>また製品名やタグラインを作成する中で、より本製品の価値が整理され、以下の課題が顕在化した。</w:t>
      </w:r>
    </w:p>
    <w:p w14:paraId="45223D98" w14:textId="77777777" w:rsidR="00F1475E" w:rsidRDefault="00F1475E" w:rsidP="00F1475E">
      <w:pPr>
        <w:spacing w:line="438" w:lineRule="exact"/>
      </w:pPr>
      <w:r>
        <w:rPr>
          <w:rFonts w:hint="eastAsia"/>
        </w:rPr>
        <w:t>本製品はベッドや車椅子のように、製品自体を見れば、何のために使い、どのように使用するのか理解することが困難であった。そのため、使用者である介護者が本製品をどのように使用するのか、使用した際には、どのような効果があり、現場がどのように変化するのか、施設経営はどのように改善されるのかを明示し価値共有する必要があった。</w:t>
      </w:r>
    </w:p>
    <w:p w14:paraId="4DA1D898" w14:textId="77777777" w:rsidR="00F1475E" w:rsidRDefault="00F1475E" w:rsidP="00F1475E">
      <w:pPr>
        <w:spacing w:line="438" w:lineRule="exact"/>
      </w:pPr>
      <w:r>
        <w:rPr>
          <w:rFonts w:hint="eastAsia"/>
        </w:rPr>
        <w:t>そのための説明資料として、製品の使用方法を撮影し、チュートリアルムービーを作成する、営業マン用の簡易資料を作成するなど、様々な方法を考案する中で、以下の点を考慮すべきことが明らかになった。</w:t>
      </w:r>
    </w:p>
    <w:p w14:paraId="54FF1A08" w14:textId="77777777" w:rsidR="00F1475E" w:rsidRDefault="00F1475E" w:rsidP="00F1475E">
      <w:pPr>
        <w:spacing w:line="438" w:lineRule="exact"/>
      </w:pPr>
      <w:r>
        <w:rPr>
          <w:rFonts w:hint="eastAsia"/>
        </w:rPr>
        <w:t>・本製品は</w:t>
      </w:r>
      <w:r>
        <w:t>B to C製品のような、広く多くの人に知っていただく製品ではない。日々介護を行っている介護職や施設経営者に向けて限定的に角度高く訴求すべきものである。</w:t>
      </w:r>
    </w:p>
    <w:p w14:paraId="59968470" w14:textId="77777777" w:rsidR="00F1475E" w:rsidRDefault="00F1475E" w:rsidP="00F1475E">
      <w:pPr>
        <w:spacing w:line="438" w:lineRule="exact"/>
      </w:pPr>
      <w:r>
        <w:rPr>
          <w:rFonts w:hint="eastAsia"/>
        </w:rPr>
        <w:t>・介護業務の一動作を楽にするのではなく、業務オペレーションを最適化していく製品のため、写真や絵よりも、動きが表現できる動画が適している。</w:t>
      </w:r>
    </w:p>
    <w:p w14:paraId="7E63AD3A" w14:textId="77777777" w:rsidR="00F1475E" w:rsidRDefault="00F1475E" w:rsidP="00F1475E">
      <w:pPr>
        <w:spacing w:line="438" w:lineRule="exact"/>
      </w:pPr>
      <w:r>
        <w:rPr>
          <w:rFonts w:hint="eastAsia"/>
        </w:rPr>
        <w:t>・購買者である施設経営者へのアプローチは、福祉用具代理店などの営業担当者による営業が想定される。また営業時の想定として、玄関先でわずかな時間しか与えられない状況ではなく、施設内の会議室や応接間に通され、購買者に集中して営業をかけられる状況を想定した。これは福祉用具代理店関係者数名にインタビューした際に、「製品納品時などに、納入製品の説明をしたのち、チラシを使っての口頭説明やタブレットを使用した動画説明などが想定される」という声が挙がったためである。したがって、動画は</w:t>
      </w:r>
      <w:r>
        <w:t>15秒や30秒などの短時間動画ではなく、2-3分ほどかかるが詳細な説明がなされる動画を制作することとした。</w:t>
      </w:r>
    </w:p>
    <w:p w14:paraId="50F98387" w14:textId="77777777" w:rsidR="00F1475E" w:rsidRDefault="00F1475E" w:rsidP="00F1475E">
      <w:pPr>
        <w:spacing w:line="438" w:lineRule="exact"/>
      </w:pPr>
      <w:r>
        <w:rPr>
          <w:rFonts w:hint="eastAsia"/>
        </w:rPr>
        <w:t>・上記のように比較的好状況で動画が使用されるとはいえ、できるだけテンポ</w:t>
      </w:r>
      <w:r>
        <w:rPr>
          <w:rFonts w:hint="eastAsia"/>
        </w:rPr>
        <w:lastRenderedPageBreak/>
        <w:t>良く、課題の明示とソリューションの提示、それにより現場がどのように変わる可能性があるかを伝達する必要がある。そのため実写による動画作成ではなく、表現自由度の高いアニメーションを用いた。</w:t>
      </w:r>
    </w:p>
    <w:p w14:paraId="0F37BCD2" w14:textId="77777777" w:rsidR="00F1475E" w:rsidRDefault="00F1475E" w:rsidP="00F1475E">
      <w:pPr>
        <w:spacing w:line="438" w:lineRule="exact"/>
      </w:pPr>
    </w:p>
    <w:p w14:paraId="6853718B" w14:textId="77777777" w:rsidR="00F1475E" w:rsidRDefault="00F1475E" w:rsidP="00F1475E">
      <w:pPr>
        <w:spacing w:line="438" w:lineRule="exact"/>
      </w:pPr>
      <w:r>
        <w:rPr>
          <w:rFonts w:hint="eastAsia"/>
        </w:rPr>
        <w:t>以上より、本製品が抱えた「製品使用シーンと製品価値把握の困難さ」を解決するため、</w:t>
      </w:r>
      <w:r>
        <w:t>2-3分で視聴可能なアニメーションを制作することとなった。それにより、立場の違う各ステークホルダーへの速やかな価値訴求、特に介護現場経験を必ずしも有さない施設経営者への価値共有を確実なものとすることを試みた。</w:t>
      </w:r>
    </w:p>
    <w:p w14:paraId="6437D69B" w14:textId="77777777" w:rsidR="00F1475E" w:rsidRDefault="00F1475E" w:rsidP="00F1475E">
      <w:pPr>
        <w:spacing w:line="438" w:lineRule="exact"/>
      </w:pPr>
    </w:p>
    <w:p w14:paraId="4D30F4D7" w14:textId="77777777" w:rsidR="00F1475E" w:rsidRDefault="00F1475E" w:rsidP="00F1475E">
      <w:pPr>
        <w:spacing w:line="438" w:lineRule="exact"/>
      </w:pPr>
    </w:p>
    <w:p w14:paraId="6A2DB199" w14:textId="77777777" w:rsidR="00F1475E" w:rsidRDefault="00F1475E" w:rsidP="00F1475E">
      <w:pPr>
        <w:spacing w:line="438" w:lineRule="exact"/>
      </w:pPr>
    </w:p>
    <w:p w14:paraId="76031E15" w14:textId="77777777" w:rsidR="00F1475E" w:rsidRDefault="00F1475E" w:rsidP="00F1475E">
      <w:pPr>
        <w:spacing w:line="438" w:lineRule="exact"/>
      </w:pPr>
    </w:p>
    <w:p w14:paraId="70A61438" w14:textId="77777777" w:rsidR="00F1475E" w:rsidRDefault="00F1475E" w:rsidP="00F1475E">
      <w:pPr>
        <w:spacing w:line="438" w:lineRule="exact"/>
      </w:pPr>
    </w:p>
    <w:p w14:paraId="0E08389F" w14:textId="6C70D32C" w:rsidR="002C3B32" w:rsidRPr="00F1475E" w:rsidRDefault="002C3B32" w:rsidP="002C3B32">
      <w:pPr>
        <w:spacing w:line="438" w:lineRule="exact"/>
      </w:pPr>
    </w:p>
    <w:p w14:paraId="3F622DA7" w14:textId="347E4473" w:rsidR="002C3B32" w:rsidRDefault="002C3B32" w:rsidP="002C3B32">
      <w:pPr>
        <w:spacing w:line="438" w:lineRule="exact"/>
      </w:pPr>
    </w:p>
    <w:p w14:paraId="6B14AF04" w14:textId="5B43A9BD" w:rsidR="002C3B32" w:rsidRDefault="002C3B32" w:rsidP="002C3B32">
      <w:pPr>
        <w:spacing w:line="438" w:lineRule="exact"/>
      </w:pPr>
      <w:r>
        <w:rPr>
          <w:rFonts w:hint="eastAsia"/>
        </w:rPr>
        <w:t>4</w:t>
      </w:r>
      <w:r>
        <w:t>.3</w:t>
      </w:r>
      <w:r>
        <w:tab/>
      </w:r>
      <w:r>
        <w:rPr>
          <w:rFonts w:hint="eastAsia"/>
        </w:rPr>
        <w:t>動画の効果検証</w:t>
      </w:r>
    </w:p>
    <w:p w14:paraId="56DD51E7" w14:textId="77777777" w:rsidR="00F1475E" w:rsidRDefault="00F1475E" w:rsidP="00F1475E">
      <w:pPr>
        <w:spacing w:line="438" w:lineRule="exact"/>
      </w:pPr>
      <w:r>
        <w:rPr>
          <w:rFonts w:hint="eastAsia"/>
        </w:rPr>
        <w:t>本製品のチュートリアルムービーの効果検証手法について述べる。</w:t>
      </w:r>
    </w:p>
    <w:p w14:paraId="039BEB81" w14:textId="77777777" w:rsidR="00F1475E" w:rsidRDefault="00F1475E" w:rsidP="00F1475E">
      <w:pPr>
        <w:spacing w:line="438" w:lineRule="exact"/>
      </w:pPr>
    </w:p>
    <w:p w14:paraId="0FA66C83" w14:textId="77777777" w:rsidR="00F1475E" w:rsidRDefault="00F1475E" w:rsidP="00F1475E">
      <w:pPr>
        <w:spacing w:line="438" w:lineRule="exact"/>
      </w:pPr>
      <w:r>
        <w:rPr>
          <w:rFonts w:hint="eastAsia"/>
        </w:rPr>
        <w:t>前述の通り、本製品のチュートリアル動画は、介護関係者向け、特に施設経営者向けに作成された。そこで本動画を使用することで、本製品への理解度が促進されたかを調査した。</w:t>
      </w:r>
    </w:p>
    <w:p w14:paraId="7E9D9D5A" w14:textId="77777777" w:rsidR="00F1475E" w:rsidRDefault="00F1475E" w:rsidP="00F1475E">
      <w:pPr>
        <w:spacing w:line="438" w:lineRule="exact"/>
      </w:pPr>
    </w:p>
    <w:p w14:paraId="7FAA75A2" w14:textId="77777777" w:rsidR="00F1475E" w:rsidRDefault="00F1475E" w:rsidP="00F1475E">
      <w:pPr>
        <w:spacing w:line="438" w:lineRule="exact"/>
      </w:pPr>
      <w:r>
        <w:rPr>
          <w:rFonts w:hint="eastAsia"/>
        </w:rPr>
        <w:t>調査方法には</w:t>
      </w:r>
      <w:r>
        <w:t>webアンケートを用いた。Google社が提供するアンケート作成ツール「Google Form」を使用し作成した。</w:t>
      </w:r>
    </w:p>
    <w:p w14:paraId="496FD671" w14:textId="77777777" w:rsidR="00F1475E" w:rsidRDefault="00F1475E" w:rsidP="00F1475E">
      <w:pPr>
        <w:spacing w:line="438" w:lineRule="exact"/>
      </w:pPr>
      <w:r>
        <w:rPr>
          <w:rFonts w:hint="eastAsia"/>
        </w:rPr>
        <w:t>アンケート項目は選択式</w:t>
      </w:r>
      <w:r>
        <w:t>16項目、自由記述式が2項目とした。</w:t>
      </w:r>
    </w:p>
    <w:p w14:paraId="62827A00" w14:textId="77777777" w:rsidR="00F1475E" w:rsidRDefault="00F1475E" w:rsidP="00F1475E">
      <w:pPr>
        <w:spacing w:line="438" w:lineRule="exact"/>
      </w:pPr>
      <w:r>
        <w:rPr>
          <w:rFonts w:hint="eastAsia"/>
        </w:rPr>
        <w:t>アンケートでは、まず本製品の説明文章と製品の写真を見せ、その情報だけで、本製品の機能や価値がどれだけ理解できたか、価値共有できたかを調査した。</w:t>
      </w:r>
    </w:p>
    <w:p w14:paraId="428F40BF" w14:textId="77777777" w:rsidR="00F1475E" w:rsidRDefault="00F1475E" w:rsidP="00F1475E">
      <w:pPr>
        <w:spacing w:line="438" w:lineRule="exact"/>
      </w:pPr>
      <w:r>
        <w:rPr>
          <w:rFonts w:hint="eastAsia"/>
        </w:rPr>
        <w:t>次に本製品用に作成された動画を閲覧いただき、その上で同質問を行い、理解促進度を調査した。</w:t>
      </w:r>
    </w:p>
    <w:p w14:paraId="0CB3A4B3" w14:textId="77777777" w:rsidR="00F1475E" w:rsidRDefault="00F1475E" w:rsidP="00F1475E">
      <w:pPr>
        <w:spacing w:line="438" w:lineRule="exact"/>
      </w:pPr>
      <w:r>
        <w:rPr>
          <w:rFonts w:hint="eastAsia"/>
        </w:rPr>
        <w:lastRenderedPageBreak/>
        <w:t>アンケートの拡散手段として、</w:t>
      </w:r>
      <w:r>
        <w:t>SNS（Facebook）を利用し、アンケート協力依頼をした。（思いつき：AppendixにSNSへの投稿スクショ載せる？実態はわかっていいけど、、、それはやりすぎか）</w:t>
      </w:r>
    </w:p>
    <w:p w14:paraId="62C21B2D" w14:textId="77777777" w:rsidR="00F1475E" w:rsidRDefault="00F1475E" w:rsidP="00F1475E">
      <w:pPr>
        <w:spacing w:line="438" w:lineRule="exact"/>
      </w:pPr>
      <w:r>
        <w:rPr>
          <w:rFonts w:hint="eastAsia"/>
        </w:rPr>
        <w:t>アンケートは</w:t>
      </w:r>
      <w:r>
        <w:t>2018年12月23日から、2019年1月7日までの間に回答いただいたものを利用した。（もっと日付延ばしてもいいかな、、というのは意外とちょこちょこ回答が入るので、、、）</w:t>
      </w:r>
    </w:p>
    <w:p w14:paraId="4B99775F" w14:textId="77777777" w:rsidR="00F1475E" w:rsidRDefault="00F1475E" w:rsidP="00F1475E">
      <w:pPr>
        <w:spacing w:line="438" w:lineRule="exact"/>
      </w:pPr>
      <w:r>
        <w:rPr>
          <w:rFonts w:hint="eastAsia"/>
        </w:rPr>
        <w:t>アンケート回答数は</w:t>
      </w:r>
      <w:r>
        <w:t>66名（2019/1/4時点）、うち介護関係者は〇〇（どこまで入れる？看護師とか医者は？）、施設経営者は9人の回答となった。</w:t>
      </w:r>
    </w:p>
    <w:p w14:paraId="4DD39086" w14:textId="5985522C" w:rsidR="002C3B32" w:rsidRPr="00F1475E" w:rsidRDefault="00F1475E" w:rsidP="00F1475E">
      <w:pPr>
        <w:spacing w:line="438" w:lineRule="exact"/>
      </w:pPr>
      <w:r>
        <w:rPr>
          <w:rFonts w:hint="eastAsia"/>
        </w:rPr>
        <w:t>アンケート結果として、本製品の文章と製品写真のみの説明よりも、動画を閲覧した後の方が理解度が挙がったと回答している。またその理由として、〇〇や、〇〇、〇〇が上げられ、本製品の機能や価値が的確に共有できていることが明らかになった。</w:t>
      </w:r>
    </w:p>
    <w:p w14:paraId="1849E9CC" w14:textId="669B0076" w:rsidR="002C3B32" w:rsidRDefault="002C3B32" w:rsidP="002C3B32">
      <w:pPr>
        <w:spacing w:line="438" w:lineRule="exact"/>
      </w:pPr>
    </w:p>
    <w:p w14:paraId="636DA866" w14:textId="7EA8FA6D" w:rsidR="002C3B32" w:rsidRDefault="002C3B32" w:rsidP="002C3B32">
      <w:pPr>
        <w:spacing w:line="438" w:lineRule="exact"/>
      </w:pPr>
      <w:r>
        <w:rPr>
          <w:rFonts w:hint="eastAsia"/>
        </w:rPr>
        <w:t>4</w:t>
      </w:r>
      <w:r>
        <w:t>.3.1</w:t>
      </w:r>
      <w:r>
        <w:tab/>
      </w:r>
      <w:r>
        <w:rPr>
          <w:rFonts w:hint="eastAsia"/>
        </w:rPr>
        <w:t>検証結果</w:t>
      </w:r>
    </w:p>
    <w:p w14:paraId="339C12E5" w14:textId="058DB93B" w:rsidR="002C3B32" w:rsidRDefault="002C3B32" w:rsidP="002C3B32">
      <w:pPr>
        <w:spacing w:line="438" w:lineRule="exact"/>
      </w:pPr>
    </w:p>
    <w:p w14:paraId="2907BE56" w14:textId="291DC209" w:rsidR="002C3B32" w:rsidRDefault="002C3B32" w:rsidP="002C3B32">
      <w:pPr>
        <w:spacing w:line="438" w:lineRule="exact"/>
      </w:pPr>
    </w:p>
    <w:p w14:paraId="75A9901C" w14:textId="050A6EE6" w:rsidR="002C3B32" w:rsidRDefault="002C3B32" w:rsidP="002C3B32">
      <w:pPr>
        <w:spacing w:line="438" w:lineRule="exact"/>
      </w:pPr>
    </w:p>
    <w:p w14:paraId="7C4D103E" w14:textId="33751E8C" w:rsidR="002C3B32" w:rsidRDefault="002C3B32" w:rsidP="002C3B32">
      <w:pPr>
        <w:spacing w:line="438" w:lineRule="exact"/>
      </w:pPr>
    </w:p>
    <w:p w14:paraId="2F21BCCC" w14:textId="3C54B314" w:rsidR="002C3B32" w:rsidRDefault="002C3B32" w:rsidP="002C3B32">
      <w:pPr>
        <w:spacing w:line="438" w:lineRule="exact"/>
      </w:pPr>
    </w:p>
    <w:p w14:paraId="1866DF5C" w14:textId="3D937EC6" w:rsidR="002C3B32" w:rsidRDefault="002C3B32" w:rsidP="002C3B32">
      <w:pPr>
        <w:spacing w:line="438" w:lineRule="exact"/>
      </w:pPr>
    </w:p>
    <w:p w14:paraId="5E734E2A" w14:textId="088A921B" w:rsidR="002C3B32" w:rsidRDefault="002C3B32" w:rsidP="002C3B32">
      <w:pPr>
        <w:spacing w:line="438" w:lineRule="exact"/>
      </w:pPr>
    </w:p>
    <w:p w14:paraId="4713B80D" w14:textId="5A88A4EF" w:rsidR="002C3B32" w:rsidRDefault="002C3B32" w:rsidP="002C3B32">
      <w:pPr>
        <w:spacing w:line="438" w:lineRule="exact"/>
      </w:pPr>
    </w:p>
    <w:p w14:paraId="472C5956" w14:textId="0B6C2365" w:rsidR="002C3B32" w:rsidRDefault="002C3B32" w:rsidP="002C3B32">
      <w:pPr>
        <w:spacing w:line="438" w:lineRule="exact"/>
      </w:pPr>
    </w:p>
    <w:p w14:paraId="4E96836D" w14:textId="7F3CCD1A" w:rsidR="002C3B32" w:rsidRDefault="002C3B32" w:rsidP="002C3B32">
      <w:pPr>
        <w:spacing w:line="438" w:lineRule="exact"/>
      </w:pPr>
    </w:p>
    <w:p w14:paraId="5A955CD9" w14:textId="2F17DB28" w:rsidR="002C3B32" w:rsidRDefault="002C3B32" w:rsidP="002C3B32">
      <w:pPr>
        <w:spacing w:line="438" w:lineRule="exact"/>
      </w:pPr>
    </w:p>
    <w:p w14:paraId="413F5DB4" w14:textId="36FAA9DE" w:rsidR="002C3B32" w:rsidRDefault="002C3B32" w:rsidP="002C3B32">
      <w:pPr>
        <w:spacing w:line="438" w:lineRule="exact"/>
      </w:pPr>
    </w:p>
    <w:p w14:paraId="49537D91" w14:textId="23050E4D" w:rsidR="002C3B32" w:rsidRDefault="002C3B32" w:rsidP="002C3B32">
      <w:pPr>
        <w:spacing w:line="438" w:lineRule="exact"/>
      </w:pPr>
    </w:p>
    <w:p w14:paraId="140265A9" w14:textId="3B02B506" w:rsidR="002C3B32" w:rsidRDefault="002C3B32" w:rsidP="002C3B32">
      <w:pPr>
        <w:spacing w:line="438" w:lineRule="exact"/>
      </w:pPr>
    </w:p>
    <w:p w14:paraId="71E77C98" w14:textId="58A3D61E" w:rsidR="002C3B32" w:rsidRDefault="002C3B32" w:rsidP="002C3B32">
      <w:pPr>
        <w:spacing w:line="438" w:lineRule="exact"/>
      </w:pPr>
    </w:p>
    <w:p w14:paraId="205A2354" w14:textId="3D0A0C9B" w:rsidR="002C3B32" w:rsidRDefault="002C3B32" w:rsidP="002C3B32">
      <w:pPr>
        <w:spacing w:line="438" w:lineRule="exact"/>
      </w:pPr>
    </w:p>
    <w:p w14:paraId="45926DE6" w14:textId="1D8EF75C" w:rsidR="002C3B32" w:rsidRDefault="002C3B32" w:rsidP="002C3B32">
      <w:pPr>
        <w:spacing w:line="438" w:lineRule="exact"/>
      </w:pPr>
    </w:p>
    <w:p w14:paraId="10B43FFE" w14:textId="6E07B642" w:rsidR="002C3B32" w:rsidRDefault="002C3B32" w:rsidP="002C3B32">
      <w:pPr>
        <w:spacing w:line="438" w:lineRule="exact"/>
      </w:pPr>
    </w:p>
    <w:p w14:paraId="38E7EAA7" w14:textId="3421D911" w:rsidR="002C3B32" w:rsidRDefault="002C3B32" w:rsidP="002C3B32">
      <w:pPr>
        <w:spacing w:line="438" w:lineRule="exact"/>
      </w:pPr>
    </w:p>
    <w:p w14:paraId="11913732" w14:textId="0AFF40B9" w:rsidR="002C3B32" w:rsidRDefault="002C3B32" w:rsidP="002C3B32">
      <w:pPr>
        <w:spacing w:line="438" w:lineRule="exact"/>
      </w:pPr>
    </w:p>
    <w:p w14:paraId="50368856" w14:textId="77777777" w:rsidR="002C3B32" w:rsidRDefault="002C3B32" w:rsidP="002C3B32">
      <w:pPr>
        <w:spacing w:line="438" w:lineRule="exact"/>
      </w:pPr>
    </w:p>
    <w:p w14:paraId="57193138" w14:textId="77777777" w:rsidR="002C3B32" w:rsidRDefault="002C3B32" w:rsidP="002C3B32">
      <w:pPr>
        <w:spacing w:line="438" w:lineRule="exact"/>
      </w:pPr>
    </w:p>
    <w:p w14:paraId="7C821359" w14:textId="77777777" w:rsidR="002C3B32" w:rsidRDefault="002C3B32" w:rsidP="002C3B32">
      <w:pPr>
        <w:spacing w:line="438" w:lineRule="exact"/>
      </w:pPr>
    </w:p>
    <w:p w14:paraId="252D2DA7" w14:textId="77777777" w:rsidR="002C3B32" w:rsidRDefault="002C3B32" w:rsidP="002C3B32">
      <w:pPr>
        <w:spacing w:line="438" w:lineRule="exact"/>
      </w:pPr>
    </w:p>
    <w:p w14:paraId="513D1DEF" w14:textId="77777777" w:rsidR="002C3B32" w:rsidRDefault="002C3B32" w:rsidP="002C3B32">
      <w:pPr>
        <w:spacing w:line="438" w:lineRule="exact"/>
      </w:pPr>
    </w:p>
    <w:p w14:paraId="30B2317E" w14:textId="77777777" w:rsidR="002C3B32" w:rsidRDefault="002C3B32" w:rsidP="002C3B32">
      <w:pPr>
        <w:spacing w:line="438" w:lineRule="exact"/>
      </w:pPr>
    </w:p>
    <w:p w14:paraId="3F21762E" w14:textId="77777777" w:rsidR="002C3B32" w:rsidRDefault="002C3B32" w:rsidP="002C3B32">
      <w:pPr>
        <w:spacing w:line="438" w:lineRule="exact"/>
      </w:pPr>
    </w:p>
    <w:p w14:paraId="01BFA086" w14:textId="77777777" w:rsidR="002C3B32" w:rsidRDefault="002C3B32" w:rsidP="002C3B32">
      <w:pPr>
        <w:spacing w:line="438" w:lineRule="exact"/>
      </w:pPr>
    </w:p>
    <w:p w14:paraId="2F7DF80B" w14:textId="77777777" w:rsidR="002C3B32" w:rsidRPr="00F009E5" w:rsidRDefault="002C3B32" w:rsidP="002C3B32">
      <w:pPr>
        <w:spacing w:line="438" w:lineRule="exact"/>
      </w:pPr>
    </w:p>
    <w:p w14:paraId="0EA17CCB" w14:textId="77777777" w:rsidR="002C3B32" w:rsidRDefault="002C3B32" w:rsidP="002C3B32">
      <w:pPr>
        <w:spacing w:line="438" w:lineRule="exact"/>
      </w:pPr>
    </w:p>
    <w:p w14:paraId="643D241A" w14:textId="77777777" w:rsidR="002C3B32" w:rsidRDefault="002C3B32" w:rsidP="002C3B32">
      <w:pPr>
        <w:spacing w:line="438" w:lineRule="exact"/>
      </w:pPr>
    </w:p>
    <w:p w14:paraId="189EE7AB" w14:textId="77777777" w:rsidR="002C3B32" w:rsidRDefault="002C3B32" w:rsidP="002C3B32">
      <w:pPr>
        <w:spacing w:line="438" w:lineRule="exact"/>
      </w:pPr>
    </w:p>
    <w:p w14:paraId="232A4604" w14:textId="77777777" w:rsidR="002C3B32" w:rsidRDefault="002C3B32" w:rsidP="002C3B32">
      <w:pPr>
        <w:spacing w:line="438" w:lineRule="exact"/>
      </w:pPr>
    </w:p>
    <w:p w14:paraId="27CCD874" w14:textId="77777777" w:rsidR="002C3B32" w:rsidRDefault="002C3B32" w:rsidP="002C3B32">
      <w:pPr>
        <w:spacing w:line="438" w:lineRule="exact"/>
      </w:pPr>
    </w:p>
    <w:p w14:paraId="78989B2D" w14:textId="6AE3774F" w:rsidR="002C3B32" w:rsidRPr="00667229" w:rsidRDefault="002C3B32" w:rsidP="002C3B32">
      <w:pPr>
        <w:spacing w:line="438" w:lineRule="exact"/>
        <w:ind w:firstLine="840"/>
        <w:rPr>
          <w:b/>
          <w:sz w:val="32"/>
          <w:szCs w:val="32"/>
        </w:rPr>
      </w:pPr>
      <w:r w:rsidRPr="00667229">
        <w:rPr>
          <w:rFonts w:hint="eastAsia"/>
          <w:b/>
          <w:sz w:val="32"/>
          <w:szCs w:val="32"/>
        </w:rPr>
        <w:t>第</w:t>
      </w:r>
      <w:r>
        <w:rPr>
          <w:rFonts w:hint="eastAsia"/>
          <w:b/>
          <w:sz w:val="32"/>
          <w:szCs w:val="32"/>
        </w:rPr>
        <w:t>５</w:t>
      </w:r>
      <w:r w:rsidRPr="00667229">
        <w:rPr>
          <w:rFonts w:hint="eastAsia"/>
          <w:b/>
          <w:sz w:val="32"/>
          <w:szCs w:val="32"/>
        </w:rPr>
        <w:t xml:space="preserve">章　</w:t>
      </w:r>
      <w:r w:rsidR="00531484">
        <w:rPr>
          <w:rFonts w:hint="eastAsia"/>
          <w:b/>
          <w:sz w:val="32"/>
          <w:szCs w:val="32"/>
        </w:rPr>
        <w:t>今後の展望と結論</w:t>
      </w:r>
    </w:p>
    <w:p w14:paraId="118600AA" w14:textId="77777777" w:rsidR="002C3B32" w:rsidRDefault="002C3B32" w:rsidP="002C3B32">
      <w:pPr>
        <w:spacing w:line="438" w:lineRule="exact"/>
      </w:pPr>
    </w:p>
    <w:p w14:paraId="5CD44236" w14:textId="77777777" w:rsidR="002C3B32" w:rsidRDefault="002C3B32" w:rsidP="002C3B32">
      <w:pPr>
        <w:spacing w:line="438" w:lineRule="exact"/>
      </w:pPr>
    </w:p>
    <w:p w14:paraId="55FD0442" w14:textId="77777777" w:rsidR="002C3B32" w:rsidRDefault="002C3B32" w:rsidP="002C3B32">
      <w:pPr>
        <w:spacing w:line="438" w:lineRule="exact"/>
      </w:pPr>
    </w:p>
    <w:p w14:paraId="66992E5E" w14:textId="77777777" w:rsidR="002C3B32" w:rsidRDefault="002C3B32" w:rsidP="002C3B32">
      <w:pPr>
        <w:spacing w:line="438" w:lineRule="exact"/>
      </w:pPr>
    </w:p>
    <w:p w14:paraId="1D94B68D" w14:textId="77777777" w:rsidR="002C3B32" w:rsidRDefault="002C3B32" w:rsidP="002C3B32">
      <w:pPr>
        <w:spacing w:line="438" w:lineRule="exact"/>
      </w:pPr>
    </w:p>
    <w:p w14:paraId="6D2BF000" w14:textId="77777777" w:rsidR="002C3B32" w:rsidRDefault="002C3B32" w:rsidP="002C3B32">
      <w:pPr>
        <w:spacing w:line="438" w:lineRule="exact"/>
      </w:pPr>
    </w:p>
    <w:p w14:paraId="49A3135B" w14:textId="77777777" w:rsidR="002C3B32" w:rsidRDefault="002C3B32" w:rsidP="002C3B32">
      <w:pPr>
        <w:spacing w:line="438" w:lineRule="exact"/>
      </w:pPr>
    </w:p>
    <w:p w14:paraId="102A5E82" w14:textId="77777777" w:rsidR="002C3B32" w:rsidRDefault="002C3B32" w:rsidP="002C3B32">
      <w:pPr>
        <w:spacing w:line="438" w:lineRule="exact"/>
      </w:pPr>
    </w:p>
    <w:p w14:paraId="4478498A" w14:textId="77777777" w:rsidR="002C3B32" w:rsidRDefault="002C3B32" w:rsidP="002C3B32">
      <w:pPr>
        <w:spacing w:line="438" w:lineRule="exact"/>
      </w:pPr>
    </w:p>
    <w:p w14:paraId="55AA0255" w14:textId="77777777" w:rsidR="002C3B32" w:rsidRDefault="002C3B32" w:rsidP="002C3B32">
      <w:pPr>
        <w:spacing w:line="438" w:lineRule="exact"/>
      </w:pPr>
    </w:p>
    <w:p w14:paraId="7628507D" w14:textId="77777777" w:rsidR="002C3B32" w:rsidRDefault="002C3B32" w:rsidP="002C3B32">
      <w:pPr>
        <w:spacing w:line="438" w:lineRule="exact"/>
      </w:pPr>
    </w:p>
    <w:p w14:paraId="03A4D4E8" w14:textId="77777777" w:rsidR="002C3B32" w:rsidRDefault="002C3B32" w:rsidP="002C3B32">
      <w:pPr>
        <w:spacing w:line="438" w:lineRule="exact"/>
      </w:pPr>
    </w:p>
    <w:p w14:paraId="658887BE" w14:textId="77777777" w:rsidR="002C3B32" w:rsidRDefault="002C3B32" w:rsidP="002C3B32">
      <w:pPr>
        <w:spacing w:line="438" w:lineRule="exact"/>
      </w:pPr>
    </w:p>
    <w:p w14:paraId="41CC7E75" w14:textId="77777777" w:rsidR="002C3B32" w:rsidRDefault="002C3B32" w:rsidP="002C3B32">
      <w:pPr>
        <w:spacing w:line="438" w:lineRule="exact"/>
      </w:pPr>
    </w:p>
    <w:p w14:paraId="5D1C20B3" w14:textId="77777777" w:rsidR="002C3B32" w:rsidRDefault="002C3B32" w:rsidP="002C3B32">
      <w:pPr>
        <w:spacing w:line="438" w:lineRule="exact"/>
      </w:pPr>
    </w:p>
    <w:p w14:paraId="1B1F56D6" w14:textId="77777777" w:rsidR="002C3B32" w:rsidRDefault="002C3B32" w:rsidP="002C3B32">
      <w:pPr>
        <w:spacing w:line="438" w:lineRule="exact"/>
      </w:pPr>
    </w:p>
    <w:p w14:paraId="1C53011F" w14:textId="77777777" w:rsidR="002C3B32" w:rsidRDefault="002C3B32" w:rsidP="002C3B32">
      <w:pPr>
        <w:spacing w:line="438" w:lineRule="exact"/>
      </w:pPr>
    </w:p>
    <w:p w14:paraId="375ED0A3" w14:textId="77777777" w:rsidR="002C3B32" w:rsidRDefault="002C3B32" w:rsidP="002C3B32">
      <w:pPr>
        <w:spacing w:line="438" w:lineRule="exact"/>
      </w:pPr>
    </w:p>
    <w:p w14:paraId="4B76D6E7" w14:textId="77777777" w:rsidR="002C3B32" w:rsidRDefault="002C3B32" w:rsidP="002C3B32">
      <w:pPr>
        <w:spacing w:line="438" w:lineRule="exact"/>
      </w:pPr>
    </w:p>
    <w:p w14:paraId="291F4605" w14:textId="77777777" w:rsidR="002C3B32" w:rsidRDefault="002C3B32" w:rsidP="002C3B32">
      <w:pPr>
        <w:spacing w:line="438" w:lineRule="exact"/>
      </w:pPr>
    </w:p>
    <w:p w14:paraId="2FCDE916" w14:textId="77777777" w:rsidR="002C3B32" w:rsidRDefault="002C3B32" w:rsidP="002C3B32">
      <w:pPr>
        <w:spacing w:line="438" w:lineRule="exact"/>
      </w:pPr>
    </w:p>
    <w:p w14:paraId="0973BE79" w14:textId="77777777" w:rsidR="002C3B32" w:rsidRDefault="002C3B32" w:rsidP="002C3B32">
      <w:pPr>
        <w:spacing w:line="438" w:lineRule="exact"/>
      </w:pPr>
    </w:p>
    <w:p w14:paraId="385ED464" w14:textId="77777777" w:rsidR="002C3B32" w:rsidRDefault="002C3B32" w:rsidP="002C3B32">
      <w:pPr>
        <w:spacing w:line="438" w:lineRule="exact"/>
      </w:pPr>
    </w:p>
    <w:p w14:paraId="2906CF28" w14:textId="77777777" w:rsidR="002C3B32" w:rsidRDefault="002C3B32" w:rsidP="002C3B32">
      <w:pPr>
        <w:spacing w:line="438" w:lineRule="exact"/>
      </w:pPr>
    </w:p>
    <w:p w14:paraId="0545E84F" w14:textId="77777777" w:rsidR="002C3B32" w:rsidRDefault="002C3B32" w:rsidP="002C3B32">
      <w:pPr>
        <w:spacing w:line="438" w:lineRule="exact"/>
      </w:pPr>
    </w:p>
    <w:p w14:paraId="65EDC9B5" w14:textId="77777777" w:rsidR="002C3B32" w:rsidRDefault="002C3B32" w:rsidP="002C3B32">
      <w:pPr>
        <w:spacing w:line="438" w:lineRule="exact"/>
      </w:pPr>
    </w:p>
    <w:p w14:paraId="6E6008A1" w14:textId="77777777" w:rsidR="002C3B32" w:rsidRDefault="002C3B32" w:rsidP="002C3B32">
      <w:pPr>
        <w:spacing w:line="438" w:lineRule="exact"/>
      </w:pPr>
    </w:p>
    <w:p w14:paraId="75380D8F" w14:textId="77777777" w:rsidR="002C3B32" w:rsidRDefault="002C3B32" w:rsidP="002C3B32">
      <w:pPr>
        <w:spacing w:line="438" w:lineRule="exact"/>
      </w:pPr>
    </w:p>
    <w:p w14:paraId="026D1792" w14:textId="77777777" w:rsidR="002C3B32" w:rsidRDefault="002C3B32" w:rsidP="002C3B32">
      <w:pPr>
        <w:spacing w:line="438" w:lineRule="exact"/>
      </w:pPr>
    </w:p>
    <w:p w14:paraId="2E2DEFD1" w14:textId="77777777" w:rsidR="002C3B32" w:rsidRDefault="002C3B32" w:rsidP="002C3B32">
      <w:pPr>
        <w:spacing w:line="438" w:lineRule="exact"/>
      </w:pPr>
    </w:p>
    <w:p w14:paraId="3355EC1C" w14:textId="77777777" w:rsidR="002C3B32" w:rsidRDefault="002C3B32" w:rsidP="002C3B32">
      <w:pPr>
        <w:spacing w:line="438" w:lineRule="exact"/>
      </w:pPr>
    </w:p>
    <w:p w14:paraId="024FCE16" w14:textId="77777777" w:rsidR="002C3B32" w:rsidRDefault="002C3B32" w:rsidP="002C3B32">
      <w:pPr>
        <w:spacing w:line="438" w:lineRule="exact"/>
      </w:pPr>
    </w:p>
    <w:p w14:paraId="4AA1C249" w14:textId="77777777" w:rsidR="002C3B32" w:rsidRDefault="002C3B32" w:rsidP="002C3B32">
      <w:pPr>
        <w:spacing w:line="438" w:lineRule="exact"/>
      </w:pPr>
    </w:p>
    <w:p w14:paraId="3AA74F60" w14:textId="77777777" w:rsidR="002C3B32" w:rsidRDefault="002C3B32" w:rsidP="002C3B32">
      <w:pPr>
        <w:spacing w:line="438" w:lineRule="exact"/>
      </w:pPr>
    </w:p>
    <w:p w14:paraId="3F9CF316" w14:textId="77777777" w:rsidR="002C3B32" w:rsidRDefault="002C3B32" w:rsidP="002C3B32">
      <w:pPr>
        <w:spacing w:line="438" w:lineRule="exact"/>
      </w:pPr>
    </w:p>
    <w:p w14:paraId="03266B56" w14:textId="77777777" w:rsidR="002C3B32" w:rsidRDefault="002C3B32" w:rsidP="002C3B32">
      <w:pPr>
        <w:spacing w:line="438" w:lineRule="exact"/>
      </w:pPr>
    </w:p>
    <w:p w14:paraId="73F07BA2" w14:textId="77777777" w:rsidR="002C3B32" w:rsidRDefault="002C3B32" w:rsidP="002C3B32">
      <w:pPr>
        <w:spacing w:line="438" w:lineRule="exact"/>
      </w:pPr>
    </w:p>
    <w:p w14:paraId="6BC3FB4D" w14:textId="77777777" w:rsidR="002C3B32" w:rsidRDefault="002C3B32" w:rsidP="002C3B32">
      <w:pPr>
        <w:spacing w:line="438" w:lineRule="exact"/>
      </w:pPr>
    </w:p>
    <w:p w14:paraId="588C96B5" w14:textId="77777777" w:rsidR="002C3B32" w:rsidRDefault="002C3B32" w:rsidP="002C3B32">
      <w:pPr>
        <w:spacing w:line="438" w:lineRule="exact"/>
      </w:pPr>
    </w:p>
    <w:p w14:paraId="247E8096" w14:textId="77777777" w:rsidR="002C3B32" w:rsidRDefault="002C3B32" w:rsidP="002C3B32">
      <w:pPr>
        <w:spacing w:line="438" w:lineRule="exact"/>
      </w:pPr>
    </w:p>
    <w:p w14:paraId="5783A97F" w14:textId="77777777" w:rsidR="002C3B32" w:rsidRDefault="002C3B32" w:rsidP="002C3B32">
      <w:pPr>
        <w:spacing w:line="438" w:lineRule="exact"/>
      </w:pPr>
    </w:p>
    <w:p w14:paraId="710A489F" w14:textId="709FAB2A" w:rsidR="002C3B32" w:rsidRDefault="00531484" w:rsidP="002C3B32">
      <w:pPr>
        <w:spacing w:line="438" w:lineRule="exact"/>
      </w:pPr>
      <w:r>
        <w:lastRenderedPageBreak/>
        <w:t>5</w:t>
      </w:r>
      <w:r w:rsidR="002C3B32">
        <w:t>.1</w:t>
      </w:r>
      <w:r w:rsidR="002C3B32">
        <w:tab/>
      </w:r>
      <w:r>
        <w:rPr>
          <w:rFonts w:hint="eastAsia"/>
        </w:rPr>
        <w:t>展望について</w:t>
      </w:r>
    </w:p>
    <w:p w14:paraId="143F2329" w14:textId="77777777" w:rsidR="00F1475E" w:rsidRDefault="00F1475E" w:rsidP="00F1475E">
      <w:pPr>
        <w:spacing w:line="438" w:lineRule="exact"/>
      </w:pPr>
      <w:r>
        <w:rPr>
          <w:rFonts w:hint="eastAsia"/>
        </w:rPr>
        <w:t>本章では、本製品の今後の展望と結論について述べる。</w:t>
      </w:r>
    </w:p>
    <w:p w14:paraId="5534A0AE" w14:textId="77777777" w:rsidR="00F1475E" w:rsidRDefault="00F1475E" w:rsidP="00F1475E">
      <w:pPr>
        <w:spacing w:line="438" w:lineRule="exact"/>
      </w:pPr>
    </w:p>
    <w:p w14:paraId="5F05034F" w14:textId="77777777" w:rsidR="00F1475E" w:rsidRDefault="00F1475E" w:rsidP="00F1475E">
      <w:pPr>
        <w:spacing w:line="438" w:lineRule="exact"/>
      </w:pPr>
      <w:r>
        <w:rPr>
          <w:rFonts w:hint="eastAsia"/>
        </w:rPr>
        <w:t>本製品は、介護現場におけるオムツ交換業務の適正化を目的として開発された。そのために、排泄物の臭気から排泄検知するための空気吸引部や筐体の開発、排泄検知を行うための排泄検知アルゴリズム開発、排泄データを活用した排泄パターン表を生成する</w:t>
      </w:r>
      <w:r>
        <w:t>webアプリの開発、各ステークホルダーへの適切な価値共有手段の構築をおこなった。これらの成果により、これまで要介護者の排泄タイミングに合わせたオムツ交換が行えていなかった施設でも、適切なタイミングでのオムツ交換が可能となる。それにより、オムツ交換業務の適正化、提供できる排泄ケアの</w:t>
      </w:r>
      <w:r>
        <w:rPr>
          <w:rFonts w:hint="eastAsia"/>
        </w:rPr>
        <w:t>向上が可能となり、間接的には、介護職の処遇改善、要介護者の</w:t>
      </w:r>
      <w:r>
        <w:t>QOL全体の向上、施設経営における顧客満足度の向上などが考えられる。</w:t>
      </w:r>
    </w:p>
    <w:p w14:paraId="5E5CCE35" w14:textId="77777777" w:rsidR="00F1475E" w:rsidRDefault="00F1475E" w:rsidP="00F1475E">
      <w:pPr>
        <w:spacing w:line="438" w:lineRule="exact"/>
      </w:pPr>
      <w:r>
        <w:rPr>
          <w:rFonts w:hint="eastAsia"/>
        </w:rPr>
        <w:t>本章では、今後本製品が介護業界の中で浸透・発展していく展望を述べる。</w:t>
      </w:r>
    </w:p>
    <w:p w14:paraId="295F9F4C" w14:textId="77777777" w:rsidR="00F1475E" w:rsidRDefault="00F1475E" w:rsidP="00F1475E">
      <w:pPr>
        <w:spacing w:line="438" w:lineRule="exact"/>
      </w:pPr>
      <w:r>
        <w:rPr>
          <w:rFonts w:hint="eastAsia"/>
        </w:rPr>
        <w:t>本製品は単なる排泄検知センサーに留まることなく、本製品が蓄積する排泄データをビックデータとして解析・活用することや、介護現場における様々な情報と有機的に繋がることを将来像としている。</w:t>
      </w:r>
    </w:p>
    <w:p w14:paraId="7D62BE96" w14:textId="546EEA7E" w:rsidR="002C3B32" w:rsidRPr="00F1475E" w:rsidRDefault="00F1475E" w:rsidP="00F1475E">
      <w:pPr>
        <w:spacing w:line="438" w:lineRule="exact"/>
      </w:pPr>
      <w:r>
        <w:rPr>
          <w:rFonts w:hint="eastAsia"/>
        </w:rPr>
        <w:t>次節では本製品の将来像についてより具体的に述べる。</w:t>
      </w:r>
    </w:p>
    <w:p w14:paraId="7085D4C7" w14:textId="38766E82" w:rsidR="002C3B32" w:rsidRDefault="002C3B32" w:rsidP="002C3B32">
      <w:pPr>
        <w:spacing w:line="438" w:lineRule="exact"/>
      </w:pPr>
    </w:p>
    <w:p w14:paraId="327A3BA2" w14:textId="261E1651" w:rsidR="00531484" w:rsidRDefault="00531484" w:rsidP="002C3B32">
      <w:pPr>
        <w:spacing w:line="438" w:lineRule="exact"/>
      </w:pPr>
      <w:r>
        <w:rPr>
          <w:rFonts w:hint="eastAsia"/>
        </w:rPr>
        <w:t>5</w:t>
      </w:r>
      <w:r>
        <w:t>.1.1</w:t>
      </w:r>
      <w:r>
        <w:tab/>
      </w:r>
      <w:r>
        <w:rPr>
          <w:rFonts w:hint="eastAsia"/>
        </w:rPr>
        <w:t>ビッグデータの活用方法</w:t>
      </w:r>
    </w:p>
    <w:p w14:paraId="06D47C35" w14:textId="77777777" w:rsidR="00F1475E" w:rsidRDefault="00F1475E" w:rsidP="00F1475E">
      <w:pPr>
        <w:spacing w:line="438" w:lineRule="exact"/>
      </w:pPr>
      <w:r>
        <w:rPr>
          <w:rFonts w:hint="eastAsia"/>
        </w:rPr>
        <w:t>本節では、本製品が蓄積する排泄データがビックデータとして活用される際、どのような将来展望があり得るか述べる。</w:t>
      </w:r>
    </w:p>
    <w:p w14:paraId="20ADBF6B" w14:textId="77777777" w:rsidR="00F1475E" w:rsidRDefault="00F1475E" w:rsidP="00F1475E">
      <w:pPr>
        <w:spacing w:line="438" w:lineRule="exact"/>
      </w:pPr>
      <w:r>
        <w:rPr>
          <w:rFonts w:hint="eastAsia"/>
        </w:rPr>
        <w:t>排泄データが大量に集まり示唆されることとして、年齢別、性別、季節別に傾向が見られる可能性がある。</w:t>
      </w:r>
    </w:p>
    <w:p w14:paraId="44952E42" w14:textId="77777777" w:rsidR="00F1475E" w:rsidRDefault="00F1475E" w:rsidP="00F1475E">
      <w:pPr>
        <w:spacing w:line="438" w:lineRule="exact"/>
      </w:pPr>
      <w:r>
        <w:rPr>
          <w:rFonts w:hint="eastAsia"/>
        </w:rPr>
        <w:t>例えば、</w:t>
      </w:r>
      <w:r>
        <w:t>80代女性は1-3月において頻尿になる、70代男性は夏場になると排尿回数が増える、などが傾向として明らかになる可能性がある。</w:t>
      </w:r>
    </w:p>
    <w:p w14:paraId="2A1C7145" w14:textId="77777777" w:rsidR="00F1475E" w:rsidRDefault="00F1475E" w:rsidP="00F1475E">
      <w:pPr>
        <w:spacing w:line="438" w:lineRule="exact"/>
      </w:pPr>
      <w:r>
        <w:rPr>
          <w:rFonts w:hint="eastAsia"/>
        </w:rPr>
        <w:t>このようなデータの傾向から、なぜ</w:t>
      </w:r>
      <w:r>
        <w:t>80代女性は1-3月において頻尿になるか、なぜ70代男性は夏場になると排尿回数が増えるか、などを思案し、その原因を突き止めていくことで、よりよい介護が可能となる可能性がある。</w:t>
      </w:r>
    </w:p>
    <w:p w14:paraId="20322EFF" w14:textId="77777777" w:rsidR="00F1475E" w:rsidRDefault="00F1475E" w:rsidP="00F1475E">
      <w:pPr>
        <w:spacing w:line="438" w:lineRule="exact"/>
      </w:pPr>
      <w:r>
        <w:rPr>
          <w:rFonts w:hint="eastAsia"/>
        </w:rPr>
        <w:t>たとえば</w:t>
      </w:r>
      <w:r>
        <w:t>80代女性が冬場に頻尿になるのは、寒さによるものの可能性がある。</w:t>
      </w:r>
      <w:r>
        <w:lastRenderedPageBreak/>
        <w:t>施設内の空調は整えられている前提とすると、着衣を改善する必要があるかもしれない。70代男性が夏場になると排尿回数が増えるのは、暑さによる脱水症状を防止するため、水分補給をしっかり行っている結果の可能性がある。この場合施設の取り組みがきちんと要介護者に反映されていることがわかり、効果測定が行いづらい介護現場において、効果を実感できることとなる。</w:t>
      </w:r>
    </w:p>
    <w:p w14:paraId="4041B8B0" w14:textId="77777777" w:rsidR="00F1475E" w:rsidRDefault="00F1475E" w:rsidP="00F1475E">
      <w:pPr>
        <w:spacing w:line="438" w:lineRule="exact"/>
      </w:pPr>
      <w:r>
        <w:rPr>
          <w:rFonts w:hint="eastAsia"/>
        </w:rPr>
        <w:t>また今後施設側として、</w:t>
      </w:r>
      <w:r>
        <w:t>80代女性が入所した際には着衣状況に気を配ることで要介護者のQOL向上につながり、70代男性が入所した際には、引き続き水分摂取を促すなど、ケアを提供する上でどこに注意すべきかがわかるようになる。</w:t>
      </w:r>
    </w:p>
    <w:p w14:paraId="34571FCA" w14:textId="77777777" w:rsidR="00F1475E" w:rsidRDefault="00F1475E" w:rsidP="00F1475E">
      <w:pPr>
        <w:spacing w:line="438" w:lineRule="exact"/>
      </w:pPr>
      <w:r>
        <w:rPr>
          <w:rFonts w:hint="eastAsia"/>
        </w:rPr>
        <w:t>これまでの介護は、介護者個々人のノウハウに委ねられ、かつそのノウハウが有機的に統合されることはなかった。しかし今後は、データという一つの指標から、介護職の勘や経験値の裏付けが取れる可能性がある。</w:t>
      </w:r>
    </w:p>
    <w:p w14:paraId="6B4AEFE0" w14:textId="0D6B58C9" w:rsidR="00531484" w:rsidRPr="00F1475E" w:rsidRDefault="00F1475E" w:rsidP="00F1475E">
      <w:pPr>
        <w:spacing w:line="438" w:lineRule="exact"/>
      </w:pPr>
      <w:r>
        <w:rPr>
          <w:rFonts w:hint="eastAsia"/>
        </w:rPr>
        <w:t>排泄検知に留まらず、蓄積されたビックデータにより、介護現場のノウハウ形式知化も、本製品の重要な将来展望像と言える。</w:t>
      </w:r>
    </w:p>
    <w:p w14:paraId="41222A09" w14:textId="56B364D9" w:rsidR="00531484" w:rsidRDefault="00531484" w:rsidP="002C3B32">
      <w:pPr>
        <w:spacing w:line="438" w:lineRule="exact"/>
      </w:pPr>
    </w:p>
    <w:p w14:paraId="3B30C0E8" w14:textId="7DC404A6" w:rsidR="00531484" w:rsidRDefault="00531484" w:rsidP="002C3B32">
      <w:pPr>
        <w:spacing w:line="438" w:lineRule="exact"/>
      </w:pPr>
      <w:r>
        <w:rPr>
          <w:rFonts w:hint="eastAsia"/>
        </w:rPr>
        <w:t>5</w:t>
      </w:r>
      <w:r>
        <w:t>.1.2</w:t>
      </w:r>
      <w:r>
        <w:tab/>
      </w:r>
      <w:r>
        <w:rPr>
          <w:rFonts w:hint="eastAsia"/>
        </w:rPr>
        <w:t>他のデバイスデータとの連動について</w:t>
      </w:r>
    </w:p>
    <w:p w14:paraId="3B0ED366" w14:textId="77777777" w:rsidR="00F1475E" w:rsidRDefault="00F1475E" w:rsidP="00F1475E">
      <w:pPr>
        <w:spacing w:line="438" w:lineRule="exact"/>
      </w:pPr>
      <w:r>
        <w:rPr>
          <w:rFonts w:hint="eastAsia"/>
        </w:rPr>
        <w:t>前節では、本製品から取得できる排泄データが大量に蓄積され、ビックデータとしてどのような活用展望があるかを述べた。</w:t>
      </w:r>
    </w:p>
    <w:p w14:paraId="42D0B30A" w14:textId="77777777" w:rsidR="00F1475E" w:rsidRDefault="00F1475E" w:rsidP="00F1475E">
      <w:pPr>
        <w:spacing w:line="438" w:lineRule="exact"/>
      </w:pPr>
      <w:r>
        <w:rPr>
          <w:rFonts w:hint="eastAsia"/>
        </w:rPr>
        <w:t>本節では、本製品から取得できる排泄データが、他種類センサーから取得される情報や、手動入力による情報と結びついた際の可能性と展望について述べる。</w:t>
      </w:r>
    </w:p>
    <w:p w14:paraId="5B716F4E" w14:textId="77777777" w:rsidR="00F1475E" w:rsidRDefault="00F1475E" w:rsidP="00F1475E">
      <w:pPr>
        <w:spacing w:line="438" w:lineRule="exact"/>
      </w:pPr>
    </w:p>
    <w:p w14:paraId="29C7FA06" w14:textId="77777777" w:rsidR="00F1475E" w:rsidRDefault="00F1475E" w:rsidP="00F1475E">
      <w:pPr>
        <w:spacing w:line="438" w:lineRule="exact"/>
      </w:pPr>
      <w:r>
        <w:rPr>
          <w:rFonts w:hint="eastAsia"/>
        </w:rPr>
        <w:t>一つには、摂取物と排泄物の因果関係算出があり得る。飲食物や薬などの摂取物は、尿や便などの排泄物の状態に深く関わっている。飲食物によって排泄臭は変化し、また薬によっては便の色や形状も変化することがわかっている（何か参考文献、、、）しかし摂取物と排泄物の関係性については、万人に対する一般的な研究はなされていても、個々人ごとの、それも日々の摂取物と排泄物の因果関係を把握することは現状困難である。</w:t>
      </w:r>
    </w:p>
    <w:p w14:paraId="77CF873A" w14:textId="77777777" w:rsidR="00F1475E" w:rsidRDefault="00F1475E" w:rsidP="00F1475E">
      <w:pPr>
        <w:spacing w:line="438" w:lineRule="exact"/>
      </w:pPr>
      <w:r>
        <w:rPr>
          <w:rFonts w:hint="eastAsia"/>
        </w:rPr>
        <w:t>その大きな理由として、排泄物が排泄された時刻や排泄物の種類が、これまで自動記録されないことがあった。介護者がオムツ交換時に排泄物の有無や排泄物の種類を確認し、手動で記録しているのは、あくまで「オムツ交換時に確認された排泄物記録」であり、排泄した時刻を正確に記録したものではない。し</w:t>
      </w:r>
      <w:r>
        <w:rPr>
          <w:rFonts w:hint="eastAsia"/>
        </w:rPr>
        <w:lastRenderedPageBreak/>
        <w:t>かし排泄センサーを使うことで本課題は解消され、個々人ごとに日々の摂取物と排泄物の因果関係を把握できる可能性がある。例えば、成人男性が下剤</w:t>
      </w:r>
      <w:r>
        <w:t>aを3錠摂取した場合、製薬会社は効用に要する時間を通常5時間としている。しかしAさんの場合は、下</w:t>
      </w:r>
      <w:r>
        <w:rPr>
          <w:rFonts w:hint="eastAsia"/>
        </w:rPr>
        <w:t>剤</w:t>
      </w:r>
      <w:r>
        <w:t>aを5錠摂取しても排便開始に8時間を要する、などの個人差を考慮できるようになる。これにより、慢性的な多量摂取の見直し、投薬時間の見直しなどを図ることが可能となる。</w:t>
      </w:r>
    </w:p>
    <w:p w14:paraId="6F83AE1C" w14:textId="77777777" w:rsidR="00F1475E" w:rsidRDefault="00F1475E" w:rsidP="00F1475E">
      <w:pPr>
        <w:spacing w:line="438" w:lineRule="exact"/>
      </w:pPr>
    </w:p>
    <w:p w14:paraId="29BB53B2" w14:textId="77777777" w:rsidR="00F1475E" w:rsidRDefault="00F1475E" w:rsidP="00F1475E">
      <w:pPr>
        <w:spacing w:line="438" w:lineRule="exact"/>
      </w:pPr>
      <w:r>
        <w:rPr>
          <w:rFonts w:hint="eastAsia"/>
        </w:rPr>
        <w:t>他には、排泄物と行動記録との因果関係算出があり得る。社会問題の一つである認知症高齢者の徘徊理由には、便秘や下痢など、排泄がスムーズに行えていないことも大きな要因としてあげられる。便秘や下痢になる理由は様々だが、具体例として、要介護者自身が水分摂取を忘れてしまう、誤って下剤を大量摂取してしまうなど、認知症症状が絡んでいる場合もある。このように、摂取物、排泄物、行動はそれぞれ因果関係をもたらしていることも多い。現在、要介護者が水分摂取を忘れてしまう、誤って薬を大量摂取していまうなどは、記録上残らない上、記録する適切な手段が現在はない。しかし今後排泄センサーが普及する中で、排泄情報から、なぜこのような排泄状態になっているか仮説を立て、ケアの見直しに役立てられる可能性がある。そしてこれらの情報より、因果関係の仮設を複数候補提示するような、介護者を包括的に支援するシステムを開発すれば、介護者側の知識経験が乏しくとも、摂取物の見直しなどを図り、徘徊問題などを根本的に解決する可能性がある。</w:t>
      </w:r>
    </w:p>
    <w:p w14:paraId="1286A052" w14:textId="77777777" w:rsidR="00F1475E" w:rsidRDefault="00F1475E" w:rsidP="00F1475E">
      <w:pPr>
        <w:spacing w:line="438" w:lineRule="exact"/>
      </w:pPr>
    </w:p>
    <w:p w14:paraId="51C1164C" w14:textId="77777777" w:rsidR="00F1475E" w:rsidRDefault="00F1475E" w:rsidP="00F1475E">
      <w:pPr>
        <w:spacing w:line="438" w:lineRule="exact"/>
      </w:pPr>
      <w:r>
        <w:rPr>
          <w:rFonts w:hint="eastAsia"/>
        </w:rPr>
        <w:t>現在の介護現場では、特に情報の可視化を行わず、ベテラン介護職の長年の勘と経験から最適なケアの提供を行っている。これは現在の介護現場でもっとも見られる、適切なケアの実践方法である。しかし情報の可視化を行わず、基本的な伝達手段が口頭になるため、組織内で均一なノウハウ共有を行うことは、極めて困難になる。それゆえ新人介護職にノウハウ共有が十分にされないまま、ノウハウを保有している介護現場経験の長い介護職が引退する、もしくはノウハウ共有をしても、介護職の入れ替えが激しく、やはり継承されない場合が多い。</w:t>
      </w:r>
    </w:p>
    <w:p w14:paraId="77813766" w14:textId="77777777" w:rsidR="00F1475E" w:rsidRDefault="00F1475E" w:rsidP="00F1475E">
      <w:pPr>
        <w:spacing w:line="438" w:lineRule="exact"/>
      </w:pPr>
    </w:p>
    <w:p w14:paraId="3337436F" w14:textId="77777777" w:rsidR="00F1475E" w:rsidRDefault="00F1475E" w:rsidP="00F1475E">
      <w:pPr>
        <w:spacing w:line="438" w:lineRule="exact"/>
      </w:pPr>
      <w:r>
        <w:rPr>
          <w:rFonts w:hint="eastAsia"/>
        </w:rPr>
        <w:lastRenderedPageBreak/>
        <w:t>本製品が取得する排泄センサーからはじまり様々な情報と有機的に連携することで、介護現場におけるノウハウ共有の円滑化と、それによりケア品質を保つ可能性が展望される。</w:t>
      </w:r>
    </w:p>
    <w:p w14:paraId="6A22CB12" w14:textId="77777777" w:rsidR="00F1475E" w:rsidRDefault="00F1475E" w:rsidP="00F1475E">
      <w:pPr>
        <w:spacing w:line="438" w:lineRule="exact"/>
      </w:pPr>
    </w:p>
    <w:p w14:paraId="53D551E5" w14:textId="77777777" w:rsidR="00F1475E" w:rsidRDefault="00F1475E" w:rsidP="00F1475E">
      <w:pPr>
        <w:spacing w:line="438" w:lineRule="exact"/>
      </w:pPr>
    </w:p>
    <w:p w14:paraId="39B3AEA9" w14:textId="77777777" w:rsidR="00F1475E" w:rsidRDefault="00F1475E" w:rsidP="00F1475E">
      <w:pPr>
        <w:spacing w:line="438" w:lineRule="exact"/>
      </w:pPr>
    </w:p>
    <w:p w14:paraId="3D405586" w14:textId="77777777" w:rsidR="00F1475E" w:rsidRDefault="00F1475E" w:rsidP="00F1475E">
      <w:pPr>
        <w:spacing w:line="438" w:lineRule="exact"/>
      </w:pPr>
    </w:p>
    <w:p w14:paraId="681DBE22" w14:textId="77777777" w:rsidR="00F1475E" w:rsidRDefault="00F1475E" w:rsidP="00F1475E">
      <w:pPr>
        <w:spacing w:line="438" w:lineRule="exact"/>
      </w:pPr>
    </w:p>
    <w:p w14:paraId="581410FE" w14:textId="77777777" w:rsidR="00F1475E" w:rsidRDefault="00F1475E" w:rsidP="00F1475E">
      <w:pPr>
        <w:spacing w:line="438" w:lineRule="exact"/>
      </w:pPr>
    </w:p>
    <w:p w14:paraId="14DCB6AB" w14:textId="77777777" w:rsidR="00F1475E" w:rsidRDefault="00F1475E" w:rsidP="00F1475E">
      <w:pPr>
        <w:spacing w:line="438" w:lineRule="exact"/>
      </w:pPr>
    </w:p>
    <w:p w14:paraId="72588227" w14:textId="77777777" w:rsidR="00F1475E" w:rsidRDefault="00F1475E" w:rsidP="00F1475E">
      <w:pPr>
        <w:spacing w:line="438" w:lineRule="exact"/>
      </w:pPr>
    </w:p>
    <w:p w14:paraId="63F35016" w14:textId="08543888" w:rsidR="00531484" w:rsidRPr="00F1475E" w:rsidRDefault="00531484" w:rsidP="002C3B32">
      <w:pPr>
        <w:spacing w:line="438" w:lineRule="exact"/>
      </w:pPr>
    </w:p>
    <w:p w14:paraId="22097966" w14:textId="6082F62D" w:rsidR="00531484" w:rsidRDefault="00531484" w:rsidP="002C3B32">
      <w:pPr>
        <w:spacing w:line="438" w:lineRule="exact"/>
      </w:pPr>
    </w:p>
    <w:p w14:paraId="1B2AF810" w14:textId="616E817C" w:rsidR="00531484" w:rsidRDefault="00531484" w:rsidP="002C3B32">
      <w:pPr>
        <w:spacing w:line="438" w:lineRule="exact"/>
      </w:pPr>
      <w:r>
        <w:rPr>
          <w:rFonts w:hint="eastAsia"/>
        </w:rPr>
        <w:t>5</w:t>
      </w:r>
      <w:r>
        <w:t>.2</w:t>
      </w:r>
      <w:r>
        <w:tab/>
      </w:r>
      <w:r>
        <w:rPr>
          <w:rFonts w:hint="eastAsia"/>
        </w:rPr>
        <w:t>まとめ</w:t>
      </w:r>
    </w:p>
    <w:p w14:paraId="6FC3BC8B" w14:textId="77777777" w:rsidR="00F1475E" w:rsidRDefault="00F1475E" w:rsidP="00F1475E">
      <w:pPr>
        <w:spacing w:line="438" w:lineRule="exact"/>
      </w:pPr>
      <w:r>
        <w:rPr>
          <w:rFonts w:hint="eastAsia"/>
        </w:rPr>
        <w:t>本研究では、センサー技術を用いた排泄検知シートの開発に着目し、福祉介護用具開発の検証を行い、その現場運用の有効性を明らかにした。本研究を通し、人口減少と急速な高齢化により、適時的確な介護が要求される現代社会において、ロボット技術にをはじめとした先進技術の浸透と、要介護者の介護度合いによらず、適用範囲の広い福祉介護用具の開発を行った。それにより、介護現場での導入に耐えうる製品開発に貢献した。</w:t>
      </w:r>
    </w:p>
    <w:p w14:paraId="4325072F" w14:textId="77777777" w:rsidR="00F1475E" w:rsidRDefault="00F1475E" w:rsidP="00F1475E">
      <w:pPr>
        <w:spacing w:line="438" w:lineRule="exact"/>
      </w:pPr>
      <w:r>
        <w:rPr>
          <w:rFonts w:hint="eastAsia"/>
        </w:rPr>
        <w:t>序章では、適用範囲の広い福祉用具開発の必要性について、社会的背景、福祉介護用具の発展、福祉介護用具の開発手法という観点から探った。福祉介護用具が求められている理由を、社会的背景と介護業界における受け入れ態勢から明らかにした。介護保護法が施行されて以来、日本の介護保険サービスは急速に規模を拡大してきたが、今後、日本が迎える超高齢化社会における要介護高齢者のニーズが、多様化および複雑化することは明確である。人手不足が深刻な介護現場の負担軽減のため、外国人労働者の受け入れや介護ロボット技術の導入といった需要は高まっている。次に、介護ロボット技術を用いた福祉介護用具が、介護業界に浸透していない問題を、福祉介護用具の発展と福祉介護用具の開発手法から探った。</w:t>
      </w:r>
    </w:p>
    <w:p w14:paraId="7E9169C4" w14:textId="77777777" w:rsidR="00F1475E" w:rsidRDefault="00F1475E" w:rsidP="00F1475E">
      <w:pPr>
        <w:spacing w:line="438" w:lineRule="exact"/>
      </w:pPr>
      <w:r>
        <w:rPr>
          <w:rFonts w:hint="eastAsia"/>
        </w:rPr>
        <w:lastRenderedPageBreak/>
        <w:t>福祉介護用具の歴史は、戦争が起因しており、戦争による負傷者のための車椅子や義肢装具などの研究、開発、普及が行われてきた。近年になり、これらの福祉介護用具に</w:t>
      </w:r>
      <w:r>
        <w:t>AIやロボット技術をはじめとした最新技術導入が行われている。本製品においてもロボット技術の一つである、センシング技術などが採用されている。</w:t>
      </w:r>
    </w:p>
    <w:p w14:paraId="2B938049" w14:textId="77777777" w:rsidR="00F1475E" w:rsidRDefault="00F1475E" w:rsidP="00F1475E">
      <w:pPr>
        <w:spacing w:line="438" w:lineRule="exact"/>
      </w:pPr>
      <w:r>
        <w:rPr>
          <w:rFonts w:hint="eastAsia"/>
        </w:rPr>
        <w:t>しかしながら、世論や国の期待に反し、介護現場では他の産業に比べて、ロボット技術などの最新技術の導入が、本格的な普及に至っていないのが現状である。これは、人の手によるぬくもりあるサービスを、テクノロジーでは提供できないとする考えや、導入には前向きなものの、現場で利用できるような有用な製品がないという意見などが、介護現場では多くあることに起因していると考えられる。</w:t>
      </w:r>
    </w:p>
    <w:p w14:paraId="54AD4291" w14:textId="77777777" w:rsidR="00F1475E" w:rsidRDefault="00F1475E" w:rsidP="00F1475E">
      <w:pPr>
        <w:spacing w:line="438" w:lineRule="exact"/>
      </w:pPr>
      <w:r>
        <w:rPr>
          <w:rFonts w:hint="eastAsia"/>
        </w:rPr>
        <w:t>またその中でも、主なマイナスイメージの原因として、製品開発を行う研究機関およびメーカーと介護現場との双方の意識のズレがあると思料した。現場のニーズを吸い上げ切れずに開発された製品を、現場が使用することで、更なるロボット技術への悪い印象が生まれ、悪循環となっている。</w:t>
      </w:r>
    </w:p>
    <w:p w14:paraId="15DF8A8C" w14:textId="77777777" w:rsidR="00F1475E" w:rsidRDefault="00F1475E" w:rsidP="00F1475E">
      <w:pPr>
        <w:spacing w:line="438" w:lineRule="exact"/>
      </w:pPr>
      <w:r>
        <w:rPr>
          <w:rFonts w:hint="eastAsia"/>
        </w:rPr>
        <w:t>この点において、双方の意識のズレを解消し、現場で活用できる製品を普及させる方法を、福祉介護用具の開発手法を交えて考察した。</w:t>
      </w:r>
    </w:p>
    <w:p w14:paraId="3BD2D67B" w14:textId="77777777" w:rsidR="00F1475E" w:rsidRDefault="00F1475E" w:rsidP="00F1475E">
      <w:pPr>
        <w:spacing w:line="438" w:lineRule="exact"/>
      </w:pPr>
      <w:r>
        <w:rPr>
          <w:rFonts w:hint="eastAsia"/>
        </w:rPr>
        <w:t>ここでは、ヒューマンファクター工学の医療用説明モデルである「</w:t>
      </w:r>
      <w:r>
        <w:t>P-mSHELLモデル」を用いた。「P-mSHELLモデル」とは、患者（Patlent）、管理（management）、ソフトウェア（Software）、ハードウェア（Hardware）、環境（Environment）、同僚（Liveware）、本人（Liveware）の要素を総合的に取り入れた手法となるため、製品を取り巻く環境を相対的に考慮した開発を行うことができる。</w:t>
      </w:r>
    </w:p>
    <w:p w14:paraId="227AFA50" w14:textId="77777777" w:rsidR="00F1475E" w:rsidRDefault="00F1475E" w:rsidP="00F1475E">
      <w:pPr>
        <w:spacing w:line="438" w:lineRule="exact"/>
      </w:pPr>
      <w:r>
        <w:rPr>
          <w:rFonts w:hint="eastAsia"/>
        </w:rPr>
        <w:t>具体的な開発方法の手順を考察した。まず調査として、患者（要介護者）、本人（介護従事者）、同僚（施設経営者）、環境（介護現場）それぞれのファクターに対して行った。次に、調査から導き出された知見をもとに、ソフトウェアおよびハードウェアの開発を行い、臨床現場での検証実験調査から改良を進めた。さらに、完成した製品と介護現場全体とを考慮した管理の提案を行った。</w:t>
      </w:r>
    </w:p>
    <w:p w14:paraId="62E1896E" w14:textId="77777777" w:rsidR="00F1475E" w:rsidRDefault="00F1475E" w:rsidP="00F1475E">
      <w:pPr>
        <w:spacing w:line="438" w:lineRule="exact"/>
      </w:pPr>
      <w:r>
        <w:rPr>
          <w:rFonts w:hint="eastAsia"/>
        </w:rPr>
        <w:t>２章では、ロボット技術の導入が求められている介護業務の検証のため、介護現場で従事する介護職を対象に、インターネットでアンケート調査を行った。</w:t>
      </w:r>
    </w:p>
    <w:p w14:paraId="01622DE9" w14:textId="77777777" w:rsidR="00F1475E" w:rsidRDefault="00F1475E" w:rsidP="00F1475E">
      <w:pPr>
        <w:spacing w:line="438" w:lineRule="exact"/>
      </w:pPr>
    </w:p>
    <w:p w14:paraId="2E87FB2B" w14:textId="77777777" w:rsidR="00F1475E" w:rsidRDefault="00F1475E" w:rsidP="00F1475E">
      <w:pPr>
        <w:spacing w:line="438" w:lineRule="exact"/>
      </w:pPr>
      <w:r>
        <w:rPr>
          <w:rFonts w:hint="eastAsia"/>
        </w:rPr>
        <w:lastRenderedPageBreak/>
        <w:t>この調査によって、多くの事業所で排泄業務に全体の約</w:t>
      </w:r>
      <w:r>
        <w:t>20％もの時間が費やされていると判明した。排泄業務に多くの時間が費やされている要因として、排泄のタイミングや回数には個人差があり、決められた定時での交換業務で対応しきれない点が挙げられる。同様に排泄業務に対する負担感を調査したアンケートにおいても、負担と感じている介護従事者の割合は全体の約７割にも上るという結果が明らかとなった。また、自ら介護現場に介護職として介護業務に従事することにより、アンケート調査だけでは把握しきれない細かな介護の現状を、身をもって理解</w:t>
      </w:r>
      <w:r>
        <w:rPr>
          <w:rFonts w:hint="eastAsia"/>
        </w:rPr>
        <w:t>した。次に、このアンケート結果から、排泄介護に関わる福祉介護用具に着目し、開発すべき福祉介護用具の指標を求めるための既存製品の調査を行った。その結果、非装着であること、便の検知が可能であること、コスト面を考慮したものであることの３点を指標とし、福祉介護用具の構想を考えた。</w:t>
      </w:r>
    </w:p>
    <w:p w14:paraId="31BB6AF4" w14:textId="77777777" w:rsidR="00F1475E" w:rsidRDefault="00F1475E" w:rsidP="00F1475E">
      <w:pPr>
        <w:spacing w:line="438" w:lineRule="exact"/>
      </w:pPr>
      <w:r>
        <w:rPr>
          <w:rFonts w:hint="eastAsia"/>
        </w:rPr>
        <w:t>３章では、２章における調査結果および製品構想をもとに、ハードウェアとソフトウェアの設計、製作をし、製品の有用性について検証実験を行った。ハードウェアの開発としては、マットレス埋め込み型の開発、シリコンによるシート開発、防水シートによるシート開発、ウレタンシートの開発等という順で研究と検証を繰り返し、より介護現場における実用性の高いものを目指し開発を行った。同様に、ソフトウェアの開発もハードウェアの開発と同時並行で進めていった。排泄を検知するセンサーのアルゴリズム構築においては、若者での実験と高齢者での実験を行った。結果として、若者の排泄を検知するアルゴリズムは、高齢者に適用できないことが判明した。そこで、高齢者の排泄の特長に合わせたアルゴリズムの再構築を行った。以上の経緯を経て開発を行った製品の臨床実験を行ったところ、排泄を介護従事者に通知するシステムでは、本質的な介護の助けにはならないことが分かった。そこで、排泄データを蓄積し個人個人の排泄リズムを把握するための</w:t>
      </w:r>
      <w:r>
        <w:t>Webアプリケーションの構想を考え、開発を行った。このシステムにより、排泄介護の空振りといった非効率な分野を、より精度の高い介護業務にすることができ</w:t>
      </w:r>
      <w:r>
        <w:rPr>
          <w:rFonts w:hint="eastAsia"/>
        </w:rPr>
        <w:t>る。４章では、製品の価値共有方法について考察を行い、動画の作成を行った。</w:t>
      </w:r>
    </w:p>
    <w:p w14:paraId="7E02D8CF" w14:textId="77777777" w:rsidR="00F1475E" w:rsidRDefault="00F1475E" w:rsidP="00F1475E">
      <w:pPr>
        <w:spacing w:line="438" w:lineRule="exact"/>
      </w:pPr>
      <w:r>
        <w:rPr>
          <w:rFonts w:hint="eastAsia"/>
        </w:rPr>
        <w:t>開発を行った製品の価値共有方法について、考察が必要だと感じた理由は、訴求する人の立場や、介護業務に対する理解度の有無によって、商品価値の見出</w:t>
      </w:r>
      <w:r>
        <w:rPr>
          <w:rFonts w:hint="eastAsia"/>
        </w:rPr>
        <w:lastRenderedPageBreak/>
        <w:t>し方が異なると感じたためである。そこで、各ステークホルダーごとに有効な製品価値の説明ができる動画を複数作成した。</w:t>
      </w:r>
    </w:p>
    <w:p w14:paraId="4E446E4E" w14:textId="77777777" w:rsidR="00F1475E" w:rsidRDefault="00F1475E" w:rsidP="00F1475E">
      <w:pPr>
        <w:spacing w:line="438" w:lineRule="exact"/>
      </w:pPr>
      <w:r>
        <w:rPr>
          <w:rFonts w:hint="eastAsia"/>
        </w:rPr>
        <w:t>介護従事者だけでなく、一般人にも動画についてのアンケート調査を行い、介護に関する知識の有無に関わらず、製品の価値を共有することが可能であるか検証を行ったところ、介護従事者の理解率は〇％、一般人の理解率は〇％となり、一定の効果が認められた。以上のことから、センサー技術や</w:t>
      </w:r>
      <w:r>
        <w:t>IoT技術の活用によって、介護業界におけるロボット技術の浸透に寄与し、ベッドに敷くだけで誰でも使えるという適用範囲の広い福祉介護用具の開発ができた。また、介護現場の負担を考慮した開発を通して、介護現場用機器開発に直接つながる研究を行ったことによ</w:t>
      </w:r>
      <w:r>
        <w:rPr>
          <w:rFonts w:hint="eastAsia"/>
        </w:rPr>
        <w:t>り、この研究の意義を達成し、センサー技術を用いた排泄検知シートの開発を通して現場での運用に有効な福祉介護用具開発の検証を行う目的を達成した。</w:t>
      </w:r>
    </w:p>
    <w:p w14:paraId="32487430" w14:textId="77777777" w:rsidR="00F1475E" w:rsidRDefault="00F1475E" w:rsidP="00F1475E">
      <w:pPr>
        <w:spacing w:line="438" w:lineRule="exact"/>
      </w:pPr>
    </w:p>
    <w:p w14:paraId="676A51BA" w14:textId="74CE4B0C" w:rsidR="00531484" w:rsidRPr="00F1475E" w:rsidRDefault="00531484" w:rsidP="002C3B32">
      <w:pPr>
        <w:spacing w:line="438" w:lineRule="exact"/>
      </w:pPr>
    </w:p>
    <w:p w14:paraId="2921FC94" w14:textId="17E37EED" w:rsidR="00531484" w:rsidRDefault="00531484" w:rsidP="002C3B32">
      <w:pPr>
        <w:spacing w:line="438" w:lineRule="exact"/>
      </w:pPr>
    </w:p>
    <w:p w14:paraId="0D8916AE" w14:textId="5F37B6C0" w:rsidR="00531484" w:rsidRDefault="00531484" w:rsidP="002C3B32">
      <w:pPr>
        <w:spacing w:line="438" w:lineRule="exact"/>
      </w:pPr>
    </w:p>
    <w:p w14:paraId="776ABDA9" w14:textId="54FAFB66" w:rsidR="00531484" w:rsidRDefault="00531484" w:rsidP="002C3B32">
      <w:pPr>
        <w:spacing w:line="438" w:lineRule="exact"/>
      </w:pPr>
    </w:p>
    <w:p w14:paraId="3B8B4D66" w14:textId="6A25179F" w:rsidR="00531484" w:rsidRDefault="00531484" w:rsidP="002C3B32">
      <w:pPr>
        <w:spacing w:line="438" w:lineRule="exact"/>
      </w:pPr>
    </w:p>
    <w:p w14:paraId="2C08193D" w14:textId="4DBCF0E8" w:rsidR="00531484" w:rsidRDefault="00531484" w:rsidP="002C3B32">
      <w:pPr>
        <w:spacing w:line="438" w:lineRule="exact"/>
      </w:pPr>
    </w:p>
    <w:p w14:paraId="6472D383" w14:textId="242943A0" w:rsidR="00531484" w:rsidRDefault="00531484" w:rsidP="002C3B32">
      <w:pPr>
        <w:spacing w:line="438" w:lineRule="exact"/>
      </w:pPr>
    </w:p>
    <w:p w14:paraId="5E140E57" w14:textId="427708CE" w:rsidR="00531484" w:rsidRDefault="00531484" w:rsidP="002C3B32">
      <w:pPr>
        <w:spacing w:line="438" w:lineRule="exact"/>
      </w:pPr>
    </w:p>
    <w:p w14:paraId="6B99A192" w14:textId="7FD85CF7" w:rsidR="00531484" w:rsidRDefault="00531484" w:rsidP="002C3B32">
      <w:pPr>
        <w:spacing w:line="438" w:lineRule="exact"/>
      </w:pPr>
    </w:p>
    <w:p w14:paraId="2A73648C" w14:textId="27E5093B" w:rsidR="00531484" w:rsidRDefault="00531484" w:rsidP="002C3B32">
      <w:pPr>
        <w:spacing w:line="438" w:lineRule="exact"/>
      </w:pPr>
    </w:p>
    <w:p w14:paraId="189FE305" w14:textId="48D4EE57" w:rsidR="00531484" w:rsidRDefault="00531484" w:rsidP="002C3B32">
      <w:pPr>
        <w:spacing w:line="438" w:lineRule="exact"/>
      </w:pPr>
    </w:p>
    <w:p w14:paraId="2BC849F0" w14:textId="3DC936DB" w:rsidR="00531484" w:rsidRDefault="00531484" w:rsidP="002C3B32">
      <w:pPr>
        <w:spacing w:line="438" w:lineRule="exact"/>
      </w:pPr>
    </w:p>
    <w:p w14:paraId="6B4A5203" w14:textId="1D3930DB" w:rsidR="00531484" w:rsidRDefault="00531484" w:rsidP="002C3B32">
      <w:pPr>
        <w:spacing w:line="438" w:lineRule="exact"/>
      </w:pPr>
    </w:p>
    <w:p w14:paraId="36140D76" w14:textId="3A5541C8" w:rsidR="00531484" w:rsidRDefault="00531484" w:rsidP="002C3B32">
      <w:pPr>
        <w:spacing w:line="438" w:lineRule="exact"/>
      </w:pPr>
    </w:p>
    <w:p w14:paraId="73C96E4B" w14:textId="11992EE2" w:rsidR="00531484" w:rsidRDefault="00531484" w:rsidP="002C3B32">
      <w:pPr>
        <w:spacing w:line="438" w:lineRule="exact"/>
      </w:pPr>
    </w:p>
    <w:p w14:paraId="3CA83C7D" w14:textId="1D255D95" w:rsidR="00531484" w:rsidRDefault="00531484" w:rsidP="002C3B32">
      <w:pPr>
        <w:spacing w:line="438" w:lineRule="exact"/>
      </w:pPr>
    </w:p>
    <w:p w14:paraId="3D83CC42" w14:textId="043FE37C" w:rsidR="00531484" w:rsidRDefault="00531484" w:rsidP="002C3B32">
      <w:pPr>
        <w:spacing w:line="438" w:lineRule="exact"/>
      </w:pPr>
    </w:p>
    <w:p w14:paraId="2206C7EB" w14:textId="79303ADD" w:rsidR="00531484" w:rsidRDefault="00531484" w:rsidP="002C3B32">
      <w:pPr>
        <w:spacing w:line="438" w:lineRule="exact"/>
      </w:pPr>
    </w:p>
    <w:p w14:paraId="4A4F2ED7" w14:textId="5AC4C000" w:rsidR="00531484" w:rsidRDefault="00531484" w:rsidP="002C3B32">
      <w:pPr>
        <w:spacing w:line="438" w:lineRule="exact"/>
      </w:pPr>
    </w:p>
    <w:p w14:paraId="4906AE4B" w14:textId="20595B79" w:rsidR="00531484" w:rsidRDefault="00531484" w:rsidP="002C3B32">
      <w:pPr>
        <w:spacing w:line="438" w:lineRule="exact"/>
      </w:pPr>
    </w:p>
    <w:p w14:paraId="2C4AA869" w14:textId="77777777" w:rsidR="00531484" w:rsidRPr="008E1C36" w:rsidRDefault="00531484" w:rsidP="00531484">
      <w:pPr>
        <w:spacing w:line="438" w:lineRule="exact"/>
        <w:rPr>
          <w:rFonts w:eastAsiaTheme="minorHAnsi"/>
        </w:rPr>
      </w:pPr>
      <w:r w:rsidRPr="008E1C36">
        <w:rPr>
          <w:rFonts w:eastAsiaTheme="minorHAnsi" w:hint="eastAsia"/>
          <w:b/>
        </w:rPr>
        <w:t>注釈・引用文献・参考文献</w:t>
      </w:r>
    </w:p>
    <w:p w14:paraId="472B8D0D" w14:textId="77777777" w:rsidR="00531484" w:rsidRPr="008E1C36" w:rsidRDefault="00531484" w:rsidP="00531484">
      <w:pPr>
        <w:pStyle w:val="a4"/>
        <w:numPr>
          <w:ilvl w:val="0"/>
          <w:numId w:val="3"/>
        </w:numPr>
        <w:spacing w:line="438" w:lineRule="exact"/>
        <w:ind w:leftChars="0" w:left="0" w:firstLine="0"/>
        <w:rPr>
          <w:rFonts w:eastAsiaTheme="minorHAnsi"/>
        </w:rPr>
      </w:pPr>
      <w:r w:rsidRPr="008E1C36">
        <w:rPr>
          <w:rFonts w:eastAsiaTheme="minorHAnsi" w:hint="eastAsia"/>
        </w:rPr>
        <w:t>内閣府　平成30年度版高齢社会白書　P2</w:t>
      </w:r>
    </w:p>
    <w:p w14:paraId="6CCEFB72" w14:textId="77777777" w:rsidR="00531484" w:rsidRPr="008E1C36" w:rsidRDefault="00531484" w:rsidP="00531484">
      <w:pPr>
        <w:pStyle w:val="a4"/>
        <w:numPr>
          <w:ilvl w:val="0"/>
          <w:numId w:val="3"/>
        </w:numPr>
        <w:spacing w:line="438" w:lineRule="exact"/>
        <w:ind w:leftChars="0" w:left="0" w:firstLine="0"/>
        <w:rPr>
          <w:rFonts w:eastAsiaTheme="minorHAnsi"/>
        </w:rPr>
      </w:pPr>
      <w:r w:rsidRPr="008E1C36">
        <w:rPr>
          <w:rFonts w:eastAsiaTheme="minorHAnsi" w:hint="eastAsia"/>
        </w:rPr>
        <w:t>厚生労働省　平成30年度　公的介護保険制度の現状と今後の役割　P3</w:t>
      </w:r>
    </w:p>
    <w:p w14:paraId="1F16FDD6" w14:textId="5B912871" w:rsidR="00531484" w:rsidRDefault="00531484" w:rsidP="002C3B32">
      <w:pPr>
        <w:spacing w:line="438" w:lineRule="exact"/>
      </w:pPr>
    </w:p>
    <w:p w14:paraId="6AC963C5" w14:textId="4B056BE9" w:rsidR="00531484" w:rsidRDefault="00531484" w:rsidP="002C3B32">
      <w:pPr>
        <w:spacing w:line="438" w:lineRule="exact"/>
      </w:pPr>
    </w:p>
    <w:p w14:paraId="2A09A07D" w14:textId="4E5EA2E4" w:rsidR="00531484" w:rsidRDefault="00531484" w:rsidP="002C3B32">
      <w:pPr>
        <w:spacing w:line="438" w:lineRule="exact"/>
      </w:pPr>
    </w:p>
    <w:p w14:paraId="1F9BE99C" w14:textId="3B5DC4E9" w:rsidR="00531484" w:rsidRDefault="00531484" w:rsidP="002C3B32">
      <w:pPr>
        <w:spacing w:line="438" w:lineRule="exact"/>
      </w:pPr>
    </w:p>
    <w:p w14:paraId="1758042D" w14:textId="26A4EA8C" w:rsidR="00531484" w:rsidRDefault="00531484" w:rsidP="002C3B32">
      <w:pPr>
        <w:spacing w:line="438" w:lineRule="exact"/>
      </w:pPr>
    </w:p>
    <w:p w14:paraId="1FC6B92E" w14:textId="25BAD5A8" w:rsidR="00531484" w:rsidRDefault="00531484" w:rsidP="002C3B32">
      <w:pPr>
        <w:spacing w:line="438" w:lineRule="exact"/>
      </w:pPr>
    </w:p>
    <w:p w14:paraId="0BA34D80" w14:textId="12E0D536" w:rsidR="00531484" w:rsidRDefault="00531484" w:rsidP="002C3B32">
      <w:pPr>
        <w:spacing w:line="438" w:lineRule="exact"/>
      </w:pPr>
    </w:p>
    <w:p w14:paraId="56602473" w14:textId="41633395" w:rsidR="00531484" w:rsidRDefault="00531484" w:rsidP="002C3B32">
      <w:pPr>
        <w:spacing w:line="438" w:lineRule="exact"/>
      </w:pPr>
    </w:p>
    <w:p w14:paraId="15BEB2DF" w14:textId="4FE0E363" w:rsidR="00531484" w:rsidRDefault="00531484" w:rsidP="002C3B32">
      <w:pPr>
        <w:spacing w:line="438" w:lineRule="exact"/>
      </w:pPr>
    </w:p>
    <w:p w14:paraId="018026A8" w14:textId="2C57BEC5" w:rsidR="00531484" w:rsidRDefault="00531484" w:rsidP="002C3B32">
      <w:pPr>
        <w:spacing w:line="438" w:lineRule="exact"/>
      </w:pPr>
    </w:p>
    <w:p w14:paraId="3D3E46D6" w14:textId="193058B9" w:rsidR="00531484" w:rsidRDefault="00531484" w:rsidP="002C3B32">
      <w:pPr>
        <w:spacing w:line="438" w:lineRule="exact"/>
      </w:pPr>
    </w:p>
    <w:p w14:paraId="6EC86C3F" w14:textId="19EDB230" w:rsidR="00531484" w:rsidRDefault="00531484" w:rsidP="002C3B32">
      <w:pPr>
        <w:spacing w:line="438" w:lineRule="exact"/>
      </w:pPr>
    </w:p>
    <w:p w14:paraId="4ED9944F" w14:textId="0C1B6F5F" w:rsidR="00531484" w:rsidRDefault="00531484" w:rsidP="002C3B32">
      <w:pPr>
        <w:spacing w:line="438" w:lineRule="exact"/>
      </w:pPr>
    </w:p>
    <w:p w14:paraId="138C4CBB" w14:textId="086864C6" w:rsidR="00531484" w:rsidRDefault="00531484" w:rsidP="002C3B32">
      <w:pPr>
        <w:spacing w:line="438" w:lineRule="exact"/>
      </w:pPr>
    </w:p>
    <w:p w14:paraId="27EEB44E" w14:textId="0B87ECE8" w:rsidR="00531484" w:rsidRDefault="00531484" w:rsidP="002C3B32">
      <w:pPr>
        <w:spacing w:line="438" w:lineRule="exact"/>
      </w:pPr>
    </w:p>
    <w:p w14:paraId="78982837" w14:textId="004BBF12" w:rsidR="00531484" w:rsidRDefault="00531484" w:rsidP="002C3B32">
      <w:pPr>
        <w:spacing w:line="438" w:lineRule="exact"/>
      </w:pPr>
    </w:p>
    <w:p w14:paraId="74EDB707" w14:textId="5E938F2A" w:rsidR="00531484" w:rsidRDefault="00531484" w:rsidP="002C3B32">
      <w:pPr>
        <w:spacing w:line="438" w:lineRule="exact"/>
      </w:pPr>
    </w:p>
    <w:p w14:paraId="5DE81DA4" w14:textId="2CC5FF2F" w:rsidR="00531484" w:rsidRDefault="00531484" w:rsidP="002C3B32">
      <w:pPr>
        <w:spacing w:line="438" w:lineRule="exact"/>
      </w:pPr>
    </w:p>
    <w:p w14:paraId="42DB8969" w14:textId="7B336B17" w:rsidR="00531484" w:rsidRDefault="00531484" w:rsidP="002C3B32">
      <w:pPr>
        <w:spacing w:line="438" w:lineRule="exact"/>
      </w:pPr>
    </w:p>
    <w:p w14:paraId="7EA04B69" w14:textId="6679F74C" w:rsidR="00531484" w:rsidRDefault="00531484" w:rsidP="002C3B32">
      <w:pPr>
        <w:spacing w:line="438" w:lineRule="exact"/>
      </w:pPr>
    </w:p>
    <w:p w14:paraId="70111E0F" w14:textId="5BBB2487" w:rsidR="00531484" w:rsidRDefault="00531484" w:rsidP="002C3B32">
      <w:pPr>
        <w:spacing w:line="438" w:lineRule="exact"/>
      </w:pPr>
    </w:p>
    <w:p w14:paraId="35752B48" w14:textId="6B0A33A2" w:rsidR="00531484" w:rsidRDefault="00531484" w:rsidP="002C3B32">
      <w:pPr>
        <w:spacing w:line="438" w:lineRule="exact"/>
      </w:pPr>
    </w:p>
    <w:p w14:paraId="016BBCD3" w14:textId="1D379E95" w:rsidR="00531484" w:rsidRDefault="00531484" w:rsidP="002C3B32">
      <w:pPr>
        <w:spacing w:line="438" w:lineRule="exact"/>
      </w:pPr>
    </w:p>
    <w:p w14:paraId="79CB68E2" w14:textId="0B8398A2" w:rsidR="00531484" w:rsidRDefault="00531484" w:rsidP="002C3B32">
      <w:pPr>
        <w:spacing w:line="438" w:lineRule="exact"/>
      </w:pPr>
    </w:p>
    <w:p w14:paraId="528337B9" w14:textId="0EFD88E1" w:rsidR="00531484" w:rsidRDefault="00531484" w:rsidP="002C3B32">
      <w:pPr>
        <w:spacing w:line="438" w:lineRule="exact"/>
      </w:pPr>
    </w:p>
    <w:p w14:paraId="2F78DCF5" w14:textId="4AC165D7" w:rsidR="00531484" w:rsidRDefault="00531484" w:rsidP="002C3B32">
      <w:pPr>
        <w:spacing w:line="438" w:lineRule="exact"/>
      </w:pPr>
    </w:p>
    <w:p w14:paraId="786CC3D7" w14:textId="7FA20E08" w:rsidR="00531484" w:rsidRDefault="00531484" w:rsidP="002C3B32">
      <w:pPr>
        <w:spacing w:line="438" w:lineRule="exact"/>
      </w:pPr>
    </w:p>
    <w:p w14:paraId="07013DB9" w14:textId="55A99C93" w:rsidR="00531484" w:rsidRDefault="00531484" w:rsidP="002C3B32">
      <w:pPr>
        <w:spacing w:line="438" w:lineRule="exact"/>
      </w:pPr>
    </w:p>
    <w:p w14:paraId="66E8A059" w14:textId="055C5439" w:rsidR="00531484" w:rsidRDefault="00531484" w:rsidP="002C3B32">
      <w:pPr>
        <w:spacing w:line="438" w:lineRule="exact"/>
      </w:pPr>
    </w:p>
    <w:p w14:paraId="4217B2AC" w14:textId="222E5185" w:rsidR="00531484" w:rsidRDefault="00531484" w:rsidP="002C3B32">
      <w:pPr>
        <w:spacing w:line="438" w:lineRule="exact"/>
      </w:pPr>
    </w:p>
    <w:p w14:paraId="65FA1768" w14:textId="4660E48C" w:rsidR="00531484" w:rsidRDefault="00531484" w:rsidP="002C3B32">
      <w:pPr>
        <w:spacing w:line="438" w:lineRule="exact"/>
      </w:pPr>
    </w:p>
    <w:p w14:paraId="0E2C9AB1" w14:textId="603724E2" w:rsidR="00531484" w:rsidRDefault="00531484" w:rsidP="002C3B32">
      <w:pPr>
        <w:spacing w:line="438" w:lineRule="exact"/>
      </w:pPr>
    </w:p>
    <w:p w14:paraId="3E8ECEDD" w14:textId="07A2C92F" w:rsidR="00531484" w:rsidRDefault="00531484" w:rsidP="002C3B32">
      <w:pPr>
        <w:spacing w:line="438" w:lineRule="exact"/>
      </w:pPr>
    </w:p>
    <w:p w14:paraId="0B0CBBD6" w14:textId="028EB738" w:rsidR="00531484" w:rsidRDefault="00531484" w:rsidP="002C3B32">
      <w:pPr>
        <w:spacing w:line="438" w:lineRule="exact"/>
      </w:pPr>
    </w:p>
    <w:p w14:paraId="381794D8" w14:textId="7BB5F078" w:rsidR="00531484" w:rsidRDefault="00531484" w:rsidP="002C3B32">
      <w:pPr>
        <w:spacing w:line="438" w:lineRule="exact"/>
      </w:pPr>
    </w:p>
    <w:p w14:paraId="0DD71FD0" w14:textId="10EC178D" w:rsidR="00531484" w:rsidRDefault="00531484" w:rsidP="002C3B32">
      <w:pPr>
        <w:spacing w:line="438" w:lineRule="exact"/>
      </w:pPr>
    </w:p>
    <w:p w14:paraId="4C503D69" w14:textId="3D50C008" w:rsidR="00531484" w:rsidRDefault="00531484" w:rsidP="002C3B32">
      <w:pPr>
        <w:spacing w:line="438" w:lineRule="exact"/>
      </w:pPr>
    </w:p>
    <w:p w14:paraId="5DE3D968" w14:textId="09185735" w:rsidR="00531484" w:rsidRDefault="00531484" w:rsidP="002C3B32">
      <w:pPr>
        <w:spacing w:line="438" w:lineRule="exact"/>
      </w:pPr>
    </w:p>
    <w:p w14:paraId="05D6395D" w14:textId="0663659A" w:rsidR="00531484" w:rsidRDefault="00531484" w:rsidP="002C3B32">
      <w:pPr>
        <w:spacing w:line="438" w:lineRule="exact"/>
      </w:pPr>
    </w:p>
    <w:p w14:paraId="2E3D7CFE" w14:textId="07F0F105" w:rsidR="00531484" w:rsidRDefault="00531484" w:rsidP="002C3B32">
      <w:pPr>
        <w:spacing w:line="438" w:lineRule="exact"/>
      </w:pPr>
    </w:p>
    <w:p w14:paraId="415B1100" w14:textId="5DA81214" w:rsidR="00531484" w:rsidRDefault="00531484" w:rsidP="002C3B32">
      <w:pPr>
        <w:spacing w:line="438" w:lineRule="exact"/>
      </w:pPr>
    </w:p>
    <w:p w14:paraId="13CA6462" w14:textId="5679B248" w:rsidR="00531484" w:rsidRDefault="00531484" w:rsidP="002C3B32">
      <w:pPr>
        <w:spacing w:line="438" w:lineRule="exact"/>
      </w:pPr>
    </w:p>
    <w:p w14:paraId="15B95438" w14:textId="01E09694" w:rsidR="00531484" w:rsidRDefault="00531484" w:rsidP="002C3B32">
      <w:pPr>
        <w:spacing w:line="438" w:lineRule="exact"/>
      </w:pPr>
    </w:p>
    <w:p w14:paraId="1FFD6204" w14:textId="56A5FA69" w:rsidR="00531484" w:rsidRDefault="00531484" w:rsidP="002C3B32">
      <w:pPr>
        <w:spacing w:line="438" w:lineRule="exact"/>
      </w:pPr>
    </w:p>
    <w:p w14:paraId="38847F83" w14:textId="4E1C979C" w:rsidR="00531484" w:rsidRDefault="00531484" w:rsidP="002C3B32">
      <w:pPr>
        <w:spacing w:line="438" w:lineRule="exact"/>
      </w:pPr>
    </w:p>
    <w:p w14:paraId="39F11F67" w14:textId="724E8330" w:rsidR="00531484" w:rsidRDefault="00531484" w:rsidP="002C3B32">
      <w:pPr>
        <w:spacing w:line="438" w:lineRule="exact"/>
      </w:pPr>
    </w:p>
    <w:p w14:paraId="490BC14C" w14:textId="630359FF" w:rsidR="00531484" w:rsidRDefault="00531484" w:rsidP="002C3B32">
      <w:pPr>
        <w:spacing w:line="438" w:lineRule="exact"/>
      </w:pPr>
    </w:p>
    <w:p w14:paraId="12A0803A" w14:textId="3263FCD3" w:rsidR="00531484" w:rsidRDefault="00531484" w:rsidP="002C3B32">
      <w:pPr>
        <w:spacing w:line="438" w:lineRule="exact"/>
      </w:pPr>
    </w:p>
    <w:p w14:paraId="40E6F6A1" w14:textId="77905F5E" w:rsidR="00531484" w:rsidRDefault="00531484" w:rsidP="002C3B32">
      <w:pPr>
        <w:spacing w:line="438" w:lineRule="exact"/>
      </w:pPr>
    </w:p>
    <w:p w14:paraId="78A79407" w14:textId="4FE6CC8C" w:rsidR="00531484" w:rsidRDefault="00531484" w:rsidP="002C3B32">
      <w:pPr>
        <w:spacing w:line="438" w:lineRule="exact"/>
      </w:pPr>
    </w:p>
    <w:p w14:paraId="64420860" w14:textId="54482BD5" w:rsidR="00531484" w:rsidRDefault="00531484" w:rsidP="002C3B32">
      <w:pPr>
        <w:spacing w:line="438" w:lineRule="exact"/>
      </w:pPr>
    </w:p>
    <w:p w14:paraId="6FC665DD" w14:textId="293EC72C" w:rsidR="00531484" w:rsidRDefault="00531484" w:rsidP="002C3B32">
      <w:pPr>
        <w:spacing w:line="438" w:lineRule="exact"/>
      </w:pPr>
    </w:p>
    <w:p w14:paraId="686BAE6F" w14:textId="060FD529" w:rsidR="00531484" w:rsidRDefault="00531484" w:rsidP="002C3B32">
      <w:pPr>
        <w:spacing w:line="438" w:lineRule="exact"/>
      </w:pPr>
    </w:p>
    <w:p w14:paraId="28712A89" w14:textId="18799CCB" w:rsidR="00531484" w:rsidRDefault="00531484" w:rsidP="002C3B32">
      <w:pPr>
        <w:spacing w:line="438" w:lineRule="exact"/>
      </w:pPr>
    </w:p>
    <w:p w14:paraId="0C80D51E" w14:textId="457C8A4F" w:rsidR="00531484" w:rsidRDefault="00531484" w:rsidP="002C3B32">
      <w:pPr>
        <w:spacing w:line="438" w:lineRule="exact"/>
      </w:pPr>
    </w:p>
    <w:p w14:paraId="55D2CB32" w14:textId="12CA167B" w:rsidR="00531484" w:rsidRDefault="00531484" w:rsidP="002C3B32">
      <w:pPr>
        <w:spacing w:line="438" w:lineRule="exact"/>
      </w:pPr>
    </w:p>
    <w:p w14:paraId="6DCD33F0" w14:textId="744E746C" w:rsidR="00531484" w:rsidRDefault="00531484" w:rsidP="002C3B32">
      <w:pPr>
        <w:spacing w:line="438" w:lineRule="exact"/>
      </w:pPr>
    </w:p>
    <w:p w14:paraId="00D5455B" w14:textId="10D259C0" w:rsidR="00531484" w:rsidRDefault="00531484" w:rsidP="002C3B32">
      <w:pPr>
        <w:spacing w:line="438" w:lineRule="exact"/>
      </w:pPr>
    </w:p>
    <w:p w14:paraId="70C9DC3C" w14:textId="0B12EC10" w:rsidR="00531484" w:rsidRDefault="00531484" w:rsidP="002C3B32">
      <w:pPr>
        <w:spacing w:line="438" w:lineRule="exact"/>
      </w:pPr>
    </w:p>
    <w:p w14:paraId="6FF6E03A" w14:textId="6D04F6AC" w:rsidR="00531484" w:rsidRDefault="00531484" w:rsidP="002C3B32">
      <w:pPr>
        <w:spacing w:line="438" w:lineRule="exact"/>
      </w:pPr>
    </w:p>
    <w:p w14:paraId="72780A02" w14:textId="0224F3BA" w:rsidR="00531484" w:rsidRDefault="00531484" w:rsidP="002C3B32">
      <w:pPr>
        <w:spacing w:line="438" w:lineRule="exact"/>
      </w:pPr>
    </w:p>
    <w:p w14:paraId="5EA6E9EE" w14:textId="4469349E" w:rsidR="00531484" w:rsidRDefault="00531484" w:rsidP="002C3B32">
      <w:pPr>
        <w:spacing w:line="438" w:lineRule="exact"/>
      </w:pPr>
    </w:p>
    <w:p w14:paraId="1314641F" w14:textId="1051C11F" w:rsidR="00531484" w:rsidRDefault="00531484" w:rsidP="002C3B32">
      <w:pPr>
        <w:spacing w:line="438" w:lineRule="exact"/>
      </w:pPr>
    </w:p>
    <w:p w14:paraId="2B6A7D28" w14:textId="2F503888" w:rsidR="00531484" w:rsidRDefault="00531484" w:rsidP="002C3B32">
      <w:pPr>
        <w:spacing w:line="438" w:lineRule="exact"/>
      </w:pPr>
    </w:p>
    <w:p w14:paraId="33957A72" w14:textId="0887345E" w:rsidR="00531484" w:rsidRDefault="00531484" w:rsidP="002C3B32">
      <w:pPr>
        <w:spacing w:line="438" w:lineRule="exact"/>
      </w:pPr>
    </w:p>
    <w:p w14:paraId="45F0C287" w14:textId="4063A0B7" w:rsidR="00531484" w:rsidRDefault="00531484" w:rsidP="002C3B32">
      <w:pPr>
        <w:spacing w:line="438" w:lineRule="exact"/>
      </w:pPr>
    </w:p>
    <w:p w14:paraId="491966FE" w14:textId="6E91084B" w:rsidR="00531484" w:rsidRDefault="00531484" w:rsidP="002C3B32">
      <w:pPr>
        <w:spacing w:line="438" w:lineRule="exact"/>
      </w:pPr>
    </w:p>
    <w:p w14:paraId="4CF82646" w14:textId="66E11D2D" w:rsidR="00531484" w:rsidRDefault="00531484" w:rsidP="002C3B32">
      <w:pPr>
        <w:spacing w:line="438" w:lineRule="exact"/>
      </w:pPr>
    </w:p>
    <w:p w14:paraId="652927B4" w14:textId="76E514DB" w:rsidR="00531484" w:rsidRDefault="00531484" w:rsidP="002C3B32">
      <w:pPr>
        <w:spacing w:line="438" w:lineRule="exact"/>
      </w:pPr>
    </w:p>
    <w:p w14:paraId="4D5E080C" w14:textId="2B67A32E" w:rsidR="00531484" w:rsidRDefault="00531484" w:rsidP="002C3B32">
      <w:pPr>
        <w:spacing w:line="438" w:lineRule="exact"/>
      </w:pPr>
    </w:p>
    <w:p w14:paraId="41EBE7FD" w14:textId="122FAB4E" w:rsidR="00531484" w:rsidRDefault="00531484" w:rsidP="002C3B32">
      <w:pPr>
        <w:spacing w:line="438" w:lineRule="exact"/>
      </w:pPr>
    </w:p>
    <w:p w14:paraId="49CB935F" w14:textId="21E17AA8" w:rsidR="00531484" w:rsidRDefault="00531484" w:rsidP="002C3B32">
      <w:pPr>
        <w:spacing w:line="438" w:lineRule="exact"/>
      </w:pPr>
    </w:p>
    <w:p w14:paraId="622B3C05" w14:textId="2FAA867A" w:rsidR="00531484" w:rsidRDefault="00531484" w:rsidP="002C3B32">
      <w:pPr>
        <w:spacing w:line="438" w:lineRule="exact"/>
      </w:pPr>
    </w:p>
    <w:p w14:paraId="3BF5B70F" w14:textId="5C7C91E4" w:rsidR="00531484" w:rsidRDefault="00531484" w:rsidP="002C3B32">
      <w:pPr>
        <w:spacing w:line="438" w:lineRule="exact"/>
      </w:pPr>
    </w:p>
    <w:p w14:paraId="31F5B0B2" w14:textId="3988607A" w:rsidR="00531484" w:rsidRDefault="00531484" w:rsidP="002C3B32">
      <w:pPr>
        <w:spacing w:line="438" w:lineRule="exact"/>
      </w:pPr>
    </w:p>
    <w:p w14:paraId="3FE9EA8F" w14:textId="0BD8394F" w:rsidR="00531484" w:rsidRDefault="00531484" w:rsidP="002C3B32">
      <w:pPr>
        <w:spacing w:line="438" w:lineRule="exact"/>
      </w:pPr>
    </w:p>
    <w:p w14:paraId="011B3883" w14:textId="0C539E88" w:rsidR="00531484" w:rsidRDefault="00531484" w:rsidP="002C3B32">
      <w:pPr>
        <w:spacing w:line="438" w:lineRule="exact"/>
      </w:pPr>
    </w:p>
    <w:p w14:paraId="7EF58FEF" w14:textId="2D9FC8F0" w:rsidR="00531484" w:rsidRDefault="00531484" w:rsidP="002C3B32">
      <w:pPr>
        <w:spacing w:line="438" w:lineRule="exact"/>
      </w:pPr>
    </w:p>
    <w:p w14:paraId="65EC59DB" w14:textId="37400904" w:rsidR="00531484" w:rsidRDefault="00531484" w:rsidP="002C3B32">
      <w:pPr>
        <w:spacing w:line="438" w:lineRule="exact"/>
      </w:pPr>
    </w:p>
    <w:p w14:paraId="2EA6ABDB" w14:textId="4B1BBC63" w:rsidR="00531484" w:rsidRDefault="00531484" w:rsidP="002C3B32">
      <w:pPr>
        <w:spacing w:line="438" w:lineRule="exact"/>
      </w:pPr>
    </w:p>
    <w:p w14:paraId="0216F4EA" w14:textId="45BE6B68" w:rsidR="00531484" w:rsidRDefault="00531484" w:rsidP="002C3B32">
      <w:pPr>
        <w:spacing w:line="438" w:lineRule="exact"/>
      </w:pPr>
    </w:p>
    <w:p w14:paraId="352B49AE" w14:textId="58B65AF9" w:rsidR="00531484" w:rsidRDefault="00531484" w:rsidP="002C3B32">
      <w:pPr>
        <w:spacing w:line="438" w:lineRule="exact"/>
      </w:pPr>
    </w:p>
    <w:p w14:paraId="66CCD63A" w14:textId="5B434BC1" w:rsidR="00531484" w:rsidRDefault="00531484" w:rsidP="002C3B32">
      <w:pPr>
        <w:spacing w:line="438" w:lineRule="exact"/>
      </w:pPr>
    </w:p>
    <w:p w14:paraId="3FBE1F67" w14:textId="7BC788A8" w:rsidR="00531484" w:rsidRDefault="00531484" w:rsidP="002C3B32">
      <w:pPr>
        <w:spacing w:line="438" w:lineRule="exact"/>
      </w:pPr>
    </w:p>
    <w:p w14:paraId="30D297DB" w14:textId="1A188C18" w:rsidR="00531484" w:rsidRDefault="00531484" w:rsidP="002C3B32">
      <w:pPr>
        <w:spacing w:line="438" w:lineRule="exact"/>
      </w:pPr>
    </w:p>
    <w:p w14:paraId="3AC33EE6" w14:textId="6F50D0A6" w:rsidR="00531484" w:rsidRDefault="00531484" w:rsidP="002C3B32">
      <w:pPr>
        <w:spacing w:line="438" w:lineRule="exact"/>
      </w:pPr>
    </w:p>
    <w:p w14:paraId="0A615B02" w14:textId="53ED0204" w:rsidR="00531484" w:rsidRDefault="00531484" w:rsidP="002C3B32">
      <w:pPr>
        <w:spacing w:line="438" w:lineRule="exact"/>
      </w:pPr>
    </w:p>
    <w:p w14:paraId="46732653" w14:textId="4A9213F2" w:rsidR="00531484" w:rsidRDefault="00531484" w:rsidP="002C3B32">
      <w:pPr>
        <w:spacing w:line="438" w:lineRule="exact"/>
      </w:pPr>
    </w:p>
    <w:p w14:paraId="611403ED" w14:textId="57E79335" w:rsidR="00531484" w:rsidRDefault="00531484" w:rsidP="002C3B32">
      <w:pPr>
        <w:spacing w:line="438" w:lineRule="exact"/>
      </w:pPr>
    </w:p>
    <w:p w14:paraId="6A07389C" w14:textId="77777777" w:rsidR="00531484" w:rsidRPr="00531484" w:rsidRDefault="00531484" w:rsidP="002C3B32">
      <w:pPr>
        <w:spacing w:line="438" w:lineRule="exact"/>
      </w:pPr>
    </w:p>
    <w:p w14:paraId="308A48EC" w14:textId="77777777" w:rsidR="002C3B32" w:rsidRPr="002C3B32" w:rsidRDefault="002C3B32" w:rsidP="00045E68">
      <w:pPr>
        <w:spacing w:line="438" w:lineRule="exact"/>
      </w:pPr>
    </w:p>
    <w:p w14:paraId="7DFA5F2C" w14:textId="5C0B1B62" w:rsidR="00447484" w:rsidRDefault="008B5264" w:rsidP="00045E68">
      <w:pPr>
        <w:spacing w:line="438" w:lineRule="exact"/>
      </w:pPr>
      <w:r>
        <w:t>1.2.1</w:t>
      </w:r>
      <w:r w:rsidR="00F430AF">
        <w:rPr>
          <w:rFonts w:hint="eastAsia"/>
        </w:rPr>
        <w:t xml:space="preserve">　</w:t>
      </w:r>
      <w:r>
        <w:rPr>
          <w:rFonts w:hint="eastAsia"/>
        </w:rPr>
        <w:t>福祉用具の歴史</w:t>
      </w:r>
    </w:p>
    <w:p w14:paraId="794976E9" w14:textId="2A934BCE" w:rsidR="00447484" w:rsidRDefault="00A7619A" w:rsidP="00045E68">
      <w:pPr>
        <w:spacing w:line="438" w:lineRule="exact"/>
      </w:pPr>
      <w:r>
        <w:rPr>
          <w:rFonts w:hint="eastAsia"/>
        </w:rPr>
        <w:t>福祉用具とは、心身の機能が低下し日常生活を営むのに支障のある老人、または心身障害者の日常生活上の便宜を図るための用具およびこれらの者の機能訓練のための用具並びに補装具をいう</w:t>
      </w:r>
      <w:r w:rsidR="00FD6C14">
        <w:rPr>
          <w:rFonts w:hint="eastAsia"/>
        </w:rPr>
        <w:t>。</w:t>
      </w:r>
      <w:r w:rsidR="00FD6C14" w:rsidRPr="00FD6C14">
        <w:rPr>
          <w:rFonts w:hint="eastAsia"/>
          <w:vertAlign w:val="superscript"/>
        </w:rPr>
        <w:t>３）</w:t>
      </w:r>
    </w:p>
    <w:p w14:paraId="16F4B6EA" w14:textId="7C54F7AF" w:rsidR="008B5264" w:rsidRDefault="00832471" w:rsidP="00045E68">
      <w:pPr>
        <w:spacing w:line="438" w:lineRule="exact"/>
      </w:pPr>
      <w:r>
        <w:rPr>
          <w:rFonts w:hint="eastAsia"/>
        </w:rPr>
        <w:t>また福祉用具の普及促進のために、政府はその都度制度政策の開発をおこなっており、近年ますます多様化されている。</w:t>
      </w:r>
    </w:p>
    <w:p w14:paraId="01A80694" w14:textId="039E3687" w:rsidR="00832471" w:rsidRDefault="00832471" w:rsidP="00045E68">
      <w:pPr>
        <w:spacing w:line="438" w:lineRule="exact"/>
      </w:pPr>
      <w:r>
        <w:rPr>
          <w:rFonts w:hint="eastAsia"/>
        </w:rPr>
        <w:t>以下にこれまで</w:t>
      </w:r>
      <w:r w:rsidR="00FD6C14">
        <w:rPr>
          <w:rFonts w:hint="eastAsia"/>
        </w:rPr>
        <w:t>制定されてきた法律、制度</w:t>
      </w:r>
      <w:r>
        <w:rPr>
          <w:rFonts w:hint="eastAsia"/>
        </w:rPr>
        <w:t>を列挙する</w:t>
      </w:r>
      <w:r w:rsidR="00695D0D">
        <w:rPr>
          <w:rFonts w:hint="eastAsia"/>
        </w:rPr>
        <w:t>（図1</w:t>
      </w:r>
      <w:r w:rsidR="00695D0D">
        <w:t>-4</w:t>
      </w:r>
      <w:r w:rsidR="00695D0D">
        <w:rPr>
          <w:rFonts w:hint="eastAsia"/>
        </w:rPr>
        <w:t>、5、6、7）</w:t>
      </w:r>
      <w:r w:rsidR="00A31105">
        <w:rPr>
          <w:rFonts w:hint="eastAsia"/>
        </w:rPr>
        <w:t>。</w:t>
      </w:r>
    </w:p>
    <w:p w14:paraId="63C5F63C" w14:textId="640DE1BD" w:rsidR="00832471" w:rsidRDefault="00832471" w:rsidP="00045E68">
      <w:pPr>
        <w:spacing w:line="438" w:lineRule="exact"/>
      </w:pPr>
    </w:p>
    <w:tbl>
      <w:tblPr>
        <w:tblStyle w:val="a9"/>
        <w:tblW w:w="0" w:type="auto"/>
        <w:jc w:val="center"/>
        <w:tblLook w:val="04A0" w:firstRow="1" w:lastRow="0" w:firstColumn="1" w:lastColumn="0" w:noHBand="0" w:noVBand="1"/>
      </w:tblPr>
      <w:tblGrid>
        <w:gridCol w:w="1271"/>
        <w:gridCol w:w="3544"/>
        <w:gridCol w:w="3679"/>
      </w:tblGrid>
      <w:tr w:rsidR="00832471" w:rsidRPr="00220050" w14:paraId="4A462BE7" w14:textId="77777777" w:rsidTr="00695D0D">
        <w:trPr>
          <w:jc w:val="center"/>
        </w:trPr>
        <w:tc>
          <w:tcPr>
            <w:tcW w:w="1271" w:type="dxa"/>
            <w:shd w:val="clear" w:color="auto" w:fill="D9D9D9" w:themeFill="background1" w:themeFillShade="D9"/>
          </w:tcPr>
          <w:p w14:paraId="3C8437A9" w14:textId="77777777" w:rsidR="00832471" w:rsidRPr="00220050" w:rsidRDefault="00832471" w:rsidP="00045E68">
            <w:pPr>
              <w:spacing w:line="438" w:lineRule="exact"/>
              <w:rPr>
                <w:sz w:val="16"/>
                <w:szCs w:val="16"/>
              </w:rPr>
            </w:pPr>
            <w:r w:rsidRPr="00220050">
              <w:rPr>
                <w:rFonts w:hint="eastAsia"/>
                <w:sz w:val="16"/>
                <w:szCs w:val="16"/>
              </w:rPr>
              <w:t>区分</w:t>
            </w:r>
          </w:p>
        </w:tc>
        <w:tc>
          <w:tcPr>
            <w:tcW w:w="7223" w:type="dxa"/>
            <w:gridSpan w:val="2"/>
            <w:shd w:val="clear" w:color="auto" w:fill="D9D9D9" w:themeFill="background1" w:themeFillShade="D9"/>
          </w:tcPr>
          <w:p w14:paraId="37581C65" w14:textId="77777777" w:rsidR="00832471" w:rsidRPr="00220050" w:rsidRDefault="00832471" w:rsidP="00045E68">
            <w:pPr>
              <w:spacing w:line="438" w:lineRule="exact"/>
              <w:rPr>
                <w:sz w:val="16"/>
                <w:szCs w:val="16"/>
              </w:rPr>
            </w:pPr>
            <w:r w:rsidRPr="00220050">
              <w:rPr>
                <w:rFonts w:hint="eastAsia"/>
                <w:sz w:val="16"/>
                <w:szCs w:val="16"/>
              </w:rPr>
              <w:t>法・制度</w:t>
            </w:r>
          </w:p>
        </w:tc>
      </w:tr>
      <w:tr w:rsidR="00832471" w:rsidRPr="00220050" w14:paraId="3D3004CC" w14:textId="77777777" w:rsidTr="00695D0D">
        <w:trPr>
          <w:jc w:val="center"/>
        </w:trPr>
        <w:tc>
          <w:tcPr>
            <w:tcW w:w="1271" w:type="dxa"/>
            <w:vMerge w:val="restart"/>
            <w:shd w:val="clear" w:color="auto" w:fill="D9D9D9" w:themeFill="background1" w:themeFillShade="D9"/>
          </w:tcPr>
          <w:p w14:paraId="010F1543" w14:textId="77777777" w:rsidR="00832471" w:rsidRPr="00220050" w:rsidRDefault="00832471" w:rsidP="00045E68">
            <w:pPr>
              <w:spacing w:line="438" w:lineRule="exact"/>
              <w:rPr>
                <w:sz w:val="16"/>
                <w:szCs w:val="16"/>
              </w:rPr>
            </w:pPr>
            <w:r w:rsidRPr="00220050">
              <w:rPr>
                <w:rFonts w:hint="eastAsia"/>
                <w:sz w:val="16"/>
                <w:szCs w:val="16"/>
              </w:rPr>
              <w:t>全史</w:t>
            </w:r>
          </w:p>
        </w:tc>
        <w:tc>
          <w:tcPr>
            <w:tcW w:w="3544" w:type="dxa"/>
          </w:tcPr>
          <w:p w14:paraId="3AAF64BC" w14:textId="77777777" w:rsidR="00832471" w:rsidRPr="00220050" w:rsidRDefault="00832471" w:rsidP="00045E68">
            <w:pPr>
              <w:spacing w:line="438" w:lineRule="exact"/>
              <w:rPr>
                <w:sz w:val="16"/>
                <w:szCs w:val="16"/>
              </w:rPr>
            </w:pPr>
            <w:r w:rsidRPr="00220050">
              <w:rPr>
                <w:rFonts w:hint="eastAsia"/>
                <w:sz w:val="16"/>
                <w:szCs w:val="16"/>
              </w:rPr>
              <w:t>明治7年　恤救規則</w:t>
            </w:r>
          </w:p>
        </w:tc>
        <w:tc>
          <w:tcPr>
            <w:tcW w:w="3679" w:type="dxa"/>
          </w:tcPr>
          <w:p w14:paraId="75B85F61" w14:textId="77777777" w:rsidR="00832471" w:rsidRPr="00220050" w:rsidRDefault="00832471" w:rsidP="00045E68">
            <w:pPr>
              <w:spacing w:line="438" w:lineRule="exact"/>
              <w:rPr>
                <w:sz w:val="16"/>
                <w:szCs w:val="16"/>
              </w:rPr>
            </w:pPr>
            <w:r w:rsidRPr="00220050">
              <w:rPr>
                <w:rFonts w:hint="eastAsia"/>
                <w:sz w:val="16"/>
                <w:szCs w:val="16"/>
              </w:rPr>
              <w:t>大正５年　工場法</w:t>
            </w:r>
          </w:p>
        </w:tc>
      </w:tr>
      <w:tr w:rsidR="00832471" w:rsidRPr="00220050" w14:paraId="27666E85" w14:textId="77777777" w:rsidTr="00695D0D">
        <w:trPr>
          <w:jc w:val="center"/>
        </w:trPr>
        <w:tc>
          <w:tcPr>
            <w:tcW w:w="1271" w:type="dxa"/>
            <w:vMerge/>
            <w:shd w:val="clear" w:color="auto" w:fill="D9D9D9" w:themeFill="background1" w:themeFillShade="D9"/>
          </w:tcPr>
          <w:p w14:paraId="7634E9FC" w14:textId="77777777" w:rsidR="00832471" w:rsidRPr="00220050" w:rsidRDefault="00832471" w:rsidP="00045E68">
            <w:pPr>
              <w:spacing w:line="438" w:lineRule="exact"/>
              <w:rPr>
                <w:sz w:val="16"/>
                <w:szCs w:val="16"/>
              </w:rPr>
            </w:pPr>
          </w:p>
        </w:tc>
        <w:tc>
          <w:tcPr>
            <w:tcW w:w="3544" w:type="dxa"/>
          </w:tcPr>
          <w:p w14:paraId="67016D9E" w14:textId="77777777" w:rsidR="00832471" w:rsidRPr="00220050" w:rsidRDefault="00832471" w:rsidP="00045E68">
            <w:pPr>
              <w:spacing w:line="438" w:lineRule="exact"/>
              <w:rPr>
                <w:sz w:val="16"/>
                <w:szCs w:val="16"/>
              </w:rPr>
            </w:pPr>
            <w:r w:rsidRPr="00220050">
              <w:rPr>
                <w:rFonts w:hint="eastAsia"/>
                <w:sz w:val="16"/>
                <w:szCs w:val="16"/>
              </w:rPr>
              <w:t>昭和７年　救護法</w:t>
            </w:r>
          </w:p>
        </w:tc>
        <w:tc>
          <w:tcPr>
            <w:tcW w:w="3679" w:type="dxa"/>
          </w:tcPr>
          <w:p w14:paraId="3CD73704" w14:textId="77777777" w:rsidR="00832471" w:rsidRPr="00220050" w:rsidRDefault="00832471" w:rsidP="00045E68">
            <w:pPr>
              <w:spacing w:line="438" w:lineRule="exact"/>
              <w:rPr>
                <w:sz w:val="16"/>
                <w:szCs w:val="16"/>
              </w:rPr>
            </w:pPr>
            <w:r w:rsidRPr="00220050">
              <w:rPr>
                <w:rFonts w:hint="eastAsia"/>
                <w:sz w:val="16"/>
                <w:szCs w:val="16"/>
              </w:rPr>
              <w:t>大正11年　健康保険法・被用者旧</w:t>
            </w:r>
          </w:p>
        </w:tc>
      </w:tr>
      <w:tr w:rsidR="00832471" w:rsidRPr="00220050" w14:paraId="0C170D1D" w14:textId="77777777" w:rsidTr="00695D0D">
        <w:trPr>
          <w:jc w:val="center"/>
        </w:trPr>
        <w:tc>
          <w:tcPr>
            <w:tcW w:w="1271" w:type="dxa"/>
            <w:vMerge/>
            <w:shd w:val="clear" w:color="auto" w:fill="D9D9D9" w:themeFill="background1" w:themeFillShade="D9"/>
          </w:tcPr>
          <w:p w14:paraId="1FAAA488" w14:textId="77777777" w:rsidR="00832471" w:rsidRPr="00220050" w:rsidRDefault="00832471" w:rsidP="00045E68">
            <w:pPr>
              <w:spacing w:line="438" w:lineRule="exact"/>
              <w:rPr>
                <w:sz w:val="16"/>
                <w:szCs w:val="16"/>
              </w:rPr>
            </w:pPr>
          </w:p>
        </w:tc>
        <w:tc>
          <w:tcPr>
            <w:tcW w:w="3544" w:type="dxa"/>
          </w:tcPr>
          <w:p w14:paraId="7076C26E" w14:textId="77777777" w:rsidR="00832471" w:rsidRPr="00220050" w:rsidRDefault="00832471" w:rsidP="00045E68">
            <w:pPr>
              <w:spacing w:line="438" w:lineRule="exact"/>
              <w:rPr>
                <w:sz w:val="16"/>
                <w:szCs w:val="16"/>
              </w:rPr>
            </w:pPr>
          </w:p>
        </w:tc>
        <w:tc>
          <w:tcPr>
            <w:tcW w:w="3679" w:type="dxa"/>
          </w:tcPr>
          <w:p w14:paraId="170DEBAD" w14:textId="77777777" w:rsidR="00832471" w:rsidRPr="00220050" w:rsidRDefault="00832471" w:rsidP="00045E68">
            <w:pPr>
              <w:spacing w:line="438" w:lineRule="exact"/>
              <w:rPr>
                <w:sz w:val="16"/>
                <w:szCs w:val="16"/>
              </w:rPr>
            </w:pPr>
            <w:r w:rsidRPr="00220050">
              <w:rPr>
                <w:rFonts w:hint="eastAsia"/>
                <w:sz w:val="16"/>
                <w:szCs w:val="16"/>
              </w:rPr>
              <w:t>昭和７年　労働者災害扶助責任保険法</w:t>
            </w:r>
          </w:p>
        </w:tc>
      </w:tr>
      <w:tr w:rsidR="00832471" w:rsidRPr="00220050" w14:paraId="5F52D239" w14:textId="77777777" w:rsidTr="00695D0D">
        <w:trPr>
          <w:jc w:val="center"/>
        </w:trPr>
        <w:tc>
          <w:tcPr>
            <w:tcW w:w="1271" w:type="dxa"/>
            <w:vMerge/>
            <w:shd w:val="clear" w:color="auto" w:fill="D9D9D9" w:themeFill="background1" w:themeFillShade="D9"/>
          </w:tcPr>
          <w:p w14:paraId="6B5ECD07" w14:textId="77777777" w:rsidR="00832471" w:rsidRPr="00220050" w:rsidRDefault="00832471" w:rsidP="00045E68">
            <w:pPr>
              <w:spacing w:line="438" w:lineRule="exact"/>
              <w:rPr>
                <w:sz w:val="16"/>
                <w:szCs w:val="16"/>
              </w:rPr>
            </w:pPr>
          </w:p>
        </w:tc>
        <w:tc>
          <w:tcPr>
            <w:tcW w:w="3544" w:type="dxa"/>
          </w:tcPr>
          <w:p w14:paraId="2EEC67ED" w14:textId="77777777" w:rsidR="00832471" w:rsidRPr="00220050" w:rsidRDefault="00832471" w:rsidP="00045E68">
            <w:pPr>
              <w:spacing w:line="438" w:lineRule="exact"/>
              <w:rPr>
                <w:sz w:val="16"/>
                <w:szCs w:val="16"/>
              </w:rPr>
            </w:pPr>
          </w:p>
        </w:tc>
        <w:tc>
          <w:tcPr>
            <w:tcW w:w="3679" w:type="dxa"/>
          </w:tcPr>
          <w:p w14:paraId="3E5BB59B" w14:textId="77777777" w:rsidR="00832471" w:rsidRPr="00220050" w:rsidRDefault="00832471" w:rsidP="00045E68">
            <w:pPr>
              <w:spacing w:line="438" w:lineRule="exact"/>
              <w:rPr>
                <w:sz w:val="16"/>
                <w:szCs w:val="16"/>
              </w:rPr>
            </w:pPr>
            <w:r w:rsidRPr="00220050">
              <w:rPr>
                <w:rFonts w:hint="eastAsia"/>
                <w:sz w:val="16"/>
                <w:szCs w:val="16"/>
              </w:rPr>
              <w:t>昭和13年　国民健康保険法・非被用者旧</w:t>
            </w:r>
          </w:p>
        </w:tc>
      </w:tr>
      <w:tr w:rsidR="00832471" w:rsidRPr="00220050" w14:paraId="0BF5CD55" w14:textId="77777777" w:rsidTr="00695D0D">
        <w:trPr>
          <w:jc w:val="center"/>
        </w:trPr>
        <w:tc>
          <w:tcPr>
            <w:tcW w:w="1271" w:type="dxa"/>
            <w:vMerge/>
            <w:shd w:val="clear" w:color="auto" w:fill="D9D9D9" w:themeFill="background1" w:themeFillShade="D9"/>
          </w:tcPr>
          <w:p w14:paraId="0757C986" w14:textId="77777777" w:rsidR="00832471" w:rsidRPr="00220050" w:rsidRDefault="00832471" w:rsidP="00045E68">
            <w:pPr>
              <w:spacing w:line="438" w:lineRule="exact"/>
              <w:rPr>
                <w:sz w:val="16"/>
                <w:szCs w:val="16"/>
              </w:rPr>
            </w:pPr>
          </w:p>
        </w:tc>
        <w:tc>
          <w:tcPr>
            <w:tcW w:w="3544" w:type="dxa"/>
          </w:tcPr>
          <w:p w14:paraId="4DDAD3F9" w14:textId="77777777" w:rsidR="00832471" w:rsidRPr="00220050" w:rsidRDefault="00832471" w:rsidP="00045E68">
            <w:pPr>
              <w:spacing w:line="438" w:lineRule="exact"/>
              <w:rPr>
                <w:sz w:val="16"/>
                <w:szCs w:val="16"/>
              </w:rPr>
            </w:pPr>
          </w:p>
        </w:tc>
        <w:tc>
          <w:tcPr>
            <w:tcW w:w="3679" w:type="dxa"/>
          </w:tcPr>
          <w:p w14:paraId="5F02DD6F" w14:textId="77777777" w:rsidR="00832471" w:rsidRPr="00220050" w:rsidRDefault="00832471" w:rsidP="00045E68">
            <w:pPr>
              <w:spacing w:line="438" w:lineRule="exact"/>
              <w:rPr>
                <w:sz w:val="16"/>
                <w:szCs w:val="16"/>
              </w:rPr>
            </w:pPr>
            <w:r w:rsidRPr="00220050">
              <w:rPr>
                <w:rFonts w:hint="eastAsia"/>
                <w:sz w:val="16"/>
                <w:szCs w:val="16"/>
              </w:rPr>
              <w:t>昭和14年　船員保険法</w:t>
            </w:r>
          </w:p>
        </w:tc>
      </w:tr>
      <w:tr w:rsidR="00832471" w:rsidRPr="00220050" w14:paraId="430F9EF3" w14:textId="77777777" w:rsidTr="00695D0D">
        <w:trPr>
          <w:jc w:val="center"/>
        </w:trPr>
        <w:tc>
          <w:tcPr>
            <w:tcW w:w="1271" w:type="dxa"/>
            <w:vMerge/>
            <w:shd w:val="clear" w:color="auto" w:fill="D9D9D9" w:themeFill="background1" w:themeFillShade="D9"/>
          </w:tcPr>
          <w:p w14:paraId="6FD2FFD5" w14:textId="77777777" w:rsidR="00832471" w:rsidRPr="00220050" w:rsidRDefault="00832471" w:rsidP="00045E68">
            <w:pPr>
              <w:spacing w:line="438" w:lineRule="exact"/>
              <w:rPr>
                <w:sz w:val="16"/>
                <w:szCs w:val="16"/>
              </w:rPr>
            </w:pPr>
          </w:p>
        </w:tc>
        <w:tc>
          <w:tcPr>
            <w:tcW w:w="3544" w:type="dxa"/>
          </w:tcPr>
          <w:p w14:paraId="0CAD72F0" w14:textId="77777777" w:rsidR="00832471" w:rsidRPr="00220050" w:rsidRDefault="00832471" w:rsidP="00045E68">
            <w:pPr>
              <w:spacing w:line="438" w:lineRule="exact"/>
              <w:rPr>
                <w:sz w:val="16"/>
                <w:szCs w:val="16"/>
              </w:rPr>
            </w:pPr>
          </w:p>
        </w:tc>
        <w:tc>
          <w:tcPr>
            <w:tcW w:w="3679" w:type="dxa"/>
          </w:tcPr>
          <w:p w14:paraId="751F0BAB" w14:textId="77777777" w:rsidR="00832471" w:rsidRPr="00220050" w:rsidRDefault="00832471" w:rsidP="00045E68">
            <w:pPr>
              <w:spacing w:line="438" w:lineRule="exact"/>
              <w:rPr>
                <w:sz w:val="16"/>
                <w:szCs w:val="16"/>
              </w:rPr>
            </w:pPr>
            <w:r w:rsidRPr="00220050">
              <w:rPr>
                <w:rFonts w:hint="eastAsia"/>
                <w:sz w:val="16"/>
                <w:szCs w:val="16"/>
              </w:rPr>
              <w:t>昭和16年　労働者年金保険法</w:t>
            </w:r>
          </w:p>
        </w:tc>
      </w:tr>
      <w:tr w:rsidR="00832471" w:rsidRPr="00220050" w14:paraId="6A843205" w14:textId="77777777" w:rsidTr="00695D0D">
        <w:trPr>
          <w:jc w:val="center"/>
        </w:trPr>
        <w:tc>
          <w:tcPr>
            <w:tcW w:w="1271" w:type="dxa"/>
            <w:shd w:val="clear" w:color="auto" w:fill="D9D9D9" w:themeFill="background1" w:themeFillShade="D9"/>
          </w:tcPr>
          <w:p w14:paraId="4951A59F" w14:textId="77777777" w:rsidR="00832471" w:rsidRPr="00220050" w:rsidRDefault="00832471" w:rsidP="00045E68">
            <w:pPr>
              <w:spacing w:line="438" w:lineRule="exact"/>
              <w:rPr>
                <w:sz w:val="16"/>
                <w:szCs w:val="16"/>
              </w:rPr>
            </w:pPr>
            <w:r w:rsidRPr="00220050">
              <w:rPr>
                <w:rFonts w:hint="eastAsia"/>
                <w:sz w:val="16"/>
                <w:szCs w:val="16"/>
              </w:rPr>
              <w:t>現行史</w:t>
            </w:r>
          </w:p>
        </w:tc>
        <w:tc>
          <w:tcPr>
            <w:tcW w:w="3544" w:type="dxa"/>
            <w:shd w:val="clear" w:color="auto" w:fill="D9D9D9" w:themeFill="background1" w:themeFillShade="D9"/>
          </w:tcPr>
          <w:p w14:paraId="5C4B9A54" w14:textId="77777777" w:rsidR="00832471" w:rsidRPr="00220050" w:rsidRDefault="00832471" w:rsidP="00045E68">
            <w:pPr>
              <w:spacing w:line="438" w:lineRule="exact"/>
              <w:rPr>
                <w:sz w:val="16"/>
                <w:szCs w:val="16"/>
              </w:rPr>
            </w:pPr>
            <w:r w:rsidRPr="00220050">
              <w:rPr>
                <w:rFonts w:hint="eastAsia"/>
                <w:sz w:val="16"/>
                <w:szCs w:val="16"/>
              </w:rPr>
              <w:t>社会福祉系</w:t>
            </w:r>
          </w:p>
        </w:tc>
        <w:tc>
          <w:tcPr>
            <w:tcW w:w="3679" w:type="dxa"/>
            <w:shd w:val="clear" w:color="auto" w:fill="D9D9D9" w:themeFill="background1" w:themeFillShade="D9"/>
          </w:tcPr>
          <w:p w14:paraId="5B6C72FD" w14:textId="77777777" w:rsidR="00832471" w:rsidRPr="00220050" w:rsidRDefault="00832471" w:rsidP="00045E68">
            <w:pPr>
              <w:spacing w:line="438" w:lineRule="exact"/>
              <w:rPr>
                <w:sz w:val="16"/>
                <w:szCs w:val="16"/>
              </w:rPr>
            </w:pPr>
            <w:r w:rsidRPr="00220050">
              <w:rPr>
                <w:rFonts w:hint="eastAsia"/>
                <w:sz w:val="16"/>
                <w:szCs w:val="16"/>
              </w:rPr>
              <w:t>社会保険系</w:t>
            </w:r>
          </w:p>
        </w:tc>
      </w:tr>
      <w:tr w:rsidR="00832471" w:rsidRPr="00220050" w14:paraId="567B9C4C" w14:textId="77777777" w:rsidTr="00695D0D">
        <w:trPr>
          <w:jc w:val="center"/>
        </w:trPr>
        <w:tc>
          <w:tcPr>
            <w:tcW w:w="1271" w:type="dxa"/>
            <w:vMerge w:val="restart"/>
            <w:shd w:val="clear" w:color="auto" w:fill="D9D9D9" w:themeFill="background1" w:themeFillShade="D9"/>
          </w:tcPr>
          <w:p w14:paraId="6C7FC90C" w14:textId="77777777" w:rsidR="00832471" w:rsidRPr="00220050" w:rsidRDefault="00832471" w:rsidP="00045E68">
            <w:pPr>
              <w:spacing w:line="438" w:lineRule="exact"/>
              <w:rPr>
                <w:sz w:val="16"/>
                <w:szCs w:val="16"/>
              </w:rPr>
            </w:pPr>
            <w:r w:rsidRPr="00220050">
              <w:rPr>
                <w:rFonts w:hint="eastAsia"/>
                <w:sz w:val="16"/>
                <w:szCs w:val="16"/>
              </w:rPr>
              <w:t>昭和20～30年</w:t>
            </w:r>
          </w:p>
        </w:tc>
        <w:tc>
          <w:tcPr>
            <w:tcW w:w="3544" w:type="dxa"/>
          </w:tcPr>
          <w:p w14:paraId="7D50CC63" w14:textId="77777777" w:rsidR="00832471" w:rsidRPr="00220050" w:rsidRDefault="00832471" w:rsidP="00045E68">
            <w:pPr>
              <w:spacing w:line="438" w:lineRule="exact"/>
              <w:rPr>
                <w:sz w:val="16"/>
                <w:szCs w:val="16"/>
              </w:rPr>
            </w:pPr>
            <w:r w:rsidRPr="00220050">
              <w:rPr>
                <w:rFonts w:hint="eastAsia"/>
                <w:sz w:val="16"/>
                <w:szCs w:val="16"/>
              </w:rPr>
              <w:t>昭和22年　旧生活保護法</w:t>
            </w:r>
          </w:p>
        </w:tc>
        <w:tc>
          <w:tcPr>
            <w:tcW w:w="3679" w:type="dxa"/>
          </w:tcPr>
          <w:p w14:paraId="1FBDFC0F" w14:textId="77777777" w:rsidR="00832471" w:rsidRPr="00220050" w:rsidRDefault="00832471" w:rsidP="00045E68">
            <w:pPr>
              <w:spacing w:line="438" w:lineRule="exact"/>
              <w:rPr>
                <w:sz w:val="16"/>
                <w:szCs w:val="16"/>
              </w:rPr>
            </w:pPr>
            <w:r w:rsidRPr="00220050">
              <w:rPr>
                <w:rFonts w:hint="eastAsia"/>
                <w:sz w:val="16"/>
                <w:szCs w:val="16"/>
              </w:rPr>
              <w:t>昭和22年　労働者災害補償保険法</w:t>
            </w:r>
          </w:p>
        </w:tc>
      </w:tr>
      <w:tr w:rsidR="00832471" w:rsidRPr="00220050" w14:paraId="1DA211D6" w14:textId="77777777" w:rsidTr="00695D0D">
        <w:trPr>
          <w:jc w:val="center"/>
        </w:trPr>
        <w:tc>
          <w:tcPr>
            <w:tcW w:w="1271" w:type="dxa"/>
            <w:vMerge/>
            <w:shd w:val="clear" w:color="auto" w:fill="D9D9D9" w:themeFill="background1" w:themeFillShade="D9"/>
          </w:tcPr>
          <w:p w14:paraId="5F27E912" w14:textId="77777777" w:rsidR="00832471" w:rsidRPr="00220050" w:rsidRDefault="00832471" w:rsidP="00045E68">
            <w:pPr>
              <w:spacing w:line="438" w:lineRule="exact"/>
              <w:rPr>
                <w:sz w:val="16"/>
                <w:szCs w:val="16"/>
              </w:rPr>
            </w:pPr>
          </w:p>
        </w:tc>
        <w:tc>
          <w:tcPr>
            <w:tcW w:w="3544" w:type="dxa"/>
          </w:tcPr>
          <w:p w14:paraId="19255319" w14:textId="77777777" w:rsidR="00832471" w:rsidRPr="00220050" w:rsidRDefault="00832471" w:rsidP="00045E68">
            <w:pPr>
              <w:spacing w:line="438" w:lineRule="exact"/>
              <w:rPr>
                <w:sz w:val="16"/>
                <w:szCs w:val="16"/>
              </w:rPr>
            </w:pPr>
            <w:r w:rsidRPr="00220050">
              <w:rPr>
                <w:rFonts w:hint="eastAsia"/>
                <w:sz w:val="16"/>
                <w:szCs w:val="16"/>
              </w:rPr>
              <w:t>昭和23年　児童福祉法</w:t>
            </w:r>
          </w:p>
        </w:tc>
        <w:tc>
          <w:tcPr>
            <w:tcW w:w="3679" w:type="dxa"/>
          </w:tcPr>
          <w:p w14:paraId="47F1ADB7" w14:textId="77777777" w:rsidR="00832471" w:rsidRPr="00220050" w:rsidRDefault="00832471" w:rsidP="00045E68">
            <w:pPr>
              <w:spacing w:line="438" w:lineRule="exact"/>
              <w:rPr>
                <w:sz w:val="16"/>
                <w:szCs w:val="16"/>
              </w:rPr>
            </w:pPr>
            <w:r w:rsidRPr="00220050">
              <w:rPr>
                <w:rFonts w:hint="eastAsia"/>
                <w:sz w:val="16"/>
                <w:szCs w:val="16"/>
              </w:rPr>
              <w:t>昭和22年　船員法</w:t>
            </w:r>
          </w:p>
        </w:tc>
      </w:tr>
      <w:tr w:rsidR="00832471" w:rsidRPr="00220050" w14:paraId="26755019" w14:textId="77777777" w:rsidTr="00695D0D">
        <w:trPr>
          <w:jc w:val="center"/>
        </w:trPr>
        <w:tc>
          <w:tcPr>
            <w:tcW w:w="1271" w:type="dxa"/>
            <w:vMerge/>
            <w:shd w:val="clear" w:color="auto" w:fill="D9D9D9" w:themeFill="background1" w:themeFillShade="D9"/>
          </w:tcPr>
          <w:p w14:paraId="6D92F5BD" w14:textId="77777777" w:rsidR="00832471" w:rsidRPr="00220050" w:rsidRDefault="00832471" w:rsidP="00045E68">
            <w:pPr>
              <w:spacing w:line="438" w:lineRule="exact"/>
              <w:rPr>
                <w:sz w:val="16"/>
                <w:szCs w:val="16"/>
              </w:rPr>
            </w:pPr>
          </w:p>
        </w:tc>
        <w:tc>
          <w:tcPr>
            <w:tcW w:w="3544" w:type="dxa"/>
          </w:tcPr>
          <w:p w14:paraId="39EA39F0" w14:textId="77777777" w:rsidR="00832471" w:rsidRPr="00220050" w:rsidRDefault="00832471" w:rsidP="00045E68">
            <w:pPr>
              <w:spacing w:line="438" w:lineRule="exact"/>
              <w:rPr>
                <w:sz w:val="16"/>
                <w:szCs w:val="16"/>
              </w:rPr>
            </w:pPr>
            <w:r w:rsidRPr="00220050">
              <w:rPr>
                <w:rFonts w:hint="eastAsia"/>
                <w:sz w:val="16"/>
                <w:szCs w:val="16"/>
              </w:rPr>
              <w:t>昭和25年　身体障害者福祉法</w:t>
            </w:r>
          </w:p>
        </w:tc>
        <w:tc>
          <w:tcPr>
            <w:tcW w:w="3679" w:type="dxa"/>
          </w:tcPr>
          <w:p w14:paraId="69BD83C7" w14:textId="77777777" w:rsidR="00832471" w:rsidRPr="00220050" w:rsidRDefault="00832471" w:rsidP="00045E68">
            <w:pPr>
              <w:spacing w:line="438" w:lineRule="exact"/>
              <w:rPr>
                <w:sz w:val="16"/>
                <w:szCs w:val="16"/>
              </w:rPr>
            </w:pPr>
            <w:r w:rsidRPr="00220050">
              <w:rPr>
                <w:rFonts w:hint="eastAsia"/>
                <w:sz w:val="16"/>
                <w:szCs w:val="16"/>
              </w:rPr>
              <w:t>昭和23年　国家公務員災害補償法・旧</w:t>
            </w:r>
          </w:p>
        </w:tc>
      </w:tr>
      <w:tr w:rsidR="00832471" w:rsidRPr="00220050" w14:paraId="540A1608" w14:textId="77777777" w:rsidTr="00695D0D">
        <w:trPr>
          <w:jc w:val="center"/>
        </w:trPr>
        <w:tc>
          <w:tcPr>
            <w:tcW w:w="1271" w:type="dxa"/>
            <w:vMerge/>
            <w:shd w:val="clear" w:color="auto" w:fill="D9D9D9" w:themeFill="background1" w:themeFillShade="D9"/>
          </w:tcPr>
          <w:p w14:paraId="7D8E8AA6" w14:textId="77777777" w:rsidR="00832471" w:rsidRPr="00220050" w:rsidRDefault="00832471" w:rsidP="00045E68">
            <w:pPr>
              <w:spacing w:line="438" w:lineRule="exact"/>
              <w:rPr>
                <w:sz w:val="16"/>
                <w:szCs w:val="16"/>
              </w:rPr>
            </w:pPr>
          </w:p>
        </w:tc>
        <w:tc>
          <w:tcPr>
            <w:tcW w:w="3544" w:type="dxa"/>
          </w:tcPr>
          <w:p w14:paraId="6069EBA7" w14:textId="77777777" w:rsidR="00832471" w:rsidRPr="00220050" w:rsidRDefault="00832471" w:rsidP="00045E68">
            <w:pPr>
              <w:spacing w:line="438" w:lineRule="exact"/>
              <w:rPr>
                <w:sz w:val="16"/>
                <w:szCs w:val="16"/>
              </w:rPr>
            </w:pPr>
            <w:r w:rsidRPr="00220050">
              <w:rPr>
                <w:rFonts w:hint="eastAsia"/>
                <w:sz w:val="16"/>
                <w:szCs w:val="16"/>
              </w:rPr>
              <w:t>昭和25年　生活保護法</w:t>
            </w:r>
          </w:p>
        </w:tc>
        <w:tc>
          <w:tcPr>
            <w:tcW w:w="3679" w:type="dxa"/>
          </w:tcPr>
          <w:p w14:paraId="5A824E7E" w14:textId="77777777" w:rsidR="00832471" w:rsidRPr="00220050" w:rsidRDefault="00832471" w:rsidP="00045E68">
            <w:pPr>
              <w:spacing w:line="438" w:lineRule="exact"/>
              <w:rPr>
                <w:sz w:val="16"/>
                <w:szCs w:val="16"/>
              </w:rPr>
            </w:pPr>
            <w:r w:rsidRPr="00220050">
              <w:rPr>
                <w:rFonts w:hint="eastAsia"/>
                <w:sz w:val="16"/>
                <w:szCs w:val="16"/>
              </w:rPr>
              <w:t>昭和26年　国家公務員災害補償法</w:t>
            </w:r>
          </w:p>
        </w:tc>
      </w:tr>
      <w:tr w:rsidR="00832471" w:rsidRPr="00220050" w14:paraId="0AD47DA6" w14:textId="77777777" w:rsidTr="00695D0D">
        <w:trPr>
          <w:jc w:val="center"/>
        </w:trPr>
        <w:tc>
          <w:tcPr>
            <w:tcW w:w="1271" w:type="dxa"/>
            <w:vMerge/>
            <w:shd w:val="clear" w:color="auto" w:fill="D9D9D9" w:themeFill="background1" w:themeFillShade="D9"/>
          </w:tcPr>
          <w:p w14:paraId="21FC1E14" w14:textId="77777777" w:rsidR="00832471" w:rsidRPr="00220050" w:rsidRDefault="00832471" w:rsidP="00045E68">
            <w:pPr>
              <w:spacing w:line="438" w:lineRule="exact"/>
              <w:rPr>
                <w:sz w:val="16"/>
                <w:szCs w:val="16"/>
              </w:rPr>
            </w:pPr>
          </w:p>
        </w:tc>
        <w:tc>
          <w:tcPr>
            <w:tcW w:w="3544" w:type="dxa"/>
          </w:tcPr>
          <w:p w14:paraId="601AB1B1" w14:textId="77777777" w:rsidR="00832471" w:rsidRPr="00220050" w:rsidRDefault="00832471" w:rsidP="00045E68">
            <w:pPr>
              <w:spacing w:line="438" w:lineRule="exact"/>
              <w:rPr>
                <w:sz w:val="16"/>
                <w:szCs w:val="16"/>
              </w:rPr>
            </w:pPr>
            <w:r w:rsidRPr="00220050">
              <w:rPr>
                <w:rFonts w:hint="eastAsia"/>
                <w:sz w:val="16"/>
                <w:szCs w:val="16"/>
              </w:rPr>
              <w:t>昭和27年　戦傷病者戦没者遺族等援護法</w:t>
            </w:r>
          </w:p>
        </w:tc>
        <w:tc>
          <w:tcPr>
            <w:tcW w:w="3679" w:type="dxa"/>
          </w:tcPr>
          <w:p w14:paraId="7B1FB7A0" w14:textId="77777777" w:rsidR="00832471" w:rsidRPr="00220050" w:rsidRDefault="00832471" w:rsidP="00045E68">
            <w:pPr>
              <w:spacing w:line="438" w:lineRule="exact"/>
              <w:rPr>
                <w:sz w:val="16"/>
                <w:szCs w:val="16"/>
              </w:rPr>
            </w:pPr>
            <w:r w:rsidRPr="00220050">
              <w:rPr>
                <w:rFonts w:hint="eastAsia"/>
                <w:sz w:val="16"/>
                <w:szCs w:val="16"/>
              </w:rPr>
              <w:t>昭和26年　結核予防法</w:t>
            </w:r>
          </w:p>
        </w:tc>
      </w:tr>
      <w:tr w:rsidR="00832471" w:rsidRPr="00220050" w14:paraId="0DD2E6A5" w14:textId="77777777" w:rsidTr="00695D0D">
        <w:trPr>
          <w:jc w:val="center"/>
        </w:trPr>
        <w:tc>
          <w:tcPr>
            <w:tcW w:w="1271" w:type="dxa"/>
            <w:vMerge/>
            <w:shd w:val="clear" w:color="auto" w:fill="D9D9D9" w:themeFill="background1" w:themeFillShade="D9"/>
          </w:tcPr>
          <w:p w14:paraId="14E4FAFC" w14:textId="77777777" w:rsidR="00832471" w:rsidRPr="00220050" w:rsidRDefault="00832471" w:rsidP="00045E68">
            <w:pPr>
              <w:spacing w:line="438" w:lineRule="exact"/>
              <w:rPr>
                <w:sz w:val="16"/>
                <w:szCs w:val="16"/>
              </w:rPr>
            </w:pPr>
          </w:p>
        </w:tc>
        <w:tc>
          <w:tcPr>
            <w:tcW w:w="3544" w:type="dxa"/>
          </w:tcPr>
          <w:p w14:paraId="2F7D596F" w14:textId="77777777" w:rsidR="00832471" w:rsidRPr="00220050" w:rsidRDefault="00832471" w:rsidP="00045E68">
            <w:pPr>
              <w:spacing w:line="438" w:lineRule="exact"/>
              <w:rPr>
                <w:sz w:val="16"/>
                <w:szCs w:val="16"/>
              </w:rPr>
            </w:pPr>
          </w:p>
        </w:tc>
        <w:tc>
          <w:tcPr>
            <w:tcW w:w="3679" w:type="dxa"/>
          </w:tcPr>
          <w:p w14:paraId="76DCC087" w14:textId="77777777" w:rsidR="00832471" w:rsidRPr="00220050" w:rsidRDefault="00832471" w:rsidP="00045E68">
            <w:pPr>
              <w:spacing w:line="438" w:lineRule="exact"/>
              <w:rPr>
                <w:sz w:val="16"/>
                <w:szCs w:val="16"/>
              </w:rPr>
            </w:pPr>
            <w:r w:rsidRPr="00220050">
              <w:rPr>
                <w:rFonts w:hint="eastAsia"/>
                <w:sz w:val="16"/>
                <w:szCs w:val="16"/>
              </w:rPr>
              <w:t>昭和28年　日雇労働者健康保険法</w:t>
            </w:r>
          </w:p>
        </w:tc>
      </w:tr>
      <w:tr w:rsidR="00832471" w:rsidRPr="00220050" w14:paraId="1D482B67" w14:textId="77777777" w:rsidTr="00695D0D">
        <w:trPr>
          <w:jc w:val="center"/>
        </w:trPr>
        <w:tc>
          <w:tcPr>
            <w:tcW w:w="1271" w:type="dxa"/>
            <w:vMerge/>
            <w:shd w:val="clear" w:color="auto" w:fill="D9D9D9" w:themeFill="background1" w:themeFillShade="D9"/>
          </w:tcPr>
          <w:p w14:paraId="6EE6F51F" w14:textId="77777777" w:rsidR="00832471" w:rsidRPr="00220050" w:rsidRDefault="00832471" w:rsidP="00045E68">
            <w:pPr>
              <w:spacing w:line="438" w:lineRule="exact"/>
              <w:rPr>
                <w:sz w:val="16"/>
                <w:szCs w:val="16"/>
              </w:rPr>
            </w:pPr>
          </w:p>
        </w:tc>
        <w:tc>
          <w:tcPr>
            <w:tcW w:w="3544" w:type="dxa"/>
          </w:tcPr>
          <w:p w14:paraId="2D569468" w14:textId="77777777" w:rsidR="00832471" w:rsidRPr="00220050" w:rsidRDefault="00832471" w:rsidP="00045E68">
            <w:pPr>
              <w:spacing w:line="438" w:lineRule="exact"/>
              <w:rPr>
                <w:sz w:val="16"/>
                <w:szCs w:val="16"/>
              </w:rPr>
            </w:pPr>
          </w:p>
        </w:tc>
        <w:tc>
          <w:tcPr>
            <w:tcW w:w="3679" w:type="dxa"/>
          </w:tcPr>
          <w:p w14:paraId="6D883438" w14:textId="77777777" w:rsidR="00832471" w:rsidRPr="00220050" w:rsidRDefault="00832471" w:rsidP="00045E68">
            <w:pPr>
              <w:spacing w:line="438" w:lineRule="exact"/>
              <w:rPr>
                <w:sz w:val="16"/>
                <w:szCs w:val="16"/>
              </w:rPr>
            </w:pPr>
            <w:r w:rsidRPr="00220050">
              <w:rPr>
                <w:rFonts w:hint="eastAsia"/>
                <w:sz w:val="16"/>
                <w:szCs w:val="16"/>
              </w:rPr>
              <w:t>昭和29年　私立学校教職員救済法</w:t>
            </w:r>
          </w:p>
        </w:tc>
      </w:tr>
      <w:tr w:rsidR="00832471" w:rsidRPr="00220050" w14:paraId="093EFAAE" w14:textId="77777777" w:rsidTr="00695D0D">
        <w:trPr>
          <w:jc w:val="center"/>
        </w:trPr>
        <w:tc>
          <w:tcPr>
            <w:tcW w:w="1271" w:type="dxa"/>
            <w:vMerge/>
            <w:shd w:val="clear" w:color="auto" w:fill="D9D9D9" w:themeFill="background1" w:themeFillShade="D9"/>
          </w:tcPr>
          <w:p w14:paraId="74B5C6FC" w14:textId="77777777" w:rsidR="00832471" w:rsidRPr="00220050" w:rsidRDefault="00832471" w:rsidP="00045E68">
            <w:pPr>
              <w:spacing w:line="438" w:lineRule="exact"/>
              <w:rPr>
                <w:sz w:val="16"/>
                <w:szCs w:val="16"/>
              </w:rPr>
            </w:pPr>
          </w:p>
        </w:tc>
        <w:tc>
          <w:tcPr>
            <w:tcW w:w="3544" w:type="dxa"/>
          </w:tcPr>
          <w:p w14:paraId="7C9FB711" w14:textId="77777777" w:rsidR="00832471" w:rsidRPr="00220050" w:rsidRDefault="00832471" w:rsidP="00045E68">
            <w:pPr>
              <w:spacing w:line="438" w:lineRule="exact"/>
              <w:rPr>
                <w:sz w:val="16"/>
                <w:szCs w:val="16"/>
              </w:rPr>
            </w:pPr>
          </w:p>
        </w:tc>
        <w:tc>
          <w:tcPr>
            <w:tcW w:w="3679" w:type="dxa"/>
          </w:tcPr>
          <w:p w14:paraId="163EFB64" w14:textId="77777777" w:rsidR="00832471" w:rsidRPr="00220050" w:rsidRDefault="00832471" w:rsidP="00045E68">
            <w:pPr>
              <w:spacing w:line="438" w:lineRule="exact"/>
              <w:rPr>
                <w:sz w:val="16"/>
                <w:szCs w:val="16"/>
              </w:rPr>
            </w:pPr>
            <w:r w:rsidRPr="00220050">
              <w:rPr>
                <w:rFonts w:hint="eastAsia"/>
                <w:sz w:val="16"/>
                <w:szCs w:val="16"/>
              </w:rPr>
              <w:t>昭和30年　自動車損害賠償保障法</w:t>
            </w:r>
          </w:p>
        </w:tc>
      </w:tr>
      <w:tr w:rsidR="00832471" w:rsidRPr="00220050" w14:paraId="2AC60C26" w14:textId="77777777" w:rsidTr="00695D0D">
        <w:trPr>
          <w:jc w:val="center"/>
        </w:trPr>
        <w:tc>
          <w:tcPr>
            <w:tcW w:w="1271" w:type="dxa"/>
            <w:vMerge w:val="restart"/>
            <w:shd w:val="clear" w:color="auto" w:fill="D9D9D9" w:themeFill="background1" w:themeFillShade="D9"/>
          </w:tcPr>
          <w:p w14:paraId="5023A666" w14:textId="77777777" w:rsidR="00832471" w:rsidRPr="00220050" w:rsidRDefault="00832471" w:rsidP="00045E68">
            <w:pPr>
              <w:spacing w:line="438" w:lineRule="exact"/>
              <w:rPr>
                <w:sz w:val="16"/>
                <w:szCs w:val="16"/>
              </w:rPr>
            </w:pPr>
            <w:r w:rsidRPr="00220050">
              <w:rPr>
                <w:rFonts w:hint="eastAsia"/>
                <w:sz w:val="16"/>
                <w:szCs w:val="16"/>
              </w:rPr>
              <w:t>昭和31～63年</w:t>
            </w:r>
          </w:p>
        </w:tc>
        <w:tc>
          <w:tcPr>
            <w:tcW w:w="3544" w:type="dxa"/>
          </w:tcPr>
          <w:p w14:paraId="02B371F2" w14:textId="77777777" w:rsidR="00832471" w:rsidRPr="00220050" w:rsidRDefault="00832471" w:rsidP="00045E68">
            <w:pPr>
              <w:spacing w:line="438" w:lineRule="exact"/>
              <w:rPr>
                <w:sz w:val="16"/>
                <w:szCs w:val="16"/>
              </w:rPr>
            </w:pPr>
            <w:r w:rsidRPr="00220050">
              <w:rPr>
                <w:rFonts w:hint="eastAsia"/>
                <w:sz w:val="16"/>
                <w:szCs w:val="16"/>
              </w:rPr>
              <w:t>昭和35年　精神薄弱者福祉法（現・知的障害者福祉法）※</w:t>
            </w:r>
          </w:p>
        </w:tc>
        <w:tc>
          <w:tcPr>
            <w:tcW w:w="3679" w:type="dxa"/>
          </w:tcPr>
          <w:p w14:paraId="3927110E" w14:textId="77777777" w:rsidR="00832471" w:rsidRPr="00220050" w:rsidRDefault="00832471" w:rsidP="00045E68">
            <w:pPr>
              <w:spacing w:line="438" w:lineRule="exact"/>
              <w:rPr>
                <w:sz w:val="16"/>
                <w:szCs w:val="16"/>
              </w:rPr>
            </w:pPr>
            <w:r w:rsidRPr="00220050">
              <w:rPr>
                <w:rFonts w:hint="eastAsia"/>
                <w:sz w:val="16"/>
                <w:szCs w:val="16"/>
              </w:rPr>
              <w:t>昭和31年　公共企業体職員等共済組合法</w:t>
            </w:r>
          </w:p>
        </w:tc>
      </w:tr>
      <w:tr w:rsidR="00832471" w:rsidRPr="00220050" w14:paraId="0DB2CF19" w14:textId="77777777" w:rsidTr="00695D0D">
        <w:trPr>
          <w:jc w:val="center"/>
        </w:trPr>
        <w:tc>
          <w:tcPr>
            <w:tcW w:w="1271" w:type="dxa"/>
            <w:vMerge/>
            <w:shd w:val="clear" w:color="auto" w:fill="D9D9D9" w:themeFill="background1" w:themeFillShade="D9"/>
          </w:tcPr>
          <w:p w14:paraId="0ACCD1EB" w14:textId="77777777" w:rsidR="00832471" w:rsidRPr="00220050" w:rsidRDefault="00832471" w:rsidP="00045E68">
            <w:pPr>
              <w:spacing w:line="438" w:lineRule="exact"/>
              <w:rPr>
                <w:sz w:val="16"/>
                <w:szCs w:val="16"/>
              </w:rPr>
            </w:pPr>
          </w:p>
        </w:tc>
        <w:tc>
          <w:tcPr>
            <w:tcW w:w="3544" w:type="dxa"/>
          </w:tcPr>
          <w:p w14:paraId="6E9DDC1D" w14:textId="77777777" w:rsidR="00832471" w:rsidRPr="00220050" w:rsidRDefault="00832471" w:rsidP="00045E68">
            <w:pPr>
              <w:spacing w:line="438" w:lineRule="exact"/>
              <w:rPr>
                <w:sz w:val="16"/>
                <w:szCs w:val="16"/>
              </w:rPr>
            </w:pPr>
            <w:r w:rsidRPr="00220050">
              <w:rPr>
                <w:rFonts w:hint="eastAsia"/>
                <w:sz w:val="16"/>
                <w:szCs w:val="16"/>
              </w:rPr>
              <w:t>昭和38年　戦傷病者特別援護法</w:t>
            </w:r>
          </w:p>
        </w:tc>
        <w:tc>
          <w:tcPr>
            <w:tcW w:w="3679" w:type="dxa"/>
          </w:tcPr>
          <w:p w14:paraId="39124A22" w14:textId="77777777" w:rsidR="00832471" w:rsidRPr="00220050" w:rsidRDefault="00832471" w:rsidP="00045E68">
            <w:pPr>
              <w:spacing w:line="438" w:lineRule="exact"/>
              <w:rPr>
                <w:sz w:val="16"/>
                <w:szCs w:val="16"/>
              </w:rPr>
            </w:pPr>
            <w:r w:rsidRPr="00220050">
              <w:rPr>
                <w:rFonts w:hint="eastAsia"/>
                <w:sz w:val="16"/>
                <w:szCs w:val="16"/>
              </w:rPr>
              <w:t>昭和33年　国家公務員共済組合法</w:t>
            </w:r>
          </w:p>
        </w:tc>
      </w:tr>
      <w:tr w:rsidR="00832471" w:rsidRPr="00220050" w14:paraId="369A0C9C" w14:textId="77777777" w:rsidTr="00695D0D">
        <w:trPr>
          <w:jc w:val="center"/>
        </w:trPr>
        <w:tc>
          <w:tcPr>
            <w:tcW w:w="1271" w:type="dxa"/>
            <w:vMerge/>
            <w:shd w:val="clear" w:color="auto" w:fill="D9D9D9" w:themeFill="background1" w:themeFillShade="D9"/>
          </w:tcPr>
          <w:p w14:paraId="1FBFB645" w14:textId="77777777" w:rsidR="00832471" w:rsidRPr="00220050" w:rsidRDefault="00832471" w:rsidP="00045E68">
            <w:pPr>
              <w:spacing w:line="438" w:lineRule="exact"/>
              <w:rPr>
                <w:sz w:val="16"/>
                <w:szCs w:val="16"/>
              </w:rPr>
            </w:pPr>
          </w:p>
        </w:tc>
        <w:tc>
          <w:tcPr>
            <w:tcW w:w="3544" w:type="dxa"/>
          </w:tcPr>
          <w:p w14:paraId="18C033C9" w14:textId="77777777" w:rsidR="00832471" w:rsidRPr="00220050" w:rsidRDefault="00832471" w:rsidP="00045E68">
            <w:pPr>
              <w:spacing w:line="438" w:lineRule="exact"/>
              <w:rPr>
                <w:sz w:val="16"/>
                <w:szCs w:val="16"/>
              </w:rPr>
            </w:pPr>
            <w:r w:rsidRPr="00220050">
              <w:rPr>
                <w:rFonts w:hint="eastAsia"/>
                <w:sz w:val="16"/>
                <w:szCs w:val="16"/>
              </w:rPr>
              <w:t>昭和38年　老人福祉法</w:t>
            </w:r>
          </w:p>
        </w:tc>
        <w:tc>
          <w:tcPr>
            <w:tcW w:w="3679" w:type="dxa"/>
          </w:tcPr>
          <w:p w14:paraId="208F5AC5" w14:textId="77777777" w:rsidR="00832471" w:rsidRPr="00220050" w:rsidRDefault="00832471" w:rsidP="00045E68">
            <w:pPr>
              <w:spacing w:line="438" w:lineRule="exact"/>
              <w:rPr>
                <w:sz w:val="16"/>
                <w:szCs w:val="16"/>
              </w:rPr>
            </w:pPr>
            <w:r w:rsidRPr="00220050">
              <w:rPr>
                <w:rFonts w:hint="eastAsia"/>
                <w:sz w:val="16"/>
                <w:szCs w:val="16"/>
              </w:rPr>
              <w:t>昭和34年　農林漁業団体職員共済組合法</w:t>
            </w:r>
          </w:p>
        </w:tc>
      </w:tr>
      <w:tr w:rsidR="00832471" w:rsidRPr="00220050" w14:paraId="29E784FD" w14:textId="77777777" w:rsidTr="00695D0D">
        <w:trPr>
          <w:jc w:val="center"/>
        </w:trPr>
        <w:tc>
          <w:tcPr>
            <w:tcW w:w="1271" w:type="dxa"/>
            <w:vMerge/>
            <w:shd w:val="clear" w:color="auto" w:fill="D9D9D9" w:themeFill="background1" w:themeFillShade="D9"/>
          </w:tcPr>
          <w:p w14:paraId="4EE29CBB" w14:textId="77777777" w:rsidR="00832471" w:rsidRPr="00220050" w:rsidRDefault="00832471" w:rsidP="00045E68">
            <w:pPr>
              <w:spacing w:line="438" w:lineRule="exact"/>
              <w:rPr>
                <w:sz w:val="16"/>
                <w:szCs w:val="16"/>
              </w:rPr>
            </w:pPr>
          </w:p>
        </w:tc>
        <w:tc>
          <w:tcPr>
            <w:tcW w:w="3544" w:type="dxa"/>
          </w:tcPr>
          <w:p w14:paraId="66A38687" w14:textId="77777777" w:rsidR="00832471" w:rsidRPr="00220050" w:rsidRDefault="00832471" w:rsidP="00045E68">
            <w:pPr>
              <w:spacing w:line="438" w:lineRule="exact"/>
              <w:rPr>
                <w:sz w:val="16"/>
                <w:szCs w:val="16"/>
              </w:rPr>
            </w:pPr>
            <w:r w:rsidRPr="00220050">
              <w:rPr>
                <w:rFonts w:hint="eastAsia"/>
                <w:sz w:val="16"/>
                <w:szCs w:val="16"/>
              </w:rPr>
              <w:t>昭和44年　重度障害者に対する日常生活用具の給付について</w:t>
            </w:r>
          </w:p>
        </w:tc>
        <w:tc>
          <w:tcPr>
            <w:tcW w:w="3679" w:type="dxa"/>
          </w:tcPr>
          <w:p w14:paraId="2A6CC5A8" w14:textId="77777777" w:rsidR="00832471" w:rsidRPr="00220050" w:rsidRDefault="00832471" w:rsidP="00045E68">
            <w:pPr>
              <w:spacing w:line="438" w:lineRule="exact"/>
              <w:rPr>
                <w:sz w:val="16"/>
                <w:szCs w:val="16"/>
              </w:rPr>
            </w:pPr>
            <w:r w:rsidRPr="00220050">
              <w:rPr>
                <w:rFonts w:hint="eastAsia"/>
                <w:sz w:val="16"/>
                <w:szCs w:val="16"/>
              </w:rPr>
              <w:t>昭和34年　国民健康保険法　非被用者</w:t>
            </w:r>
          </w:p>
        </w:tc>
      </w:tr>
      <w:tr w:rsidR="00832471" w:rsidRPr="00220050" w14:paraId="518E03C5" w14:textId="77777777" w:rsidTr="00695D0D">
        <w:trPr>
          <w:jc w:val="center"/>
        </w:trPr>
        <w:tc>
          <w:tcPr>
            <w:tcW w:w="1271" w:type="dxa"/>
            <w:vMerge/>
            <w:shd w:val="clear" w:color="auto" w:fill="D9D9D9" w:themeFill="background1" w:themeFillShade="D9"/>
          </w:tcPr>
          <w:p w14:paraId="31E5B846" w14:textId="77777777" w:rsidR="00832471" w:rsidRPr="00220050" w:rsidRDefault="00832471" w:rsidP="00045E68">
            <w:pPr>
              <w:spacing w:line="438" w:lineRule="exact"/>
              <w:rPr>
                <w:sz w:val="16"/>
                <w:szCs w:val="16"/>
              </w:rPr>
            </w:pPr>
          </w:p>
        </w:tc>
        <w:tc>
          <w:tcPr>
            <w:tcW w:w="3544" w:type="dxa"/>
          </w:tcPr>
          <w:p w14:paraId="54DB3184" w14:textId="77777777" w:rsidR="00832471" w:rsidRPr="00220050" w:rsidRDefault="00832471" w:rsidP="00045E68">
            <w:pPr>
              <w:spacing w:line="438" w:lineRule="exact"/>
              <w:rPr>
                <w:sz w:val="16"/>
                <w:szCs w:val="16"/>
              </w:rPr>
            </w:pPr>
            <w:r w:rsidRPr="00220050">
              <w:rPr>
                <w:rFonts w:hint="eastAsia"/>
                <w:sz w:val="16"/>
                <w:szCs w:val="16"/>
              </w:rPr>
              <w:t>昭和45年　心身障害者対策基本法（現・障害者基本法）</w:t>
            </w:r>
          </w:p>
        </w:tc>
        <w:tc>
          <w:tcPr>
            <w:tcW w:w="3679" w:type="dxa"/>
          </w:tcPr>
          <w:p w14:paraId="780777DB" w14:textId="77777777" w:rsidR="00832471" w:rsidRPr="00220050" w:rsidRDefault="00832471" w:rsidP="00045E68">
            <w:pPr>
              <w:spacing w:line="438" w:lineRule="exact"/>
              <w:rPr>
                <w:sz w:val="16"/>
                <w:szCs w:val="16"/>
              </w:rPr>
            </w:pPr>
            <w:r w:rsidRPr="00220050">
              <w:rPr>
                <w:rFonts w:hint="eastAsia"/>
                <w:sz w:val="16"/>
                <w:szCs w:val="16"/>
              </w:rPr>
              <w:t>昭和36年　　　　　　　　＝全国普及</w:t>
            </w:r>
          </w:p>
        </w:tc>
      </w:tr>
      <w:tr w:rsidR="00832471" w:rsidRPr="00220050" w14:paraId="06368AD3" w14:textId="77777777" w:rsidTr="00695D0D">
        <w:trPr>
          <w:jc w:val="center"/>
        </w:trPr>
        <w:tc>
          <w:tcPr>
            <w:tcW w:w="1271" w:type="dxa"/>
            <w:vMerge/>
            <w:shd w:val="clear" w:color="auto" w:fill="D9D9D9" w:themeFill="background1" w:themeFillShade="D9"/>
          </w:tcPr>
          <w:p w14:paraId="5033761B" w14:textId="77777777" w:rsidR="00832471" w:rsidRPr="00220050" w:rsidRDefault="00832471" w:rsidP="00045E68">
            <w:pPr>
              <w:spacing w:line="438" w:lineRule="exact"/>
              <w:rPr>
                <w:sz w:val="16"/>
                <w:szCs w:val="16"/>
              </w:rPr>
            </w:pPr>
          </w:p>
        </w:tc>
        <w:tc>
          <w:tcPr>
            <w:tcW w:w="3544" w:type="dxa"/>
          </w:tcPr>
          <w:p w14:paraId="6146C5F8" w14:textId="77777777" w:rsidR="00832471" w:rsidRPr="00220050" w:rsidRDefault="00832471" w:rsidP="00045E68">
            <w:pPr>
              <w:spacing w:line="438" w:lineRule="exact"/>
              <w:rPr>
                <w:sz w:val="16"/>
                <w:szCs w:val="16"/>
              </w:rPr>
            </w:pPr>
            <w:r w:rsidRPr="00220050">
              <w:rPr>
                <w:rFonts w:hint="eastAsia"/>
                <w:sz w:val="16"/>
                <w:szCs w:val="16"/>
              </w:rPr>
              <w:t>昭和47年　重度身体障害者に対する日常生活用具の給付及び貸与について</w:t>
            </w:r>
          </w:p>
        </w:tc>
        <w:tc>
          <w:tcPr>
            <w:tcW w:w="3679" w:type="dxa"/>
          </w:tcPr>
          <w:p w14:paraId="7325A4F7" w14:textId="77777777" w:rsidR="00832471" w:rsidRPr="00220050" w:rsidRDefault="00832471" w:rsidP="00045E68">
            <w:pPr>
              <w:spacing w:line="438" w:lineRule="exact"/>
              <w:rPr>
                <w:sz w:val="16"/>
                <w:szCs w:val="16"/>
              </w:rPr>
            </w:pPr>
            <w:r w:rsidRPr="00220050">
              <w:rPr>
                <w:rFonts w:hint="eastAsia"/>
                <w:sz w:val="16"/>
                <w:szCs w:val="16"/>
              </w:rPr>
              <w:t>昭和37年　地方公務員等救済組合法</w:t>
            </w:r>
          </w:p>
        </w:tc>
      </w:tr>
      <w:tr w:rsidR="00832471" w:rsidRPr="00220050" w14:paraId="7F7A07FC" w14:textId="77777777" w:rsidTr="00695D0D">
        <w:trPr>
          <w:jc w:val="center"/>
        </w:trPr>
        <w:tc>
          <w:tcPr>
            <w:tcW w:w="1271" w:type="dxa"/>
            <w:vMerge/>
            <w:shd w:val="clear" w:color="auto" w:fill="D9D9D9" w:themeFill="background1" w:themeFillShade="D9"/>
          </w:tcPr>
          <w:p w14:paraId="75787420" w14:textId="77777777" w:rsidR="00832471" w:rsidRPr="00220050" w:rsidRDefault="00832471" w:rsidP="00045E68">
            <w:pPr>
              <w:spacing w:line="438" w:lineRule="exact"/>
              <w:rPr>
                <w:sz w:val="16"/>
                <w:szCs w:val="16"/>
              </w:rPr>
            </w:pPr>
          </w:p>
        </w:tc>
        <w:tc>
          <w:tcPr>
            <w:tcW w:w="3544" w:type="dxa"/>
          </w:tcPr>
          <w:p w14:paraId="290BE7A9" w14:textId="77777777" w:rsidR="00832471" w:rsidRPr="00220050" w:rsidRDefault="00832471" w:rsidP="00045E68">
            <w:pPr>
              <w:spacing w:line="438" w:lineRule="exact"/>
              <w:rPr>
                <w:sz w:val="16"/>
                <w:szCs w:val="16"/>
              </w:rPr>
            </w:pPr>
            <w:r w:rsidRPr="00220050">
              <w:rPr>
                <w:rFonts w:hint="eastAsia"/>
                <w:sz w:val="16"/>
                <w:szCs w:val="16"/>
              </w:rPr>
              <w:t>昭和47年　重度障害児に対する日常生活用具の給付及び貸与について</w:t>
            </w:r>
          </w:p>
        </w:tc>
        <w:tc>
          <w:tcPr>
            <w:tcW w:w="3679" w:type="dxa"/>
          </w:tcPr>
          <w:p w14:paraId="48C317EF" w14:textId="77777777" w:rsidR="00832471" w:rsidRPr="00220050" w:rsidRDefault="00832471" w:rsidP="00045E68">
            <w:pPr>
              <w:spacing w:line="438" w:lineRule="exact"/>
              <w:rPr>
                <w:sz w:val="16"/>
                <w:szCs w:val="16"/>
              </w:rPr>
            </w:pPr>
            <w:r w:rsidRPr="00220050">
              <w:rPr>
                <w:rFonts w:hint="eastAsia"/>
                <w:sz w:val="16"/>
                <w:szCs w:val="16"/>
              </w:rPr>
              <w:t>昭和42年　地方公務員災害補償法</w:t>
            </w:r>
          </w:p>
        </w:tc>
      </w:tr>
      <w:tr w:rsidR="00832471" w:rsidRPr="00220050" w14:paraId="013AD2D2" w14:textId="77777777" w:rsidTr="00695D0D">
        <w:trPr>
          <w:jc w:val="center"/>
        </w:trPr>
        <w:tc>
          <w:tcPr>
            <w:tcW w:w="1271" w:type="dxa"/>
            <w:vMerge/>
            <w:shd w:val="clear" w:color="auto" w:fill="D9D9D9" w:themeFill="background1" w:themeFillShade="D9"/>
          </w:tcPr>
          <w:p w14:paraId="0791386D" w14:textId="77777777" w:rsidR="00832471" w:rsidRPr="00220050" w:rsidRDefault="00832471" w:rsidP="00045E68">
            <w:pPr>
              <w:spacing w:line="438" w:lineRule="exact"/>
              <w:rPr>
                <w:sz w:val="16"/>
                <w:szCs w:val="16"/>
              </w:rPr>
            </w:pPr>
          </w:p>
        </w:tc>
        <w:tc>
          <w:tcPr>
            <w:tcW w:w="3544" w:type="dxa"/>
          </w:tcPr>
          <w:p w14:paraId="692E5409" w14:textId="77777777" w:rsidR="00832471" w:rsidRPr="00220050" w:rsidRDefault="00832471" w:rsidP="00045E68">
            <w:pPr>
              <w:spacing w:line="438" w:lineRule="exact"/>
              <w:rPr>
                <w:sz w:val="16"/>
                <w:szCs w:val="16"/>
              </w:rPr>
            </w:pPr>
            <w:r w:rsidRPr="00220050">
              <w:rPr>
                <w:rFonts w:hint="eastAsia"/>
                <w:sz w:val="16"/>
                <w:szCs w:val="16"/>
              </w:rPr>
              <w:t>昭和51年　老人日常生活用具給付等事業</w:t>
            </w:r>
          </w:p>
        </w:tc>
        <w:tc>
          <w:tcPr>
            <w:tcW w:w="3679" w:type="dxa"/>
          </w:tcPr>
          <w:p w14:paraId="315ABE14" w14:textId="77777777" w:rsidR="00832471" w:rsidRPr="00220050" w:rsidRDefault="00832471" w:rsidP="00045E68">
            <w:pPr>
              <w:spacing w:line="438" w:lineRule="exact"/>
              <w:rPr>
                <w:sz w:val="16"/>
                <w:szCs w:val="16"/>
              </w:rPr>
            </w:pPr>
            <w:r w:rsidRPr="00220050">
              <w:rPr>
                <w:rFonts w:hint="eastAsia"/>
                <w:sz w:val="16"/>
                <w:szCs w:val="16"/>
              </w:rPr>
              <w:t>昭和58年　老人保健法</w:t>
            </w:r>
          </w:p>
        </w:tc>
      </w:tr>
      <w:tr w:rsidR="00832471" w:rsidRPr="00220050" w14:paraId="0CB62471" w14:textId="77777777" w:rsidTr="00695D0D">
        <w:trPr>
          <w:jc w:val="center"/>
        </w:trPr>
        <w:tc>
          <w:tcPr>
            <w:tcW w:w="1271" w:type="dxa"/>
            <w:vMerge w:val="restart"/>
            <w:shd w:val="clear" w:color="auto" w:fill="D9D9D9" w:themeFill="background1" w:themeFillShade="D9"/>
          </w:tcPr>
          <w:p w14:paraId="48B675B1" w14:textId="77777777" w:rsidR="00832471" w:rsidRPr="00220050" w:rsidRDefault="00832471" w:rsidP="00045E68">
            <w:pPr>
              <w:spacing w:line="438" w:lineRule="exact"/>
              <w:rPr>
                <w:sz w:val="16"/>
                <w:szCs w:val="16"/>
              </w:rPr>
            </w:pPr>
            <w:r w:rsidRPr="00220050">
              <w:rPr>
                <w:rFonts w:hint="eastAsia"/>
                <w:sz w:val="16"/>
                <w:szCs w:val="16"/>
              </w:rPr>
              <w:t>平成元年以降</w:t>
            </w:r>
          </w:p>
        </w:tc>
        <w:tc>
          <w:tcPr>
            <w:tcW w:w="3544" w:type="dxa"/>
          </w:tcPr>
          <w:p w14:paraId="1ACDD202" w14:textId="77777777" w:rsidR="00832471" w:rsidRPr="00220050" w:rsidRDefault="00832471" w:rsidP="00045E68">
            <w:pPr>
              <w:spacing w:line="438" w:lineRule="exact"/>
              <w:rPr>
                <w:sz w:val="16"/>
                <w:szCs w:val="16"/>
              </w:rPr>
            </w:pPr>
            <w:r w:rsidRPr="00220050">
              <w:rPr>
                <w:rFonts w:hint="eastAsia"/>
                <w:sz w:val="16"/>
                <w:szCs w:val="16"/>
              </w:rPr>
              <w:t>平成３年　精神薄弱者（知的障害者）に対する日常生活用具の給付及び貸与について</w:t>
            </w:r>
          </w:p>
        </w:tc>
        <w:tc>
          <w:tcPr>
            <w:tcW w:w="3679" w:type="dxa"/>
          </w:tcPr>
          <w:p w14:paraId="64FE5956" w14:textId="77777777" w:rsidR="00832471" w:rsidRPr="00220050" w:rsidRDefault="00832471" w:rsidP="00045E68">
            <w:pPr>
              <w:spacing w:line="438" w:lineRule="exact"/>
              <w:rPr>
                <w:sz w:val="16"/>
                <w:szCs w:val="16"/>
              </w:rPr>
            </w:pPr>
            <w:r w:rsidRPr="00220050">
              <w:rPr>
                <w:rFonts w:hint="eastAsia"/>
                <w:sz w:val="16"/>
                <w:szCs w:val="16"/>
              </w:rPr>
              <w:t>平成12年　介護保険法</w:t>
            </w:r>
            <w:r w:rsidRPr="00220050">
              <w:rPr>
                <w:rFonts w:ascii="Segoe UI Symbol" w:hAnsi="Segoe UI Symbol" w:cs="Segoe UI Symbol" w:hint="eastAsia"/>
                <w:sz w:val="16"/>
                <w:szCs w:val="16"/>
              </w:rPr>
              <w:t>♰</w:t>
            </w:r>
          </w:p>
        </w:tc>
      </w:tr>
      <w:tr w:rsidR="00832471" w:rsidRPr="00220050" w14:paraId="5F4DA23F" w14:textId="77777777" w:rsidTr="00695D0D">
        <w:trPr>
          <w:jc w:val="center"/>
        </w:trPr>
        <w:tc>
          <w:tcPr>
            <w:tcW w:w="1271" w:type="dxa"/>
            <w:vMerge/>
            <w:shd w:val="clear" w:color="auto" w:fill="D9D9D9" w:themeFill="background1" w:themeFillShade="D9"/>
          </w:tcPr>
          <w:p w14:paraId="42A0C19E" w14:textId="77777777" w:rsidR="00832471" w:rsidRPr="00220050" w:rsidRDefault="00832471" w:rsidP="00045E68">
            <w:pPr>
              <w:spacing w:line="438" w:lineRule="exact"/>
              <w:rPr>
                <w:sz w:val="16"/>
                <w:szCs w:val="16"/>
              </w:rPr>
            </w:pPr>
          </w:p>
        </w:tc>
        <w:tc>
          <w:tcPr>
            <w:tcW w:w="3544" w:type="dxa"/>
          </w:tcPr>
          <w:p w14:paraId="2C309793" w14:textId="77777777" w:rsidR="00832471" w:rsidRPr="00220050" w:rsidRDefault="00832471" w:rsidP="00045E68">
            <w:pPr>
              <w:spacing w:line="438" w:lineRule="exact"/>
              <w:rPr>
                <w:sz w:val="16"/>
                <w:szCs w:val="16"/>
              </w:rPr>
            </w:pPr>
            <w:r w:rsidRPr="00220050">
              <w:rPr>
                <w:rFonts w:hint="eastAsia"/>
                <w:sz w:val="16"/>
                <w:szCs w:val="16"/>
              </w:rPr>
              <w:t>平成５年　福祉用具の研究開発及び普及の促進に関する法律※</w:t>
            </w:r>
          </w:p>
        </w:tc>
        <w:tc>
          <w:tcPr>
            <w:tcW w:w="3679" w:type="dxa"/>
          </w:tcPr>
          <w:p w14:paraId="5F33BFB0" w14:textId="77777777" w:rsidR="00832471" w:rsidRPr="00220050" w:rsidRDefault="00832471" w:rsidP="00045E68">
            <w:pPr>
              <w:spacing w:line="438" w:lineRule="exact"/>
              <w:rPr>
                <w:sz w:val="16"/>
                <w:szCs w:val="16"/>
              </w:rPr>
            </w:pPr>
          </w:p>
        </w:tc>
      </w:tr>
    </w:tbl>
    <w:p w14:paraId="67DC8B42" w14:textId="77777777" w:rsidR="00695D0D" w:rsidRDefault="00832471" w:rsidP="00045E68">
      <w:pPr>
        <w:spacing w:line="438" w:lineRule="exact"/>
        <w:rPr>
          <w:rFonts w:ascii="Segoe UI Symbol" w:hAnsi="Segoe UI Symbol" w:cs="Segoe UI Symbol"/>
          <w:sz w:val="16"/>
          <w:szCs w:val="16"/>
        </w:rPr>
      </w:pPr>
      <w:r w:rsidRPr="003B6B90">
        <w:rPr>
          <w:rFonts w:hint="eastAsia"/>
          <w:sz w:val="16"/>
          <w:szCs w:val="16"/>
        </w:rPr>
        <w:t>注　１　※は関連法を、</w:t>
      </w:r>
      <w:r w:rsidRPr="003B6B90">
        <w:rPr>
          <w:rFonts w:ascii="Segoe UI Symbol" w:hAnsi="Segoe UI Symbol" w:cs="Segoe UI Symbol" w:hint="eastAsia"/>
          <w:sz w:val="16"/>
          <w:szCs w:val="16"/>
        </w:rPr>
        <w:t>♰は旅行予定法を示す。</w:t>
      </w:r>
    </w:p>
    <w:p w14:paraId="4410C223" w14:textId="395E0B19" w:rsidR="00832471" w:rsidRPr="00695D0D" w:rsidRDefault="00832471" w:rsidP="00045E68">
      <w:pPr>
        <w:spacing w:line="438" w:lineRule="exact"/>
        <w:rPr>
          <w:rFonts w:ascii="Segoe UI Symbol" w:hAnsi="Segoe UI Symbol" w:cs="Segoe UI Symbol"/>
          <w:sz w:val="16"/>
          <w:szCs w:val="16"/>
        </w:rPr>
      </w:pPr>
      <w:r w:rsidRPr="003B6B90">
        <w:rPr>
          <w:rFonts w:hint="eastAsia"/>
          <w:sz w:val="16"/>
          <w:szCs w:val="16"/>
        </w:rPr>
        <w:t>２　傷痍軍人救護関係法は省略した。</w:t>
      </w:r>
    </w:p>
    <w:p w14:paraId="2415DEE8" w14:textId="4E5DD5D7" w:rsidR="00832471" w:rsidRPr="00695D0D" w:rsidRDefault="00695D0D" w:rsidP="00045E68">
      <w:pPr>
        <w:spacing w:line="438" w:lineRule="exact"/>
        <w:rPr>
          <w:b/>
        </w:rPr>
      </w:pPr>
      <w:r w:rsidRPr="00447484">
        <w:rPr>
          <w:rFonts w:hint="eastAsia"/>
          <w:b/>
        </w:rPr>
        <w:t>図1</w:t>
      </w:r>
      <w:r w:rsidRPr="00447484">
        <w:rPr>
          <w:b/>
        </w:rPr>
        <w:t>-</w:t>
      </w:r>
      <w:r>
        <w:rPr>
          <w:rFonts w:hint="eastAsia"/>
          <w:b/>
        </w:rPr>
        <w:t>4</w:t>
      </w:r>
      <w:r w:rsidRPr="00447484">
        <w:rPr>
          <w:rFonts w:hint="eastAsia"/>
          <w:b/>
        </w:rPr>
        <w:t xml:space="preserve">　</w:t>
      </w:r>
      <w:r w:rsidRPr="00695D0D">
        <w:rPr>
          <w:rFonts w:hint="eastAsia"/>
          <w:b/>
        </w:rPr>
        <w:t>福祉用具関連法・制度年表</w:t>
      </w:r>
    </w:p>
    <w:p w14:paraId="5EA82D83" w14:textId="74E6D061" w:rsidR="005D7EB4" w:rsidRDefault="005D7EB4" w:rsidP="00045E68">
      <w:pPr>
        <w:spacing w:line="438" w:lineRule="exact"/>
      </w:pPr>
    </w:p>
    <w:p w14:paraId="0BA8E33B" w14:textId="77777777" w:rsidR="004D48AF" w:rsidRPr="005D7EB4" w:rsidRDefault="004D48AF" w:rsidP="00045E68">
      <w:pPr>
        <w:spacing w:line="438" w:lineRule="exact"/>
      </w:pPr>
    </w:p>
    <w:tbl>
      <w:tblPr>
        <w:tblStyle w:val="a9"/>
        <w:tblW w:w="0" w:type="auto"/>
        <w:jc w:val="center"/>
        <w:tblLook w:val="04A0" w:firstRow="1" w:lastRow="0" w:firstColumn="1" w:lastColumn="0" w:noHBand="0" w:noVBand="1"/>
      </w:tblPr>
      <w:tblGrid>
        <w:gridCol w:w="562"/>
        <w:gridCol w:w="2694"/>
        <w:gridCol w:w="2551"/>
        <w:gridCol w:w="2687"/>
      </w:tblGrid>
      <w:tr w:rsidR="00832471" w:rsidRPr="00220050" w14:paraId="39F6DB43" w14:textId="77777777" w:rsidTr="00695D0D">
        <w:trPr>
          <w:jc w:val="center"/>
        </w:trPr>
        <w:tc>
          <w:tcPr>
            <w:tcW w:w="562" w:type="dxa"/>
            <w:shd w:val="clear" w:color="auto" w:fill="D9D9D9" w:themeFill="background1" w:themeFillShade="D9"/>
          </w:tcPr>
          <w:p w14:paraId="2875EFDA" w14:textId="77777777" w:rsidR="00832471" w:rsidRPr="00220050" w:rsidRDefault="00832471" w:rsidP="00045E68">
            <w:pPr>
              <w:spacing w:line="438" w:lineRule="exact"/>
              <w:rPr>
                <w:sz w:val="16"/>
                <w:szCs w:val="16"/>
              </w:rPr>
            </w:pPr>
            <w:r w:rsidRPr="00220050">
              <w:rPr>
                <w:rFonts w:hint="eastAsia"/>
                <w:sz w:val="16"/>
                <w:szCs w:val="16"/>
              </w:rPr>
              <w:t>区分</w:t>
            </w:r>
          </w:p>
        </w:tc>
        <w:tc>
          <w:tcPr>
            <w:tcW w:w="2694" w:type="dxa"/>
            <w:shd w:val="clear" w:color="auto" w:fill="D9D9D9" w:themeFill="background1" w:themeFillShade="D9"/>
          </w:tcPr>
          <w:p w14:paraId="4F7F345E" w14:textId="77777777" w:rsidR="00832471" w:rsidRPr="00220050" w:rsidRDefault="00832471" w:rsidP="00045E68">
            <w:pPr>
              <w:spacing w:line="438" w:lineRule="exact"/>
              <w:rPr>
                <w:sz w:val="16"/>
                <w:szCs w:val="16"/>
              </w:rPr>
            </w:pPr>
            <w:r w:rsidRPr="00220050">
              <w:rPr>
                <w:rFonts w:hint="eastAsia"/>
                <w:sz w:val="16"/>
                <w:szCs w:val="16"/>
              </w:rPr>
              <w:t>補装具（更生用）</w:t>
            </w:r>
          </w:p>
        </w:tc>
        <w:tc>
          <w:tcPr>
            <w:tcW w:w="2551" w:type="dxa"/>
            <w:shd w:val="clear" w:color="auto" w:fill="D9D9D9" w:themeFill="background1" w:themeFillShade="D9"/>
          </w:tcPr>
          <w:p w14:paraId="5E08E080" w14:textId="77777777" w:rsidR="00832471" w:rsidRPr="00220050" w:rsidRDefault="00832471" w:rsidP="00045E68">
            <w:pPr>
              <w:spacing w:line="438" w:lineRule="exact"/>
              <w:rPr>
                <w:sz w:val="16"/>
                <w:szCs w:val="16"/>
              </w:rPr>
            </w:pPr>
            <w:r w:rsidRPr="00220050">
              <w:rPr>
                <w:rFonts w:hint="eastAsia"/>
                <w:sz w:val="16"/>
                <w:szCs w:val="16"/>
              </w:rPr>
              <w:t>治療用装具</w:t>
            </w:r>
          </w:p>
        </w:tc>
        <w:tc>
          <w:tcPr>
            <w:tcW w:w="2687" w:type="dxa"/>
            <w:shd w:val="clear" w:color="auto" w:fill="D9D9D9" w:themeFill="background1" w:themeFillShade="D9"/>
          </w:tcPr>
          <w:p w14:paraId="15996CFD" w14:textId="77777777" w:rsidR="00832471" w:rsidRPr="00220050" w:rsidRDefault="00832471" w:rsidP="00045E68">
            <w:pPr>
              <w:spacing w:line="438" w:lineRule="exact"/>
              <w:rPr>
                <w:sz w:val="16"/>
                <w:szCs w:val="16"/>
              </w:rPr>
            </w:pPr>
            <w:r w:rsidRPr="00220050">
              <w:rPr>
                <w:rFonts w:hint="eastAsia"/>
                <w:sz w:val="16"/>
                <w:szCs w:val="16"/>
              </w:rPr>
              <w:t>日常生活用具</w:t>
            </w:r>
          </w:p>
        </w:tc>
      </w:tr>
      <w:tr w:rsidR="00832471" w:rsidRPr="00220050" w14:paraId="2D4DC08A" w14:textId="77777777" w:rsidTr="00695D0D">
        <w:trPr>
          <w:jc w:val="center"/>
        </w:trPr>
        <w:tc>
          <w:tcPr>
            <w:tcW w:w="562" w:type="dxa"/>
            <w:shd w:val="clear" w:color="auto" w:fill="D9D9D9" w:themeFill="background1" w:themeFillShade="D9"/>
          </w:tcPr>
          <w:p w14:paraId="4E465967" w14:textId="77777777" w:rsidR="00832471" w:rsidRDefault="00832471" w:rsidP="00045E68">
            <w:pPr>
              <w:spacing w:line="438" w:lineRule="exact"/>
              <w:rPr>
                <w:sz w:val="16"/>
                <w:szCs w:val="16"/>
              </w:rPr>
            </w:pPr>
            <w:r w:rsidRPr="00220050">
              <w:rPr>
                <w:rFonts w:hint="eastAsia"/>
                <w:sz w:val="16"/>
                <w:szCs w:val="16"/>
              </w:rPr>
              <w:t>性格と</w:t>
            </w:r>
          </w:p>
          <w:p w14:paraId="7BE0A9DE" w14:textId="77777777" w:rsidR="00832471" w:rsidRPr="00220050" w:rsidRDefault="00832471" w:rsidP="00045E68">
            <w:pPr>
              <w:spacing w:line="438" w:lineRule="exact"/>
              <w:rPr>
                <w:sz w:val="16"/>
                <w:szCs w:val="16"/>
              </w:rPr>
            </w:pPr>
            <w:r w:rsidRPr="00220050">
              <w:rPr>
                <w:rFonts w:hint="eastAsia"/>
                <w:sz w:val="16"/>
                <w:szCs w:val="16"/>
              </w:rPr>
              <w:t>目的</w:t>
            </w:r>
          </w:p>
        </w:tc>
        <w:tc>
          <w:tcPr>
            <w:tcW w:w="2694" w:type="dxa"/>
          </w:tcPr>
          <w:p w14:paraId="74E1A79A" w14:textId="77777777" w:rsidR="00832471" w:rsidRPr="00220050" w:rsidRDefault="00832471" w:rsidP="00045E68">
            <w:pPr>
              <w:spacing w:line="438" w:lineRule="exact"/>
              <w:rPr>
                <w:sz w:val="16"/>
                <w:szCs w:val="16"/>
              </w:rPr>
            </w:pPr>
            <w:r w:rsidRPr="00220050">
              <w:rPr>
                <w:rFonts w:hint="eastAsia"/>
                <w:sz w:val="16"/>
                <w:szCs w:val="16"/>
              </w:rPr>
              <w:t>身体障害者（児）が身体の損傷・欠損・機能低下を補うために身体の一部をほかの方法で代行する手段として用い、日常生活上または職業上で常用して、より生活の効率を保つための、恒久的な更生用機器・器具類</w:t>
            </w:r>
          </w:p>
        </w:tc>
        <w:tc>
          <w:tcPr>
            <w:tcW w:w="2551" w:type="dxa"/>
          </w:tcPr>
          <w:p w14:paraId="0FE7A5D3" w14:textId="77777777" w:rsidR="00832471" w:rsidRPr="00220050" w:rsidRDefault="00832471" w:rsidP="00045E68">
            <w:pPr>
              <w:spacing w:line="438" w:lineRule="exact"/>
              <w:rPr>
                <w:sz w:val="16"/>
                <w:szCs w:val="16"/>
              </w:rPr>
            </w:pPr>
            <w:r w:rsidRPr="00220050">
              <w:rPr>
                <w:rFonts w:hint="eastAsia"/>
                <w:sz w:val="16"/>
                <w:szCs w:val="16"/>
              </w:rPr>
              <w:t>治療上必要なもので疾病障害等の回復を図る</w:t>
            </w:r>
          </w:p>
        </w:tc>
        <w:tc>
          <w:tcPr>
            <w:tcW w:w="2687" w:type="dxa"/>
          </w:tcPr>
          <w:p w14:paraId="44D15243" w14:textId="77777777" w:rsidR="00832471" w:rsidRPr="00220050" w:rsidRDefault="00832471" w:rsidP="00045E68">
            <w:pPr>
              <w:spacing w:line="438" w:lineRule="exact"/>
              <w:rPr>
                <w:sz w:val="16"/>
                <w:szCs w:val="16"/>
              </w:rPr>
            </w:pPr>
            <w:r w:rsidRPr="00220050">
              <w:rPr>
                <w:rFonts w:hint="eastAsia"/>
                <w:sz w:val="16"/>
                <w:szCs w:val="16"/>
              </w:rPr>
              <w:t>心身の機能が低下し、日常生活を営むのに支障のある一人暮らし老人、寝たきり老人または住宅重度障害者の日常生活の便宜を図り、介護する家族の負担を軽減するため、障害者等用に改善された用具機器類</w:t>
            </w:r>
          </w:p>
        </w:tc>
      </w:tr>
      <w:tr w:rsidR="00832471" w:rsidRPr="00220050" w14:paraId="67C20BD2" w14:textId="77777777" w:rsidTr="00695D0D">
        <w:trPr>
          <w:jc w:val="center"/>
        </w:trPr>
        <w:tc>
          <w:tcPr>
            <w:tcW w:w="562" w:type="dxa"/>
            <w:shd w:val="clear" w:color="auto" w:fill="D9D9D9" w:themeFill="background1" w:themeFillShade="D9"/>
          </w:tcPr>
          <w:p w14:paraId="1AE02CB3" w14:textId="77777777" w:rsidR="00832471" w:rsidRPr="00220050" w:rsidRDefault="00832471" w:rsidP="00045E68">
            <w:pPr>
              <w:spacing w:line="438" w:lineRule="exact"/>
              <w:rPr>
                <w:sz w:val="16"/>
                <w:szCs w:val="16"/>
              </w:rPr>
            </w:pPr>
            <w:r w:rsidRPr="00220050">
              <w:rPr>
                <w:rFonts w:hint="eastAsia"/>
                <w:sz w:val="16"/>
                <w:szCs w:val="16"/>
              </w:rPr>
              <w:t>身体条件</w:t>
            </w:r>
          </w:p>
        </w:tc>
        <w:tc>
          <w:tcPr>
            <w:tcW w:w="2694" w:type="dxa"/>
          </w:tcPr>
          <w:p w14:paraId="251F9C35" w14:textId="77777777" w:rsidR="00832471" w:rsidRPr="00220050" w:rsidRDefault="00832471" w:rsidP="00045E68">
            <w:pPr>
              <w:spacing w:line="438" w:lineRule="exact"/>
              <w:rPr>
                <w:sz w:val="16"/>
                <w:szCs w:val="16"/>
              </w:rPr>
            </w:pPr>
            <w:r w:rsidRPr="00220050">
              <w:rPr>
                <w:rFonts w:hint="eastAsia"/>
                <w:sz w:val="16"/>
                <w:szCs w:val="16"/>
              </w:rPr>
              <w:t>障害が固定し永続する場合</w:t>
            </w:r>
          </w:p>
          <w:p w14:paraId="48B8542D" w14:textId="77777777" w:rsidR="00832471" w:rsidRPr="00220050" w:rsidRDefault="00832471" w:rsidP="00045E68">
            <w:pPr>
              <w:spacing w:line="438" w:lineRule="exact"/>
              <w:rPr>
                <w:sz w:val="16"/>
                <w:szCs w:val="16"/>
              </w:rPr>
            </w:pPr>
            <w:r w:rsidRPr="00220050">
              <w:rPr>
                <w:sz w:val="16"/>
                <w:szCs w:val="16"/>
              </w:rPr>
              <w:t>Disability</w:t>
            </w:r>
            <w:r w:rsidRPr="00220050">
              <w:rPr>
                <w:rFonts w:hint="eastAsia"/>
                <w:sz w:val="16"/>
                <w:szCs w:val="16"/>
              </w:rPr>
              <w:t>（能力障害の代償）</w:t>
            </w:r>
          </w:p>
          <w:p w14:paraId="628221A8" w14:textId="77777777" w:rsidR="00832471" w:rsidRPr="00220050" w:rsidRDefault="00832471" w:rsidP="00045E68">
            <w:pPr>
              <w:spacing w:line="438" w:lineRule="exact"/>
              <w:rPr>
                <w:sz w:val="16"/>
                <w:szCs w:val="16"/>
              </w:rPr>
            </w:pPr>
            <w:r w:rsidRPr="00220050">
              <w:rPr>
                <w:sz w:val="16"/>
                <w:szCs w:val="16"/>
              </w:rPr>
              <w:t>Handicapped</w:t>
            </w:r>
            <w:r w:rsidRPr="00220050">
              <w:rPr>
                <w:rFonts w:hint="eastAsia"/>
                <w:sz w:val="16"/>
                <w:szCs w:val="16"/>
              </w:rPr>
              <w:t>（社会的不利解消）</w:t>
            </w:r>
          </w:p>
        </w:tc>
        <w:tc>
          <w:tcPr>
            <w:tcW w:w="2551" w:type="dxa"/>
          </w:tcPr>
          <w:p w14:paraId="355205AB" w14:textId="77777777" w:rsidR="00832471" w:rsidRPr="00220050" w:rsidRDefault="00832471" w:rsidP="00045E68">
            <w:pPr>
              <w:spacing w:line="438" w:lineRule="exact"/>
              <w:rPr>
                <w:sz w:val="16"/>
                <w:szCs w:val="16"/>
              </w:rPr>
            </w:pPr>
            <w:r w:rsidRPr="00220050">
              <w:rPr>
                <w:rFonts w:hint="eastAsia"/>
                <w:sz w:val="16"/>
                <w:szCs w:val="16"/>
              </w:rPr>
              <w:t>症状が変化する場合（急性期～亜急性期）</w:t>
            </w:r>
          </w:p>
          <w:p w14:paraId="26B05095" w14:textId="77777777" w:rsidR="00832471" w:rsidRPr="00220050" w:rsidRDefault="00832471" w:rsidP="00045E68">
            <w:pPr>
              <w:spacing w:line="438" w:lineRule="exact"/>
              <w:rPr>
                <w:sz w:val="16"/>
                <w:szCs w:val="16"/>
              </w:rPr>
            </w:pPr>
            <w:r w:rsidRPr="00220050">
              <w:rPr>
                <w:sz w:val="16"/>
                <w:szCs w:val="16"/>
              </w:rPr>
              <w:t>Impairment</w:t>
            </w:r>
            <w:r w:rsidRPr="00220050">
              <w:rPr>
                <w:rFonts w:hint="eastAsia"/>
                <w:sz w:val="16"/>
                <w:szCs w:val="16"/>
              </w:rPr>
              <w:t>（損傷機能不全治療）</w:t>
            </w:r>
          </w:p>
        </w:tc>
        <w:tc>
          <w:tcPr>
            <w:tcW w:w="2687" w:type="dxa"/>
          </w:tcPr>
          <w:p w14:paraId="55102757" w14:textId="77777777" w:rsidR="00832471" w:rsidRPr="00220050" w:rsidRDefault="00832471" w:rsidP="00045E68">
            <w:pPr>
              <w:spacing w:line="438" w:lineRule="exact"/>
              <w:rPr>
                <w:sz w:val="16"/>
                <w:szCs w:val="16"/>
              </w:rPr>
            </w:pPr>
            <w:r w:rsidRPr="00220050">
              <w:rPr>
                <w:rFonts w:hint="eastAsia"/>
                <w:sz w:val="16"/>
                <w:szCs w:val="16"/>
              </w:rPr>
              <w:t>疾病・障害が永続し介助を必要とする場合</w:t>
            </w:r>
          </w:p>
        </w:tc>
      </w:tr>
      <w:tr w:rsidR="00832471" w:rsidRPr="00220050" w14:paraId="70D576B6" w14:textId="77777777" w:rsidTr="00695D0D">
        <w:trPr>
          <w:jc w:val="center"/>
        </w:trPr>
        <w:tc>
          <w:tcPr>
            <w:tcW w:w="562" w:type="dxa"/>
            <w:shd w:val="clear" w:color="auto" w:fill="D9D9D9" w:themeFill="background1" w:themeFillShade="D9"/>
          </w:tcPr>
          <w:p w14:paraId="1A4C619D" w14:textId="77777777" w:rsidR="00832471" w:rsidRPr="00220050" w:rsidRDefault="00832471" w:rsidP="00045E68">
            <w:pPr>
              <w:spacing w:line="438" w:lineRule="exact"/>
              <w:rPr>
                <w:sz w:val="16"/>
                <w:szCs w:val="16"/>
              </w:rPr>
            </w:pPr>
            <w:r w:rsidRPr="00220050">
              <w:rPr>
                <w:rFonts w:hint="eastAsia"/>
                <w:sz w:val="16"/>
                <w:szCs w:val="16"/>
              </w:rPr>
              <w:t>使用期間</w:t>
            </w:r>
          </w:p>
        </w:tc>
        <w:tc>
          <w:tcPr>
            <w:tcW w:w="2694" w:type="dxa"/>
          </w:tcPr>
          <w:p w14:paraId="7F499434" w14:textId="77777777" w:rsidR="00832471" w:rsidRPr="00220050" w:rsidRDefault="00832471" w:rsidP="00045E68">
            <w:pPr>
              <w:spacing w:line="438" w:lineRule="exact"/>
              <w:rPr>
                <w:sz w:val="16"/>
                <w:szCs w:val="16"/>
              </w:rPr>
            </w:pPr>
            <w:r w:rsidRPr="00220050">
              <w:rPr>
                <w:rFonts w:hint="eastAsia"/>
                <w:sz w:val="16"/>
                <w:szCs w:val="16"/>
              </w:rPr>
              <w:t>日常的・継続的に使用する耐用年数が定まっている</w:t>
            </w:r>
          </w:p>
          <w:p w14:paraId="44C79CBB" w14:textId="77777777" w:rsidR="00832471" w:rsidRPr="00220050" w:rsidRDefault="00832471" w:rsidP="00045E68">
            <w:pPr>
              <w:spacing w:line="438" w:lineRule="exact"/>
              <w:rPr>
                <w:sz w:val="16"/>
                <w:szCs w:val="16"/>
              </w:rPr>
            </w:pPr>
            <w:r w:rsidRPr="00220050">
              <w:rPr>
                <w:rFonts w:hint="eastAsia"/>
                <w:sz w:val="16"/>
                <w:szCs w:val="16"/>
              </w:rPr>
              <w:t>破損消耗の場合は、再交付・修理が認められる</w:t>
            </w:r>
          </w:p>
        </w:tc>
        <w:tc>
          <w:tcPr>
            <w:tcW w:w="2551" w:type="dxa"/>
          </w:tcPr>
          <w:p w14:paraId="38D485EE" w14:textId="77777777" w:rsidR="00832471" w:rsidRPr="00220050" w:rsidRDefault="00832471" w:rsidP="00045E68">
            <w:pPr>
              <w:spacing w:line="438" w:lineRule="exact"/>
              <w:rPr>
                <w:sz w:val="16"/>
                <w:szCs w:val="16"/>
              </w:rPr>
            </w:pPr>
            <w:r w:rsidRPr="00220050">
              <w:rPr>
                <w:rFonts w:hint="eastAsia"/>
                <w:sz w:val="16"/>
                <w:szCs w:val="16"/>
              </w:rPr>
              <w:t>不定/短期間の阿合が大半である</w:t>
            </w:r>
          </w:p>
          <w:p w14:paraId="4C22C6B0" w14:textId="77777777" w:rsidR="00832471" w:rsidRPr="00220050" w:rsidRDefault="00832471" w:rsidP="00045E68">
            <w:pPr>
              <w:spacing w:line="438" w:lineRule="exact"/>
              <w:rPr>
                <w:sz w:val="16"/>
                <w:szCs w:val="16"/>
              </w:rPr>
            </w:pPr>
            <w:r w:rsidRPr="00220050">
              <w:rPr>
                <w:rFonts w:hint="eastAsia"/>
                <w:sz w:val="16"/>
                <w:szCs w:val="16"/>
              </w:rPr>
              <w:t>引き続き同じ種類のものの支給は認められない</w:t>
            </w:r>
          </w:p>
        </w:tc>
        <w:tc>
          <w:tcPr>
            <w:tcW w:w="2687" w:type="dxa"/>
          </w:tcPr>
          <w:p w14:paraId="6D2D35DC" w14:textId="77777777" w:rsidR="00832471" w:rsidRPr="00220050" w:rsidRDefault="00832471" w:rsidP="00045E68">
            <w:pPr>
              <w:spacing w:line="438" w:lineRule="exact"/>
              <w:rPr>
                <w:sz w:val="16"/>
                <w:szCs w:val="16"/>
              </w:rPr>
            </w:pPr>
            <w:r w:rsidRPr="00220050">
              <w:rPr>
                <w:rFonts w:hint="eastAsia"/>
                <w:sz w:val="16"/>
                <w:szCs w:val="16"/>
              </w:rPr>
              <w:t>不定期</w:t>
            </w:r>
          </w:p>
          <w:p w14:paraId="7A7836A6" w14:textId="77777777" w:rsidR="00832471" w:rsidRPr="00220050" w:rsidRDefault="00832471" w:rsidP="00045E68">
            <w:pPr>
              <w:spacing w:line="438" w:lineRule="exact"/>
              <w:rPr>
                <w:sz w:val="16"/>
                <w:szCs w:val="16"/>
              </w:rPr>
            </w:pPr>
            <w:r w:rsidRPr="00220050">
              <w:rPr>
                <w:rFonts w:hint="eastAsia"/>
                <w:sz w:val="16"/>
                <w:szCs w:val="16"/>
              </w:rPr>
              <w:t>破損消耗するまで</w:t>
            </w:r>
          </w:p>
        </w:tc>
      </w:tr>
      <w:tr w:rsidR="00832471" w:rsidRPr="00220050" w14:paraId="45A7B326" w14:textId="77777777" w:rsidTr="00695D0D">
        <w:trPr>
          <w:jc w:val="center"/>
        </w:trPr>
        <w:tc>
          <w:tcPr>
            <w:tcW w:w="562" w:type="dxa"/>
            <w:vMerge w:val="restart"/>
            <w:shd w:val="clear" w:color="auto" w:fill="D9D9D9" w:themeFill="background1" w:themeFillShade="D9"/>
          </w:tcPr>
          <w:p w14:paraId="4838206C" w14:textId="77777777" w:rsidR="00832471" w:rsidRPr="00220050" w:rsidRDefault="00832471" w:rsidP="00045E68">
            <w:pPr>
              <w:spacing w:line="438" w:lineRule="exact"/>
              <w:rPr>
                <w:sz w:val="16"/>
                <w:szCs w:val="16"/>
              </w:rPr>
            </w:pPr>
            <w:r w:rsidRPr="00220050">
              <w:rPr>
                <w:rFonts w:hint="eastAsia"/>
                <w:sz w:val="16"/>
                <w:szCs w:val="16"/>
              </w:rPr>
              <w:t>法律</w:t>
            </w:r>
          </w:p>
          <w:p w14:paraId="2C40B643" w14:textId="77777777" w:rsidR="00832471" w:rsidRPr="00220050" w:rsidRDefault="00832471" w:rsidP="00045E68">
            <w:pPr>
              <w:spacing w:line="438" w:lineRule="exact"/>
              <w:rPr>
                <w:sz w:val="16"/>
                <w:szCs w:val="16"/>
              </w:rPr>
            </w:pPr>
          </w:p>
        </w:tc>
        <w:tc>
          <w:tcPr>
            <w:tcW w:w="2694" w:type="dxa"/>
          </w:tcPr>
          <w:p w14:paraId="499CF8D0" w14:textId="77777777" w:rsidR="00832471" w:rsidRPr="00220050" w:rsidRDefault="00832471" w:rsidP="00045E68">
            <w:pPr>
              <w:spacing w:line="438" w:lineRule="exact"/>
              <w:rPr>
                <w:sz w:val="16"/>
                <w:szCs w:val="16"/>
              </w:rPr>
            </w:pPr>
            <w:r w:rsidRPr="00220050">
              <w:rPr>
                <w:rFonts w:hint="eastAsia"/>
                <w:sz w:val="16"/>
                <w:szCs w:val="16"/>
              </w:rPr>
              <w:t>〔社会福祉系〕</w:t>
            </w:r>
          </w:p>
          <w:p w14:paraId="2602208D" w14:textId="77777777" w:rsidR="00832471" w:rsidRPr="00220050" w:rsidRDefault="00832471" w:rsidP="00045E68">
            <w:pPr>
              <w:spacing w:line="438" w:lineRule="exact"/>
              <w:rPr>
                <w:sz w:val="16"/>
                <w:szCs w:val="16"/>
              </w:rPr>
            </w:pPr>
            <w:r w:rsidRPr="00220050">
              <w:rPr>
                <w:rFonts w:hint="eastAsia"/>
                <w:sz w:val="16"/>
                <w:szCs w:val="16"/>
              </w:rPr>
              <w:t>身体障害者福祉法</w:t>
            </w:r>
          </w:p>
          <w:p w14:paraId="3AA784A9" w14:textId="77777777" w:rsidR="00832471" w:rsidRPr="00220050" w:rsidRDefault="00832471" w:rsidP="00045E68">
            <w:pPr>
              <w:spacing w:line="438" w:lineRule="exact"/>
              <w:rPr>
                <w:sz w:val="16"/>
                <w:szCs w:val="16"/>
              </w:rPr>
            </w:pPr>
          </w:p>
          <w:p w14:paraId="47990D27" w14:textId="77777777" w:rsidR="00832471" w:rsidRPr="00220050" w:rsidRDefault="00832471" w:rsidP="00045E68">
            <w:pPr>
              <w:spacing w:line="438" w:lineRule="exact"/>
              <w:rPr>
                <w:sz w:val="16"/>
                <w:szCs w:val="16"/>
              </w:rPr>
            </w:pPr>
            <w:r w:rsidRPr="00220050">
              <w:rPr>
                <w:rFonts w:hint="eastAsia"/>
                <w:sz w:val="16"/>
                <w:szCs w:val="16"/>
              </w:rPr>
              <w:t>〔社会保険系〕</w:t>
            </w:r>
          </w:p>
          <w:p w14:paraId="559A6F21" w14:textId="77777777" w:rsidR="00832471" w:rsidRPr="00220050" w:rsidRDefault="00832471" w:rsidP="00045E68">
            <w:pPr>
              <w:spacing w:line="438" w:lineRule="exact"/>
              <w:rPr>
                <w:sz w:val="16"/>
                <w:szCs w:val="16"/>
              </w:rPr>
            </w:pPr>
            <w:r w:rsidRPr="00220050">
              <w:rPr>
                <w:rFonts w:hint="eastAsia"/>
                <w:sz w:val="16"/>
                <w:szCs w:val="16"/>
              </w:rPr>
              <w:t>介護保険法（平成12年以降）</w:t>
            </w:r>
          </w:p>
          <w:p w14:paraId="20A6164A" w14:textId="77777777" w:rsidR="00832471" w:rsidRPr="00220050" w:rsidRDefault="00832471" w:rsidP="00045E68">
            <w:pPr>
              <w:spacing w:line="438" w:lineRule="exact"/>
              <w:rPr>
                <w:sz w:val="16"/>
                <w:szCs w:val="16"/>
              </w:rPr>
            </w:pPr>
          </w:p>
        </w:tc>
        <w:tc>
          <w:tcPr>
            <w:tcW w:w="2551" w:type="dxa"/>
          </w:tcPr>
          <w:p w14:paraId="1EB1CB6F" w14:textId="77777777" w:rsidR="00832471" w:rsidRPr="00220050" w:rsidRDefault="00832471" w:rsidP="00045E68">
            <w:pPr>
              <w:spacing w:line="438" w:lineRule="exact"/>
              <w:rPr>
                <w:sz w:val="16"/>
                <w:szCs w:val="16"/>
              </w:rPr>
            </w:pPr>
            <w:r w:rsidRPr="00220050">
              <w:rPr>
                <w:rFonts w:hint="eastAsia"/>
                <w:sz w:val="16"/>
                <w:szCs w:val="16"/>
              </w:rPr>
              <w:t>〔社会福祉系〕</w:t>
            </w:r>
          </w:p>
          <w:p w14:paraId="25D61DCB" w14:textId="77777777" w:rsidR="00832471" w:rsidRPr="00220050" w:rsidRDefault="00832471" w:rsidP="00045E68">
            <w:pPr>
              <w:spacing w:line="438" w:lineRule="exact"/>
              <w:rPr>
                <w:sz w:val="16"/>
                <w:szCs w:val="16"/>
              </w:rPr>
            </w:pPr>
            <w:r w:rsidRPr="00220050">
              <w:rPr>
                <w:rFonts w:hint="eastAsia"/>
                <w:sz w:val="16"/>
                <w:szCs w:val="16"/>
              </w:rPr>
              <w:t>生活保護法</w:t>
            </w:r>
          </w:p>
          <w:p w14:paraId="2241BEA1" w14:textId="77777777" w:rsidR="00832471" w:rsidRPr="00220050" w:rsidRDefault="00832471" w:rsidP="00045E68">
            <w:pPr>
              <w:spacing w:line="438" w:lineRule="exact"/>
              <w:rPr>
                <w:sz w:val="16"/>
                <w:szCs w:val="16"/>
              </w:rPr>
            </w:pPr>
            <w:r w:rsidRPr="00220050">
              <w:rPr>
                <w:rFonts w:hint="eastAsia"/>
                <w:sz w:val="16"/>
                <w:szCs w:val="16"/>
              </w:rPr>
              <w:t>老人福祉法</w:t>
            </w:r>
          </w:p>
          <w:p w14:paraId="4F3ADDB6" w14:textId="77777777" w:rsidR="00832471" w:rsidRPr="00220050" w:rsidRDefault="00832471" w:rsidP="00045E68">
            <w:pPr>
              <w:spacing w:line="438" w:lineRule="exact"/>
              <w:rPr>
                <w:sz w:val="16"/>
                <w:szCs w:val="16"/>
              </w:rPr>
            </w:pPr>
            <w:r w:rsidRPr="00220050">
              <w:rPr>
                <w:rFonts w:hint="eastAsia"/>
                <w:sz w:val="16"/>
                <w:szCs w:val="16"/>
              </w:rPr>
              <w:t>〔社会保険系〕</w:t>
            </w:r>
          </w:p>
          <w:p w14:paraId="205863F0" w14:textId="77777777" w:rsidR="00832471" w:rsidRPr="00220050" w:rsidRDefault="00832471" w:rsidP="00045E68">
            <w:pPr>
              <w:spacing w:line="438" w:lineRule="exact"/>
              <w:rPr>
                <w:sz w:val="16"/>
                <w:szCs w:val="16"/>
              </w:rPr>
            </w:pPr>
            <w:r w:rsidRPr="00220050">
              <w:rPr>
                <w:rFonts w:hint="eastAsia"/>
                <w:sz w:val="16"/>
                <w:szCs w:val="16"/>
              </w:rPr>
              <w:t>国民健康保険法</w:t>
            </w:r>
          </w:p>
          <w:p w14:paraId="79FEB956" w14:textId="77777777" w:rsidR="00832471" w:rsidRPr="00220050" w:rsidRDefault="00832471" w:rsidP="00045E68">
            <w:pPr>
              <w:spacing w:line="438" w:lineRule="exact"/>
              <w:rPr>
                <w:sz w:val="16"/>
                <w:szCs w:val="16"/>
              </w:rPr>
            </w:pPr>
            <w:r w:rsidRPr="00220050">
              <w:rPr>
                <w:rFonts w:hint="eastAsia"/>
                <w:sz w:val="16"/>
                <w:szCs w:val="16"/>
              </w:rPr>
              <w:t>健康保険法</w:t>
            </w:r>
          </w:p>
          <w:p w14:paraId="3C191F90" w14:textId="77777777" w:rsidR="00832471" w:rsidRPr="00220050" w:rsidRDefault="00832471" w:rsidP="00045E68">
            <w:pPr>
              <w:spacing w:line="438" w:lineRule="exact"/>
              <w:rPr>
                <w:sz w:val="16"/>
                <w:szCs w:val="16"/>
              </w:rPr>
            </w:pPr>
            <w:r w:rsidRPr="00220050">
              <w:rPr>
                <w:rFonts w:hint="eastAsia"/>
                <w:sz w:val="16"/>
                <w:szCs w:val="16"/>
              </w:rPr>
              <w:t>国家公務員救済組合法</w:t>
            </w:r>
          </w:p>
          <w:p w14:paraId="2ADCB2F4" w14:textId="77777777" w:rsidR="00832471" w:rsidRPr="00220050" w:rsidRDefault="00832471" w:rsidP="00045E68">
            <w:pPr>
              <w:spacing w:line="438" w:lineRule="exact"/>
              <w:rPr>
                <w:sz w:val="16"/>
                <w:szCs w:val="16"/>
              </w:rPr>
            </w:pPr>
            <w:r w:rsidRPr="00220050">
              <w:rPr>
                <w:rFonts w:hint="eastAsia"/>
                <w:sz w:val="16"/>
                <w:szCs w:val="16"/>
              </w:rPr>
              <w:lastRenderedPageBreak/>
              <w:t>地方公務員等共済組合法</w:t>
            </w:r>
          </w:p>
          <w:p w14:paraId="6FC9F3BC" w14:textId="77777777" w:rsidR="00832471" w:rsidRPr="00220050" w:rsidRDefault="00832471" w:rsidP="00045E68">
            <w:pPr>
              <w:spacing w:line="438" w:lineRule="exact"/>
              <w:rPr>
                <w:sz w:val="16"/>
                <w:szCs w:val="16"/>
              </w:rPr>
            </w:pPr>
            <w:r w:rsidRPr="00220050">
              <w:rPr>
                <w:rFonts w:hint="eastAsia"/>
                <w:sz w:val="16"/>
                <w:szCs w:val="16"/>
              </w:rPr>
              <w:t>私立学校教職員救済法</w:t>
            </w:r>
          </w:p>
          <w:p w14:paraId="31985CDF" w14:textId="77777777" w:rsidR="00832471" w:rsidRPr="00220050" w:rsidRDefault="00832471" w:rsidP="00045E68">
            <w:pPr>
              <w:spacing w:line="438" w:lineRule="exact"/>
              <w:rPr>
                <w:sz w:val="16"/>
                <w:szCs w:val="16"/>
              </w:rPr>
            </w:pPr>
            <w:r w:rsidRPr="00220050">
              <w:rPr>
                <w:rFonts w:hint="eastAsia"/>
                <w:sz w:val="16"/>
                <w:szCs w:val="16"/>
              </w:rPr>
              <w:t>農林漁業団体職員共済組合法</w:t>
            </w:r>
          </w:p>
          <w:p w14:paraId="3D2FAE4E" w14:textId="77777777" w:rsidR="00832471" w:rsidRPr="00220050" w:rsidRDefault="00832471" w:rsidP="00045E68">
            <w:pPr>
              <w:spacing w:line="438" w:lineRule="exact"/>
              <w:rPr>
                <w:sz w:val="16"/>
                <w:szCs w:val="16"/>
              </w:rPr>
            </w:pPr>
            <w:r w:rsidRPr="00220050">
              <w:rPr>
                <w:rFonts w:hint="eastAsia"/>
                <w:sz w:val="16"/>
                <w:szCs w:val="16"/>
              </w:rPr>
              <w:t>公共企業体職員等救済組合法</w:t>
            </w:r>
          </w:p>
          <w:p w14:paraId="693EB143" w14:textId="77777777" w:rsidR="00832471" w:rsidRPr="00220050" w:rsidRDefault="00832471" w:rsidP="00045E68">
            <w:pPr>
              <w:spacing w:line="438" w:lineRule="exact"/>
              <w:rPr>
                <w:sz w:val="16"/>
                <w:szCs w:val="16"/>
              </w:rPr>
            </w:pPr>
            <w:r w:rsidRPr="00220050">
              <w:rPr>
                <w:rFonts w:hint="eastAsia"/>
                <w:sz w:val="16"/>
                <w:szCs w:val="16"/>
              </w:rPr>
              <w:t>日雇労働者健康保険法</w:t>
            </w:r>
          </w:p>
          <w:p w14:paraId="252349C2" w14:textId="77777777" w:rsidR="00832471" w:rsidRPr="00220050" w:rsidRDefault="00832471" w:rsidP="00045E68">
            <w:pPr>
              <w:spacing w:line="438" w:lineRule="exact"/>
              <w:rPr>
                <w:sz w:val="16"/>
                <w:szCs w:val="16"/>
              </w:rPr>
            </w:pPr>
            <w:r w:rsidRPr="00220050">
              <w:rPr>
                <w:rFonts w:hint="eastAsia"/>
                <w:sz w:val="16"/>
                <w:szCs w:val="16"/>
              </w:rPr>
              <w:t>自動車損害賠償保障法</w:t>
            </w:r>
          </w:p>
          <w:p w14:paraId="55D158F6" w14:textId="77777777" w:rsidR="00832471" w:rsidRPr="00220050" w:rsidRDefault="00832471" w:rsidP="00045E68">
            <w:pPr>
              <w:spacing w:line="438" w:lineRule="exact"/>
              <w:rPr>
                <w:sz w:val="16"/>
                <w:szCs w:val="16"/>
              </w:rPr>
            </w:pPr>
            <w:r w:rsidRPr="00220050">
              <w:rPr>
                <w:rFonts w:hint="eastAsia"/>
                <w:sz w:val="16"/>
                <w:szCs w:val="16"/>
              </w:rPr>
              <w:t>結核予防法</w:t>
            </w:r>
          </w:p>
        </w:tc>
        <w:tc>
          <w:tcPr>
            <w:tcW w:w="2687" w:type="dxa"/>
            <w:vMerge w:val="restart"/>
          </w:tcPr>
          <w:p w14:paraId="5B4ECC21" w14:textId="77777777" w:rsidR="00832471" w:rsidRPr="00220050" w:rsidRDefault="00832471" w:rsidP="00045E68">
            <w:pPr>
              <w:spacing w:line="438" w:lineRule="exact"/>
              <w:rPr>
                <w:sz w:val="16"/>
                <w:szCs w:val="16"/>
              </w:rPr>
            </w:pPr>
            <w:r w:rsidRPr="00220050">
              <w:rPr>
                <w:rFonts w:hint="eastAsia"/>
                <w:sz w:val="16"/>
                <w:szCs w:val="16"/>
              </w:rPr>
              <w:lastRenderedPageBreak/>
              <w:t>〔社会福祉系〕</w:t>
            </w:r>
          </w:p>
          <w:p w14:paraId="78F9E401" w14:textId="77777777" w:rsidR="00832471" w:rsidRPr="00220050" w:rsidRDefault="00832471" w:rsidP="00045E68">
            <w:pPr>
              <w:spacing w:line="438" w:lineRule="exact"/>
              <w:rPr>
                <w:sz w:val="16"/>
                <w:szCs w:val="16"/>
              </w:rPr>
            </w:pPr>
            <w:r w:rsidRPr="00220050">
              <w:rPr>
                <w:rFonts w:hint="eastAsia"/>
                <w:sz w:val="16"/>
                <w:szCs w:val="16"/>
              </w:rPr>
              <w:t>身体障害者福祉法</w:t>
            </w:r>
          </w:p>
          <w:p w14:paraId="25ACE849" w14:textId="77777777" w:rsidR="00832471" w:rsidRPr="00220050" w:rsidRDefault="00832471" w:rsidP="00045E68">
            <w:pPr>
              <w:spacing w:line="438" w:lineRule="exact"/>
              <w:rPr>
                <w:sz w:val="16"/>
                <w:szCs w:val="16"/>
              </w:rPr>
            </w:pPr>
            <w:r w:rsidRPr="00220050">
              <w:rPr>
                <w:rFonts w:hint="eastAsia"/>
                <w:sz w:val="16"/>
                <w:szCs w:val="16"/>
              </w:rPr>
              <w:t>（だいたい１～２級を対象）</w:t>
            </w:r>
          </w:p>
          <w:p w14:paraId="7557FDFA" w14:textId="77777777" w:rsidR="00832471" w:rsidRPr="00220050" w:rsidRDefault="00832471" w:rsidP="00045E68">
            <w:pPr>
              <w:spacing w:line="438" w:lineRule="exact"/>
              <w:rPr>
                <w:sz w:val="16"/>
                <w:szCs w:val="16"/>
              </w:rPr>
            </w:pPr>
            <w:r w:rsidRPr="00220050">
              <w:rPr>
                <w:rFonts w:hint="eastAsia"/>
                <w:sz w:val="16"/>
                <w:szCs w:val="16"/>
              </w:rPr>
              <w:t>児童福祉法</w:t>
            </w:r>
          </w:p>
          <w:p w14:paraId="4BB74845" w14:textId="77777777" w:rsidR="00832471" w:rsidRPr="00220050" w:rsidRDefault="00832471" w:rsidP="00045E68">
            <w:pPr>
              <w:spacing w:line="438" w:lineRule="exact"/>
              <w:rPr>
                <w:sz w:val="16"/>
                <w:szCs w:val="16"/>
              </w:rPr>
            </w:pPr>
            <w:r w:rsidRPr="00220050">
              <w:rPr>
                <w:rFonts w:hint="eastAsia"/>
                <w:sz w:val="16"/>
                <w:szCs w:val="16"/>
              </w:rPr>
              <w:t>（だいたい１～２級を対象））</w:t>
            </w:r>
          </w:p>
          <w:p w14:paraId="515C60FF" w14:textId="77777777" w:rsidR="00832471" w:rsidRPr="00220050" w:rsidRDefault="00832471" w:rsidP="00045E68">
            <w:pPr>
              <w:spacing w:line="438" w:lineRule="exact"/>
              <w:rPr>
                <w:sz w:val="16"/>
                <w:szCs w:val="16"/>
              </w:rPr>
            </w:pPr>
            <w:r w:rsidRPr="00220050">
              <w:rPr>
                <w:rFonts w:hint="eastAsia"/>
                <w:sz w:val="16"/>
                <w:szCs w:val="16"/>
              </w:rPr>
              <w:lastRenderedPageBreak/>
              <w:t>老人福祉法</w:t>
            </w:r>
          </w:p>
          <w:p w14:paraId="6001FFFC" w14:textId="77777777" w:rsidR="00832471" w:rsidRPr="00220050" w:rsidRDefault="00832471" w:rsidP="00045E68">
            <w:pPr>
              <w:spacing w:line="438" w:lineRule="exact"/>
              <w:rPr>
                <w:sz w:val="16"/>
                <w:szCs w:val="16"/>
              </w:rPr>
            </w:pPr>
            <w:r w:rsidRPr="00220050">
              <w:rPr>
                <w:rFonts w:hint="eastAsia"/>
                <w:sz w:val="16"/>
                <w:szCs w:val="16"/>
              </w:rPr>
              <w:t>（おおむね65歳以上）</w:t>
            </w:r>
          </w:p>
          <w:p w14:paraId="47C64F39" w14:textId="77777777" w:rsidR="00832471" w:rsidRDefault="00832471" w:rsidP="00045E68">
            <w:pPr>
              <w:spacing w:line="438" w:lineRule="exact"/>
              <w:rPr>
                <w:sz w:val="16"/>
                <w:szCs w:val="16"/>
              </w:rPr>
            </w:pPr>
          </w:p>
          <w:p w14:paraId="1DDA0E08" w14:textId="77777777" w:rsidR="00832471" w:rsidRDefault="00832471" w:rsidP="00045E68">
            <w:pPr>
              <w:spacing w:line="438" w:lineRule="exact"/>
              <w:rPr>
                <w:sz w:val="16"/>
                <w:szCs w:val="16"/>
              </w:rPr>
            </w:pPr>
          </w:p>
          <w:p w14:paraId="515917F4" w14:textId="77777777" w:rsidR="00832471" w:rsidRDefault="00832471" w:rsidP="00045E68">
            <w:pPr>
              <w:spacing w:line="438" w:lineRule="exact"/>
              <w:rPr>
                <w:sz w:val="16"/>
                <w:szCs w:val="16"/>
              </w:rPr>
            </w:pPr>
          </w:p>
          <w:p w14:paraId="61F8DDAE" w14:textId="77777777" w:rsidR="00832471" w:rsidRDefault="00832471" w:rsidP="00045E68">
            <w:pPr>
              <w:spacing w:line="438" w:lineRule="exact"/>
              <w:rPr>
                <w:sz w:val="16"/>
                <w:szCs w:val="16"/>
              </w:rPr>
            </w:pPr>
          </w:p>
          <w:p w14:paraId="235D4796" w14:textId="77777777" w:rsidR="00832471" w:rsidRDefault="00832471" w:rsidP="00045E68">
            <w:pPr>
              <w:spacing w:line="438" w:lineRule="exact"/>
              <w:rPr>
                <w:sz w:val="16"/>
                <w:szCs w:val="16"/>
              </w:rPr>
            </w:pPr>
          </w:p>
          <w:p w14:paraId="4C900422" w14:textId="77777777" w:rsidR="00832471" w:rsidRDefault="00832471" w:rsidP="00045E68">
            <w:pPr>
              <w:spacing w:line="438" w:lineRule="exact"/>
              <w:rPr>
                <w:sz w:val="16"/>
                <w:szCs w:val="16"/>
              </w:rPr>
            </w:pPr>
          </w:p>
          <w:p w14:paraId="4BFB607F" w14:textId="77777777" w:rsidR="00832471" w:rsidRPr="00220050" w:rsidRDefault="00832471" w:rsidP="00045E68">
            <w:pPr>
              <w:spacing w:line="438" w:lineRule="exact"/>
              <w:rPr>
                <w:sz w:val="16"/>
                <w:szCs w:val="16"/>
              </w:rPr>
            </w:pPr>
          </w:p>
          <w:p w14:paraId="05B1C14E" w14:textId="77777777" w:rsidR="00832471" w:rsidRPr="00220050" w:rsidRDefault="00832471" w:rsidP="00045E68">
            <w:pPr>
              <w:spacing w:line="438" w:lineRule="exact"/>
              <w:rPr>
                <w:sz w:val="16"/>
                <w:szCs w:val="16"/>
              </w:rPr>
            </w:pPr>
            <w:r w:rsidRPr="00220050">
              <w:rPr>
                <w:rFonts w:hint="eastAsia"/>
                <w:sz w:val="16"/>
                <w:szCs w:val="16"/>
              </w:rPr>
              <w:t>〔社会保険系〕</w:t>
            </w:r>
          </w:p>
          <w:p w14:paraId="0F5186A9" w14:textId="77777777" w:rsidR="00832471" w:rsidRPr="00220050" w:rsidRDefault="00832471" w:rsidP="00045E68">
            <w:pPr>
              <w:spacing w:line="438" w:lineRule="exact"/>
              <w:rPr>
                <w:sz w:val="16"/>
                <w:szCs w:val="16"/>
              </w:rPr>
            </w:pPr>
            <w:r w:rsidRPr="00220050">
              <w:rPr>
                <w:rFonts w:hint="eastAsia"/>
                <w:sz w:val="16"/>
                <w:szCs w:val="16"/>
              </w:rPr>
              <w:t>介護保険法（平成12年以降）</w:t>
            </w:r>
          </w:p>
        </w:tc>
      </w:tr>
      <w:tr w:rsidR="00832471" w:rsidRPr="00220050" w14:paraId="577CF757" w14:textId="77777777" w:rsidTr="00695D0D">
        <w:trPr>
          <w:jc w:val="center"/>
        </w:trPr>
        <w:tc>
          <w:tcPr>
            <w:tcW w:w="562" w:type="dxa"/>
            <w:vMerge/>
            <w:shd w:val="clear" w:color="auto" w:fill="D9D9D9" w:themeFill="background1" w:themeFillShade="D9"/>
          </w:tcPr>
          <w:p w14:paraId="4D9083A8" w14:textId="77777777" w:rsidR="00832471" w:rsidRPr="00220050" w:rsidRDefault="00832471" w:rsidP="00045E68">
            <w:pPr>
              <w:spacing w:line="438" w:lineRule="exact"/>
              <w:rPr>
                <w:sz w:val="16"/>
                <w:szCs w:val="16"/>
              </w:rPr>
            </w:pPr>
          </w:p>
        </w:tc>
        <w:tc>
          <w:tcPr>
            <w:tcW w:w="5245" w:type="dxa"/>
            <w:gridSpan w:val="2"/>
          </w:tcPr>
          <w:p w14:paraId="3C17AF7B" w14:textId="77777777" w:rsidR="00832471" w:rsidRPr="00220050" w:rsidRDefault="00832471" w:rsidP="00045E68">
            <w:pPr>
              <w:spacing w:line="438" w:lineRule="exact"/>
              <w:rPr>
                <w:sz w:val="16"/>
                <w:szCs w:val="16"/>
              </w:rPr>
            </w:pPr>
            <w:r w:rsidRPr="00220050">
              <w:rPr>
                <w:rFonts w:hint="eastAsia"/>
                <w:sz w:val="16"/>
                <w:szCs w:val="16"/>
              </w:rPr>
              <w:t>〔社会保険系〕</w:t>
            </w:r>
          </w:p>
          <w:p w14:paraId="73B3C74A" w14:textId="77777777" w:rsidR="00832471" w:rsidRPr="00220050" w:rsidRDefault="00832471" w:rsidP="00045E68">
            <w:pPr>
              <w:spacing w:line="438" w:lineRule="exact"/>
              <w:rPr>
                <w:sz w:val="16"/>
                <w:szCs w:val="16"/>
              </w:rPr>
            </w:pPr>
            <w:r w:rsidRPr="00220050">
              <w:rPr>
                <w:rFonts w:hint="eastAsia"/>
                <w:sz w:val="16"/>
                <w:szCs w:val="16"/>
              </w:rPr>
              <w:t>両方給付できる制度であるが、身体的状況、使用目的、種目などの限定条件がある。</w:t>
            </w:r>
          </w:p>
          <w:p w14:paraId="52F15845" w14:textId="77777777" w:rsidR="00832471" w:rsidRPr="00220050" w:rsidRDefault="00832471" w:rsidP="00045E68">
            <w:pPr>
              <w:spacing w:line="438" w:lineRule="exact"/>
              <w:rPr>
                <w:sz w:val="16"/>
                <w:szCs w:val="16"/>
              </w:rPr>
            </w:pPr>
          </w:p>
          <w:p w14:paraId="0FD4289C" w14:textId="77777777" w:rsidR="00832471" w:rsidRPr="00220050" w:rsidRDefault="00832471" w:rsidP="00045E68">
            <w:pPr>
              <w:spacing w:line="438" w:lineRule="exact"/>
              <w:rPr>
                <w:sz w:val="16"/>
                <w:szCs w:val="16"/>
              </w:rPr>
            </w:pPr>
            <w:r w:rsidRPr="00220050">
              <w:rPr>
                <w:rFonts w:hint="eastAsia"/>
                <w:sz w:val="16"/>
                <w:szCs w:val="16"/>
              </w:rPr>
              <w:t>労働者災害補償保険法</w:t>
            </w:r>
          </w:p>
          <w:p w14:paraId="59269E78" w14:textId="77777777" w:rsidR="00832471" w:rsidRPr="00220050" w:rsidRDefault="00832471" w:rsidP="00045E68">
            <w:pPr>
              <w:spacing w:line="438" w:lineRule="exact"/>
              <w:rPr>
                <w:sz w:val="16"/>
                <w:szCs w:val="16"/>
              </w:rPr>
            </w:pPr>
            <w:r w:rsidRPr="00220050">
              <w:rPr>
                <w:rFonts w:hint="eastAsia"/>
                <w:sz w:val="16"/>
                <w:szCs w:val="16"/>
              </w:rPr>
              <w:t>船員保険法</w:t>
            </w:r>
          </w:p>
          <w:p w14:paraId="399A4B78" w14:textId="77777777" w:rsidR="00832471" w:rsidRPr="00220050" w:rsidRDefault="00832471" w:rsidP="00045E68">
            <w:pPr>
              <w:spacing w:line="438" w:lineRule="exact"/>
              <w:rPr>
                <w:sz w:val="16"/>
                <w:szCs w:val="16"/>
              </w:rPr>
            </w:pPr>
            <w:r w:rsidRPr="00220050">
              <w:rPr>
                <w:rFonts w:hint="eastAsia"/>
                <w:sz w:val="16"/>
                <w:szCs w:val="16"/>
              </w:rPr>
              <w:t>船員法</w:t>
            </w:r>
          </w:p>
          <w:p w14:paraId="6F4E0751" w14:textId="77777777" w:rsidR="00832471" w:rsidRPr="00220050" w:rsidRDefault="00832471" w:rsidP="00045E68">
            <w:pPr>
              <w:spacing w:line="438" w:lineRule="exact"/>
              <w:rPr>
                <w:sz w:val="16"/>
                <w:szCs w:val="16"/>
              </w:rPr>
            </w:pPr>
            <w:r w:rsidRPr="00220050">
              <w:rPr>
                <w:rFonts w:hint="eastAsia"/>
                <w:sz w:val="16"/>
                <w:szCs w:val="16"/>
              </w:rPr>
              <w:t>国家公務員災害補償法</w:t>
            </w:r>
          </w:p>
          <w:p w14:paraId="1F7BAEA1" w14:textId="77777777" w:rsidR="00832471" w:rsidRPr="00220050" w:rsidRDefault="00832471" w:rsidP="00045E68">
            <w:pPr>
              <w:spacing w:line="438" w:lineRule="exact"/>
              <w:rPr>
                <w:sz w:val="16"/>
                <w:szCs w:val="16"/>
              </w:rPr>
            </w:pPr>
            <w:r w:rsidRPr="00220050">
              <w:rPr>
                <w:rFonts w:hint="eastAsia"/>
                <w:sz w:val="16"/>
                <w:szCs w:val="16"/>
              </w:rPr>
              <w:t>地方公務員災害補償法</w:t>
            </w:r>
          </w:p>
          <w:p w14:paraId="66E7283C" w14:textId="77777777" w:rsidR="00832471" w:rsidRPr="00220050" w:rsidRDefault="00832471" w:rsidP="00045E68">
            <w:pPr>
              <w:spacing w:line="438" w:lineRule="exact"/>
              <w:rPr>
                <w:sz w:val="16"/>
                <w:szCs w:val="16"/>
              </w:rPr>
            </w:pPr>
            <w:r w:rsidRPr="00220050">
              <w:rPr>
                <w:rFonts w:hint="eastAsia"/>
                <w:sz w:val="16"/>
                <w:szCs w:val="16"/>
              </w:rPr>
              <w:t>厚生年金保険法</w:t>
            </w:r>
          </w:p>
          <w:p w14:paraId="4CFF6627" w14:textId="77777777" w:rsidR="00832471" w:rsidRPr="00220050" w:rsidRDefault="00832471" w:rsidP="00045E68">
            <w:pPr>
              <w:spacing w:line="438" w:lineRule="exact"/>
              <w:rPr>
                <w:sz w:val="16"/>
                <w:szCs w:val="16"/>
              </w:rPr>
            </w:pPr>
            <w:r w:rsidRPr="00220050">
              <w:rPr>
                <w:rFonts w:hint="eastAsia"/>
                <w:sz w:val="16"/>
                <w:szCs w:val="16"/>
              </w:rPr>
              <w:t>労働基準法</w:t>
            </w:r>
          </w:p>
        </w:tc>
        <w:tc>
          <w:tcPr>
            <w:tcW w:w="2687" w:type="dxa"/>
            <w:vMerge/>
          </w:tcPr>
          <w:p w14:paraId="7CFED6A2" w14:textId="77777777" w:rsidR="00832471" w:rsidRPr="00220050" w:rsidRDefault="00832471" w:rsidP="00045E68">
            <w:pPr>
              <w:spacing w:line="438" w:lineRule="exact"/>
              <w:rPr>
                <w:sz w:val="16"/>
                <w:szCs w:val="16"/>
              </w:rPr>
            </w:pPr>
          </w:p>
        </w:tc>
      </w:tr>
    </w:tbl>
    <w:p w14:paraId="026F3BEF" w14:textId="77777777" w:rsidR="00695D0D" w:rsidRDefault="00695D0D" w:rsidP="00045E68">
      <w:pPr>
        <w:spacing w:line="438" w:lineRule="exact"/>
        <w:rPr>
          <w:b/>
        </w:rPr>
      </w:pPr>
    </w:p>
    <w:p w14:paraId="1639DC58" w14:textId="314B0B2F" w:rsidR="00832471" w:rsidRPr="004D48AF" w:rsidRDefault="00695D0D" w:rsidP="00045E68">
      <w:pPr>
        <w:spacing w:line="438" w:lineRule="exact"/>
        <w:rPr>
          <w:b/>
        </w:rPr>
      </w:pPr>
      <w:r w:rsidRPr="00447484">
        <w:rPr>
          <w:rFonts w:hint="eastAsia"/>
          <w:b/>
        </w:rPr>
        <w:t>図1</w:t>
      </w:r>
      <w:r w:rsidRPr="00447484">
        <w:rPr>
          <w:b/>
        </w:rPr>
        <w:t>-</w:t>
      </w:r>
      <w:r>
        <w:rPr>
          <w:b/>
        </w:rPr>
        <w:t>5</w:t>
      </w:r>
      <w:r w:rsidRPr="00447484">
        <w:rPr>
          <w:rFonts w:hint="eastAsia"/>
          <w:b/>
        </w:rPr>
        <w:t xml:space="preserve">　</w:t>
      </w:r>
      <w:r w:rsidRPr="00695D0D">
        <w:rPr>
          <w:rFonts w:hint="eastAsia"/>
          <w:b/>
        </w:rPr>
        <w:t>公的制度の対象となる福祉用具―補装具（更生用）・治療用装具・日常生活用具―の性格</w:t>
      </w:r>
    </w:p>
    <w:p w14:paraId="44C6EADE" w14:textId="77777777" w:rsidR="00832471" w:rsidRDefault="00832471" w:rsidP="00045E68">
      <w:pPr>
        <w:spacing w:line="438" w:lineRule="exact"/>
      </w:pPr>
    </w:p>
    <w:p w14:paraId="1E2D2AC1" w14:textId="54992A83" w:rsidR="00832471" w:rsidRDefault="00832471" w:rsidP="00045E68">
      <w:pPr>
        <w:spacing w:line="438" w:lineRule="exact"/>
      </w:pPr>
    </w:p>
    <w:p w14:paraId="6921FBD7" w14:textId="77777777" w:rsidR="004D48AF" w:rsidRDefault="004D48AF" w:rsidP="00045E68">
      <w:pPr>
        <w:spacing w:line="438" w:lineRule="exact"/>
      </w:pPr>
    </w:p>
    <w:p w14:paraId="57C743CA" w14:textId="77777777" w:rsidR="004D48AF" w:rsidRDefault="004D48AF" w:rsidP="00045E68">
      <w:pPr>
        <w:spacing w:line="438" w:lineRule="exact"/>
      </w:pPr>
    </w:p>
    <w:p w14:paraId="0D84D4A6" w14:textId="77777777" w:rsidR="004D48AF" w:rsidRDefault="004D48AF" w:rsidP="00045E68">
      <w:pPr>
        <w:spacing w:line="438" w:lineRule="exact"/>
      </w:pPr>
    </w:p>
    <w:tbl>
      <w:tblPr>
        <w:tblStyle w:val="a9"/>
        <w:tblW w:w="0" w:type="auto"/>
        <w:jc w:val="center"/>
        <w:tblLook w:val="04A0" w:firstRow="1" w:lastRow="0" w:firstColumn="1" w:lastColumn="0" w:noHBand="0" w:noVBand="1"/>
      </w:tblPr>
      <w:tblGrid>
        <w:gridCol w:w="1696"/>
        <w:gridCol w:w="1701"/>
        <w:gridCol w:w="3402"/>
        <w:gridCol w:w="1695"/>
      </w:tblGrid>
      <w:tr w:rsidR="00832471" w:rsidRPr="00220050" w14:paraId="6248263B" w14:textId="77777777" w:rsidTr="00A10337">
        <w:trPr>
          <w:trHeight w:val="208"/>
          <w:jc w:val="center"/>
        </w:trPr>
        <w:tc>
          <w:tcPr>
            <w:tcW w:w="1696" w:type="dxa"/>
            <w:vMerge w:val="restart"/>
            <w:tcBorders>
              <w:tl2br w:val="single" w:sz="4" w:space="0" w:color="auto"/>
            </w:tcBorders>
            <w:shd w:val="clear" w:color="auto" w:fill="D9D9D9" w:themeFill="background1" w:themeFillShade="D9"/>
          </w:tcPr>
          <w:p w14:paraId="45CDFB5D" w14:textId="77777777" w:rsidR="00832471" w:rsidRPr="00220050" w:rsidRDefault="00832471" w:rsidP="00045E68">
            <w:pPr>
              <w:spacing w:line="438" w:lineRule="exact"/>
              <w:rPr>
                <w:sz w:val="16"/>
                <w:szCs w:val="16"/>
              </w:rPr>
            </w:pPr>
            <w:r w:rsidRPr="00220050">
              <w:rPr>
                <w:rFonts w:hint="eastAsia"/>
                <w:sz w:val="16"/>
                <w:szCs w:val="16"/>
              </w:rPr>
              <w:t>区　分</w:t>
            </w:r>
          </w:p>
          <w:p w14:paraId="0A31030B" w14:textId="77777777" w:rsidR="00832471" w:rsidRPr="00220050" w:rsidRDefault="00832471" w:rsidP="00045E68">
            <w:pPr>
              <w:spacing w:line="438" w:lineRule="exact"/>
              <w:rPr>
                <w:sz w:val="16"/>
                <w:szCs w:val="16"/>
              </w:rPr>
            </w:pPr>
          </w:p>
          <w:p w14:paraId="154E71D3" w14:textId="77777777" w:rsidR="00832471" w:rsidRPr="00220050" w:rsidRDefault="00832471" w:rsidP="00045E68">
            <w:pPr>
              <w:spacing w:line="438" w:lineRule="exact"/>
              <w:rPr>
                <w:sz w:val="16"/>
                <w:szCs w:val="16"/>
              </w:rPr>
            </w:pPr>
            <w:r w:rsidRPr="00220050">
              <w:rPr>
                <w:rFonts w:hint="eastAsia"/>
                <w:sz w:val="16"/>
                <w:szCs w:val="16"/>
              </w:rPr>
              <w:lastRenderedPageBreak/>
              <w:t>対　象</w:t>
            </w:r>
          </w:p>
        </w:tc>
        <w:tc>
          <w:tcPr>
            <w:tcW w:w="1701" w:type="dxa"/>
            <w:vMerge w:val="restart"/>
            <w:shd w:val="clear" w:color="auto" w:fill="D9D9D9" w:themeFill="background1" w:themeFillShade="D9"/>
          </w:tcPr>
          <w:p w14:paraId="7D71614C" w14:textId="77777777" w:rsidR="00832471" w:rsidRPr="00220050" w:rsidRDefault="00832471" w:rsidP="00045E68">
            <w:pPr>
              <w:spacing w:line="438" w:lineRule="exact"/>
              <w:rPr>
                <w:sz w:val="16"/>
                <w:szCs w:val="16"/>
                <w:vertAlign w:val="superscript"/>
              </w:rPr>
            </w:pPr>
            <w:r w:rsidRPr="00220050">
              <w:rPr>
                <w:rFonts w:hint="eastAsia"/>
                <w:sz w:val="16"/>
                <w:szCs w:val="16"/>
              </w:rPr>
              <w:lastRenderedPageBreak/>
              <w:t>補装具</w:t>
            </w:r>
            <w:r w:rsidRPr="00220050">
              <w:rPr>
                <w:rFonts w:hint="eastAsia"/>
                <w:sz w:val="16"/>
                <w:szCs w:val="16"/>
                <w:vertAlign w:val="superscript"/>
              </w:rPr>
              <w:t>１）</w:t>
            </w:r>
          </w:p>
          <w:p w14:paraId="01AEA2EA" w14:textId="77777777" w:rsidR="00832471" w:rsidRDefault="00832471" w:rsidP="00045E68">
            <w:pPr>
              <w:spacing w:line="438" w:lineRule="exact"/>
              <w:rPr>
                <w:sz w:val="16"/>
                <w:szCs w:val="16"/>
              </w:rPr>
            </w:pPr>
            <w:r w:rsidRPr="00220050">
              <w:rPr>
                <w:rFonts w:hint="eastAsia"/>
                <w:sz w:val="16"/>
                <w:szCs w:val="16"/>
              </w:rPr>
              <w:t>（主に、</w:t>
            </w:r>
          </w:p>
          <w:p w14:paraId="23AC99B1" w14:textId="77777777" w:rsidR="00832471" w:rsidRPr="00220050" w:rsidRDefault="00832471" w:rsidP="00045E68">
            <w:pPr>
              <w:spacing w:line="438" w:lineRule="exact"/>
              <w:rPr>
                <w:sz w:val="16"/>
                <w:szCs w:val="16"/>
              </w:rPr>
            </w:pPr>
            <w:r w:rsidRPr="00220050">
              <w:rPr>
                <w:rFonts w:hint="eastAsia"/>
                <w:sz w:val="16"/>
                <w:szCs w:val="16"/>
              </w:rPr>
              <w:lastRenderedPageBreak/>
              <w:t>身体障害者福祉法）</w:t>
            </w:r>
          </w:p>
        </w:tc>
        <w:tc>
          <w:tcPr>
            <w:tcW w:w="5097" w:type="dxa"/>
            <w:gridSpan w:val="2"/>
            <w:shd w:val="clear" w:color="auto" w:fill="D9D9D9" w:themeFill="background1" w:themeFillShade="D9"/>
          </w:tcPr>
          <w:p w14:paraId="2F90D500" w14:textId="77777777" w:rsidR="00832471" w:rsidRPr="00220050" w:rsidRDefault="00832471" w:rsidP="00045E68">
            <w:pPr>
              <w:spacing w:line="438" w:lineRule="exact"/>
              <w:rPr>
                <w:sz w:val="16"/>
                <w:szCs w:val="16"/>
              </w:rPr>
            </w:pPr>
            <w:r w:rsidRPr="00220050">
              <w:rPr>
                <w:rFonts w:hint="eastAsia"/>
                <w:sz w:val="16"/>
                <w:szCs w:val="16"/>
              </w:rPr>
              <w:lastRenderedPageBreak/>
              <w:t>日常生活用具</w:t>
            </w:r>
          </w:p>
        </w:tc>
      </w:tr>
      <w:tr w:rsidR="00832471" w:rsidRPr="00220050" w14:paraId="115E76A9" w14:textId="77777777" w:rsidTr="00A10337">
        <w:trPr>
          <w:trHeight w:val="540"/>
          <w:jc w:val="center"/>
        </w:trPr>
        <w:tc>
          <w:tcPr>
            <w:tcW w:w="1696" w:type="dxa"/>
            <w:vMerge/>
            <w:tcBorders>
              <w:tl2br w:val="single" w:sz="4" w:space="0" w:color="auto"/>
            </w:tcBorders>
            <w:shd w:val="clear" w:color="auto" w:fill="D9D9D9" w:themeFill="background1" w:themeFillShade="D9"/>
          </w:tcPr>
          <w:p w14:paraId="04EF9F59" w14:textId="77777777" w:rsidR="00832471" w:rsidRPr="00220050" w:rsidRDefault="00832471" w:rsidP="00045E68">
            <w:pPr>
              <w:spacing w:line="438" w:lineRule="exact"/>
              <w:rPr>
                <w:sz w:val="16"/>
                <w:szCs w:val="16"/>
              </w:rPr>
            </w:pPr>
          </w:p>
        </w:tc>
        <w:tc>
          <w:tcPr>
            <w:tcW w:w="1701" w:type="dxa"/>
            <w:vMerge/>
            <w:shd w:val="clear" w:color="auto" w:fill="D9D9D9" w:themeFill="background1" w:themeFillShade="D9"/>
          </w:tcPr>
          <w:p w14:paraId="77C0BABF" w14:textId="77777777" w:rsidR="00832471" w:rsidRPr="00220050" w:rsidRDefault="00832471" w:rsidP="00045E68">
            <w:pPr>
              <w:spacing w:line="438" w:lineRule="exact"/>
              <w:rPr>
                <w:sz w:val="16"/>
                <w:szCs w:val="16"/>
              </w:rPr>
            </w:pPr>
          </w:p>
        </w:tc>
        <w:tc>
          <w:tcPr>
            <w:tcW w:w="3402" w:type="dxa"/>
            <w:tcBorders>
              <w:right w:val="dotted" w:sz="4" w:space="0" w:color="auto"/>
            </w:tcBorders>
            <w:shd w:val="clear" w:color="auto" w:fill="D9D9D9" w:themeFill="background1" w:themeFillShade="D9"/>
          </w:tcPr>
          <w:p w14:paraId="37C9320A" w14:textId="77777777" w:rsidR="00832471" w:rsidRPr="00220050" w:rsidRDefault="00832471" w:rsidP="00045E68">
            <w:pPr>
              <w:spacing w:line="438" w:lineRule="exact"/>
              <w:rPr>
                <w:sz w:val="16"/>
                <w:szCs w:val="16"/>
              </w:rPr>
            </w:pPr>
            <w:r w:rsidRPr="00220050">
              <w:rPr>
                <w:rFonts w:hint="eastAsia"/>
                <w:sz w:val="16"/>
                <w:szCs w:val="16"/>
              </w:rPr>
              <w:t>給付・貸与種目</w:t>
            </w:r>
          </w:p>
        </w:tc>
        <w:tc>
          <w:tcPr>
            <w:tcW w:w="1695" w:type="dxa"/>
            <w:tcBorders>
              <w:left w:val="dotted" w:sz="4" w:space="0" w:color="auto"/>
            </w:tcBorders>
            <w:shd w:val="clear" w:color="auto" w:fill="D9D9D9" w:themeFill="background1" w:themeFillShade="D9"/>
          </w:tcPr>
          <w:p w14:paraId="3C917ED4" w14:textId="77777777" w:rsidR="00832471" w:rsidRPr="00220050" w:rsidRDefault="00832471" w:rsidP="00045E68">
            <w:pPr>
              <w:spacing w:line="438" w:lineRule="exact"/>
              <w:rPr>
                <w:sz w:val="16"/>
                <w:szCs w:val="16"/>
              </w:rPr>
            </w:pPr>
            <w:r w:rsidRPr="00220050">
              <w:rPr>
                <w:rFonts w:hint="eastAsia"/>
                <w:sz w:val="16"/>
                <w:szCs w:val="16"/>
              </w:rPr>
              <w:t>年齢区分</w:t>
            </w:r>
            <w:r w:rsidRPr="00220050">
              <w:rPr>
                <w:rFonts w:hint="eastAsia"/>
                <w:sz w:val="16"/>
                <w:szCs w:val="16"/>
                <w:vertAlign w:val="superscript"/>
              </w:rPr>
              <w:t>２）</w:t>
            </w:r>
          </w:p>
          <w:p w14:paraId="34BB52A6" w14:textId="77777777" w:rsidR="00832471" w:rsidRPr="00220050" w:rsidRDefault="00832471" w:rsidP="00045E68">
            <w:pPr>
              <w:spacing w:line="438" w:lineRule="exact"/>
              <w:rPr>
                <w:sz w:val="16"/>
                <w:szCs w:val="16"/>
              </w:rPr>
            </w:pPr>
            <w:r w:rsidRPr="00220050">
              <w:rPr>
                <w:rFonts w:hint="eastAsia"/>
                <w:sz w:val="16"/>
                <w:szCs w:val="16"/>
              </w:rPr>
              <w:lastRenderedPageBreak/>
              <w:t>児☆</w:t>
            </w:r>
            <w:r>
              <w:rPr>
                <w:rFonts w:hint="eastAsia"/>
                <w:sz w:val="16"/>
                <w:szCs w:val="16"/>
              </w:rPr>
              <w:t xml:space="preserve">　</w:t>
            </w:r>
            <w:r w:rsidRPr="00220050">
              <w:rPr>
                <w:rFonts w:hint="eastAsia"/>
                <w:sz w:val="16"/>
                <w:szCs w:val="16"/>
              </w:rPr>
              <w:t>者〇</w:t>
            </w:r>
            <w:r>
              <w:rPr>
                <w:rFonts w:hint="eastAsia"/>
                <w:sz w:val="16"/>
                <w:szCs w:val="16"/>
              </w:rPr>
              <w:t xml:space="preserve">　</w:t>
            </w:r>
            <w:r w:rsidRPr="00220050">
              <w:rPr>
                <w:rFonts w:hint="eastAsia"/>
                <w:sz w:val="16"/>
                <w:szCs w:val="16"/>
              </w:rPr>
              <w:t>老△</w:t>
            </w:r>
          </w:p>
        </w:tc>
      </w:tr>
      <w:tr w:rsidR="00832471" w:rsidRPr="00220050" w14:paraId="39F4E5F5" w14:textId="77777777" w:rsidTr="00A10337">
        <w:trPr>
          <w:jc w:val="center"/>
        </w:trPr>
        <w:tc>
          <w:tcPr>
            <w:tcW w:w="1696" w:type="dxa"/>
            <w:shd w:val="clear" w:color="auto" w:fill="D9D9D9" w:themeFill="background1" w:themeFillShade="D9"/>
          </w:tcPr>
          <w:p w14:paraId="6FFAE864" w14:textId="77777777" w:rsidR="00832471" w:rsidRPr="00220050" w:rsidRDefault="00832471" w:rsidP="00045E68">
            <w:pPr>
              <w:spacing w:line="438" w:lineRule="exact"/>
              <w:rPr>
                <w:sz w:val="16"/>
                <w:szCs w:val="16"/>
              </w:rPr>
            </w:pPr>
            <w:r w:rsidRPr="00220050">
              <w:rPr>
                <w:rFonts w:hint="eastAsia"/>
                <w:sz w:val="16"/>
                <w:szCs w:val="16"/>
              </w:rPr>
              <w:lastRenderedPageBreak/>
              <w:t>視覚障害</w:t>
            </w:r>
          </w:p>
        </w:tc>
        <w:tc>
          <w:tcPr>
            <w:tcW w:w="1701" w:type="dxa"/>
          </w:tcPr>
          <w:p w14:paraId="07B22A9C" w14:textId="77777777" w:rsidR="00832471" w:rsidRPr="00220050" w:rsidRDefault="00832471" w:rsidP="00045E68">
            <w:pPr>
              <w:spacing w:line="438" w:lineRule="exact"/>
              <w:rPr>
                <w:sz w:val="16"/>
                <w:szCs w:val="16"/>
              </w:rPr>
            </w:pPr>
            <w:r w:rsidRPr="00220050">
              <w:rPr>
                <w:rFonts w:hint="eastAsia"/>
                <w:sz w:val="16"/>
                <w:szCs w:val="16"/>
              </w:rPr>
              <w:t>盲人安全杖</w:t>
            </w:r>
          </w:p>
          <w:p w14:paraId="591953E6" w14:textId="77777777" w:rsidR="00832471" w:rsidRPr="00220050" w:rsidRDefault="00832471" w:rsidP="00045E68">
            <w:pPr>
              <w:spacing w:line="438" w:lineRule="exact"/>
              <w:rPr>
                <w:sz w:val="16"/>
                <w:szCs w:val="16"/>
              </w:rPr>
            </w:pPr>
            <w:r w:rsidRPr="00220050">
              <w:rPr>
                <w:rFonts w:hint="eastAsia"/>
                <w:sz w:val="16"/>
                <w:szCs w:val="16"/>
              </w:rPr>
              <w:t>義眼</w:t>
            </w:r>
          </w:p>
          <w:p w14:paraId="3BB4855B" w14:textId="77777777" w:rsidR="00832471" w:rsidRPr="00220050" w:rsidRDefault="00832471" w:rsidP="00045E68">
            <w:pPr>
              <w:spacing w:line="438" w:lineRule="exact"/>
              <w:rPr>
                <w:sz w:val="16"/>
                <w:szCs w:val="16"/>
              </w:rPr>
            </w:pPr>
            <w:r w:rsidRPr="00220050">
              <w:rPr>
                <w:rFonts w:hint="eastAsia"/>
                <w:sz w:val="16"/>
                <w:szCs w:val="16"/>
              </w:rPr>
              <w:t>眼鏡</w:t>
            </w:r>
          </w:p>
          <w:p w14:paraId="176CD5FE" w14:textId="77777777" w:rsidR="00832471" w:rsidRPr="00220050" w:rsidRDefault="00832471" w:rsidP="00045E68">
            <w:pPr>
              <w:spacing w:line="438" w:lineRule="exact"/>
              <w:rPr>
                <w:sz w:val="16"/>
                <w:szCs w:val="16"/>
              </w:rPr>
            </w:pPr>
            <w:r w:rsidRPr="00220050">
              <w:rPr>
                <w:rFonts w:hint="eastAsia"/>
                <w:sz w:val="16"/>
                <w:szCs w:val="16"/>
              </w:rPr>
              <w:t>点字器</w:t>
            </w:r>
          </w:p>
        </w:tc>
        <w:tc>
          <w:tcPr>
            <w:tcW w:w="3402" w:type="dxa"/>
            <w:tcBorders>
              <w:right w:val="dotted" w:sz="4" w:space="0" w:color="auto"/>
            </w:tcBorders>
          </w:tcPr>
          <w:p w14:paraId="455A3442" w14:textId="77777777" w:rsidR="00832471" w:rsidRPr="00220050" w:rsidRDefault="00832471" w:rsidP="00045E68">
            <w:pPr>
              <w:spacing w:line="438" w:lineRule="exact"/>
              <w:rPr>
                <w:sz w:val="16"/>
                <w:szCs w:val="16"/>
              </w:rPr>
            </w:pPr>
            <w:r w:rsidRPr="00220050">
              <w:rPr>
                <w:rFonts w:hint="eastAsia"/>
                <w:sz w:val="16"/>
                <w:szCs w:val="16"/>
              </w:rPr>
              <w:t>テープレコーダー</w:t>
            </w:r>
          </w:p>
          <w:p w14:paraId="3093B0A7" w14:textId="77777777" w:rsidR="00832471" w:rsidRDefault="00832471" w:rsidP="00045E68">
            <w:pPr>
              <w:spacing w:line="438" w:lineRule="exact"/>
              <w:rPr>
                <w:sz w:val="16"/>
                <w:szCs w:val="16"/>
              </w:rPr>
            </w:pPr>
            <w:r w:rsidRPr="00220050">
              <w:rPr>
                <w:rFonts w:hint="eastAsia"/>
                <w:sz w:val="16"/>
                <w:szCs w:val="16"/>
              </w:rPr>
              <w:t>点字タイプライター</w:t>
            </w:r>
          </w:p>
          <w:p w14:paraId="2CECC6FE" w14:textId="77777777" w:rsidR="00832471" w:rsidRPr="00220050" w:rsidRDefault="00832471" w:rsidP="00045E68">
            <w:pPr>
              <w:spacing w:line="438" w:lineRule="exact"/>
              <w:rPr>
                <w:sz w:val="16"/>
                <w:szCs w:val="16"/>
              </w:rPr>
            </w:pPr>
            <w:r>
              <w:rPr>
                <w:rFonts w:hint="eastAsia"/>
                <w:sz w:val="16"/>
                <w:szCs w:val="16"/>
              </w:rPr>
              <w:t>盲人用カナタイプライター</w:t>
            </w:r>
          </w:p>
          <w:p w14:paraId="129ACD53" w14:textId="77777777" w:rsidR="00832471" w:rsidRPr="00220050" w:rsidRDefault="00832471" w:rsidP="00045E68">
            <w:pPr>
              <w:spacing w:line="438" w:lineRule="exact"/>
              <w:rPr>
                <w:sz w:val="16"/>
                <w:szCs w:val="16"/>
              </w:rPr>
            </w:pPr>
            <w:r w:rsidRPr="00220050">
              <w:rPr>
                <w:rFonts w:hint="eastAsia"/>
                <w:sz w:val="16"/>
                <w:szCs w:val="16"/>
              </w:rPr>
              <w:t>視覚障害者用ワードプロセッサー</w:t>
            </w:r>
          </w:p>
          <w:p w14:paraId="57C3B4D4" w14:textId="77777777" w:rsidR="00832471" w:rsidRPr="00220050" w:rsidRDefault="00832471" w:rsidP="00045E68">
            <w:pPr>
              <w:spacing w:line="438" w:lineRule="exact"/>
              <w:rPr>
                <w:sz w:val="16"/>
                <w:szCs w:val="16"/>
              </w:rPr>
            </w:pPr>
            <w:r w:rsidRPr="00220050">
              <w:rPr>
                <w:rFonts w:hint="eastAsia"/>
                <w:sz w:val="16"/>
                <w:szCs w:val="16"/>
              </w:rPr>
              <w:t>盲人用テープレコーダー</w:t>
            </w:r>
          </w:p>
          <w:p w14:paraId="09FD1464" w14:textId="77777777" w:rsidR="00832471" w:rsidRPr="00220050" w:rsidRDefault="00832471" w:rsidP="00045E68">
            <w:pPr>
              <w:spacing w:line="438" w:lineRule="exact"/>
              <w:rPr>
                <w:sz w:val="16"/>
                <w:szCs w:val="16"/>
              </w:rPr>
            </w:pPr>
            <w:r w:rsidRPr="00220050">
              <w:rPr>
                <w:rFonts w:hint="eastAsia"/>
                <w:sz w:val="16"/>
                <w:szCs w:val="16"/>
              </w:rPr>
              <w:t>盲人用タイムスイッチ</w:t>
            </w:r>
          </w:p>
          <w:p w14:paraId="4D03FEF8" w14:textId="77777777" w:rsidR="00832471" w:rsidRPr="00220050" w:rsidRDefault="00832471" w:rsidP="00045E68">
            <w:pPr>
              <w:spacing w:line="438" w:lineRule="exact"/>
              <w:rPr>
                <w:sz w:val="16"/>
                <w:szCs w:val="16"/>
              </w:rPr>
            </w:pPr>
            <w:r w:rsidRPr="00220050">
              <w:rPr>
                <w:rFonts w:hint="eastAsia"/>
                <w:sz w:val="16"/>
                <w:szCs w:val="16"/>
              </w:rPr>
              <w:t>盲人用時計</w:t>
            </w:r>
          </w:p>
          <w:p w14:paraId="2D59443D" w14:textId="77777777" w:rsidR="00832471" w:rsidRPr="00220050" w:rsidRDefault="00832471" w:rsidP="00045E68">
            <w:pPr>
              <w:spacing w:line="438" w:lineRule="exact"/>
              <w:rPr>
                <w:sz w:val="16"/>
                <w:szCs w:val="16"/>
              </w:rPr>
            </w:pPr>
            <w:r w:rsidRPr="00220050">
              <w:rPr>
                <w:rFonts w:hint="eastAsia"/>
                <w:sz w:val="16"/>
                <w:szCs w:val="16"/>
              </w:rPr>
              <w:t>盲人用電卓</w:t>
            </w:r>
          </w:p>
          <w:p w14:paraId="549BB153" w14:textId="77777777" w:rsidR="00832471" w:rsidRPr="00220050" w:rsidRDefault="00832471" w:rsidP="00045E68">
            <w:pPr>
              <w:spacing w:line="438" w:lineRule="exact"/>
              <w:rPr>
                <w:sz w:val="16"/>
                <w:szCs w:val="16"/>
              </w:rPr>
            </w:pPr>
            <w:r w:rsidRPr="00220050">
              <w:rPr>
                <w:rFonts w:hint="eastAsia"/>
                <w:sz w:val="16"/>
                <w:szCs w:val="16"/>
              </w:rPr>
              <w:t>盲人用秤</w:t>
            </w:r>
          </w:p>
          <w:p w14:paraId="73EE9CD5" w14:textId="77777777" w:rsidR="00832471" w:rsidRPr="00220050" w:rsidRDefault="00832471" w:rsidP="00045E68">
            <w:pPr>
              <w:spacing w:line="438" w:lineRule="exact"/>
              <w:rPr>
                <w:sz w:val="16"/>
                <w:szCs w:val="16"/>
              </w:rPr>
            </w:pPr>
            <w:r w:rsidRPr="00220050">
              <w:rPr>
                <w:rFonts w:hint="eastAsia"/>
                <w:sz w:val="16"/>
                <w:szCs w:val="16"/>
              </w:rPr>
              <w:t>盲人用体温計（音声式）</w:t>
            </w:r>
          </w:p>
          <w:p w14:paraId="240395DC" w14:textId="77777777" w:rsidR="00832471" w:rsidRPr="00220050" w:rsidRDefault="00832471" w:rsidP="00045E68">
            <w:pPr>
              <w:spacing w:line="438" w:lineRule="exact"/>
              <w:rPr>
                <w:sz w:val="16"/>
                <w:szCs w:val="16"/>
              </w:rPr>
            </w:pPr>
            <w:r w:rsidRPr="00220050">
              <w:rPr>
                <w:rFonts w:hint="eastAsia"/>
                <w:sz w:val="16"/>
                <w:szCs w:val="16"/>
              </w:rPr>
              <w:t>盲人用体重計</w:t>
            </w:r>
          </w:p>
          <w:p w14:paraId="3898E3C7" w14:textId="77777777" w:rsidR="00832471" w:rsidRPr="00220050" w:rsidRDefault="00832471" w:rsidP="00045E68">
            <w:pPr>
              <w:spacing w:line="438" w:lineRule="exact"/>
              <w:rPr>
                <w:sz w:val="16"/>
                <w:szCs w:val="16"/>
              </w:rPr>
            </w:pPr>
            <w:r w:rsidRPr="00220050">
              <w:rPr>
                <w:rFonts w:hint="eastAsia"/>
                <w:sz w:val="16"/>
                <w:szCs w:val="16"/>
              </w:rPr>
              <w:t>電磁調理器</w:t>
            </w:r>
          </w:p>
          <w:p w14:paraId="5C670E60" w14:textId="77777777" w:rsidR="00832471" w:rsidRPr="00220050" w:rsidRDefault="00832471" w:rsidP="00045E68">
            <w:pPr>
              <w:spacing w:line="438" w:lineRule="exact"/>
              <w:rPr>
                <w:sz w:val="16"/>
                <w:szCs w:val="16"/>
              </w:rPr>
            </w:pPr>
            <w:r w:rsidRPr="00220050">
              <w:rPr>
                <w:rFonts w:hint="eastAsia"/>
                <w:sz w:val="16"/>
                <w:szCs w:val="16"/>
              </w:rPr>
              <w:t>点字図書</w:t>
            </w:r>
          </w:p>
          <w:p w14:paraId="789F64D8" w14:textId="77777777" w:rsidR="00832471" w:rsidRPr="00220050" w:rsidRDefault="00832471" w:rsidP="00045E68">
            <w:pPr>
              <w:spacing w:line="438" w:lineRule="exact"/>
              <w:rPr>
                <w:sz w:val="16"/>
                <w:szCs w:val="16"/>
              </w:rPr>
            </w:pPr>
            <w:r w:rsidRPr="00220050">
              <w:rPr>
                <w:rFonts w:hint="eastAsia"/>
                <w:sz w:val="16"/>
                <w:szCs w:val="16"/>
              </w:rPr>
              <w:t>視覚障害者用拡大読書器</w:t>
            </w:r>
          </w:p>
          <w:p w14:paraId="15ECA8DC" w14:textId="77777777" w:rsidR="00832471" w:rsidRPr="00220050" w:rsidRDefault="00832471" w:rsidP="00045E68">
            <w:pPr>
              <w:spacing w:line="438" w:lineRule="exact"/>
              <w:rPr>
                <w:sz w:val="16"/>
                <w:szCs w:val="16"/>
              </w:rPr>
            </w:pPr>
            <w:r w:rsidRPr="00220050">
              <w:rPr>
                <w:rFonts w:hint="eastAsia"/>
                <w:sz w:val="16"/>
                <w:szCs w:val="16"/>
              </w:rPr>
              <w:t>歩行時間延長信号機用小型送信機</w:t>
            </w:r>
          </w:p>
        </w:tc>
        <w:tc>
          <w:tcPr>
            <w:tcW w:w="1695" w:type="dxa"/>
            <w:tcBorders>
              <w:left w:val="dotted" w:sz="4" w:space="0" w:color="auto"/>
            </w:tcBorders>
          </w:tcPr>
          <w:p w14:paraId="3316B319" w14:textId="77777777" w:rsidR="00832471" w:rsidRDefault="00832471" w:rsidP="00045E68">
            <w:pPr>
              <w:pStyle w:val="a4"/>
              <w:numPr>
                <w:ilvl w:val="0"/>
                <w:numId w:val="29"/>
              </w:numPr>
              <w:spacing w:line="438" w:lineRule="exact"/>
              <w:ind w:leftChars="0" w:left="0" w:firstLine="0"/>
              <w:rPr>
                <w:sz w:val="16"/>
                <w:szCs w:val="16"/>
              </w:rPr>
            </w:pPr>
            <w:r>
              <w:rPr>
                <w:rFonts w:hint="eastAsia"/>
                <w:sz w:val="16"/>
                <w:szCs w:val="16"/>
              </w:rPr>
              <w:t xml:space="preserve">　×　　×</w:t>
            </w:r>
          </w:p>
          <w:p w14:paraId="08E1A23F" w14:textId="77777777" w:rsidR="00832471" w:rsidRDefault="00832471" w:rsidP="00045E68">
            <w:pPr>
              <w:pStyle w:val="a4"/>
              <w:numPr>
                <w:ilvl w:val="0"/>
                <w:numId w:val="29"/>
              </w:numPr>
              <w:spacing w:line="438" w:lineRule="exact"/>
              <w:ind w:leftChars="0" w:left="0" w:firstLine="0"/>
              <w:rPr>
                <w:sz w:val="16"/>
                <w:szCs w:val="16"/>
              </w:rPr>
            </w:pPr>
            <w:r>
              <w:rPr>
                <w:rFonts w:hint="eastAsia"/>
                <w:sz w:val="16"/>
                <w:szCs w:val="16"/>
              </w:rPr>
              <w:t xml:space="preserve">　〇　　×</w:t>
            </w:r>
          </w:p>
          <w:p w14:paraId="531A0E65" w14:textId="77777777" w:rsidR="00832471" w:rsidRPr="003B6B90" w:rsidRDefault="00832471" w:rsidP="00045E68">
            <w:pPr>
              <w:spacing w:line="438" w:lineRule="exact"/>
              <w:rPr>
                <w:sz w:val="16"/>
                <w:szCs w:val="16"/>
              </w:rPr>
            </w:pPr>
            <w:r w:rsidRPr="003B6B90">
              <w:rPr>
                <w:rFonts w:hint="eastAsia"/>
                <w:sz w:val="16"/>
                <w:szCs w:val="16"/>
              </w:rPr>
              <w:t>☆</w:t>
            </w:r>
            <w:r>
              <w:rPr>
                <w:rFonts w:hint="eastAsia"/>
                <w:sz w:val="16"/>
                <w:szCs w:val="16"/>
              </w:rPr>
              <w:t xml:space="preserve">　</w:t>
            </w:r>
            <w:r w:rsidRPr="003B6B90">
              <w:rPr>
                <w:rFonts w:hint="eastAsia"/>
                <w:sz w:val="16"/>
                <w:szCs w:val="16"/>
              </w:rPr>
              <w:t xml:space="preserve">　〇　　×</w:t>
            </w:r>
          </w:p>
          <w:p w14:paraId="29A72BC8" w14:textId="77777777" w:rsidR="00832471" w:rsidRDefault="00832471" w:rsidP="00045E68">
            <w:pPr>
              <w:spacing w:line="438" w:lineRule="exact"/>
              <w:rPr>
                <w:sz w:val="16"/>
                <w:szCs w:val="16"/>
              </w:rPr>
            </w:pPr>
            <w:r>
              <w:rPr>
                <w:rFonts w:hint="eastAsia"/>
                <w:sz w:val="16"/>
                <w:szCs w:val="16"/>
              </w:rPr>
              <w:t>×　　〇　　×</w:t>
            </w:r>
          </w:p>
          <w:p w14:paraId="0D477180" w14:textId="77777777" w:rsidR="00832471" w:rsidRDefault="00832471" w:rsidP="00045E68">
            <w:pPr>
              <w:spacing w:line="438" w:lineRule="exact"/>
              <w:rPr>
                <w:sz w:val="16"/>
                <w:szCs w:val="16"/>
              </w:rPr>
            </w:pPr>
            <w:r>
              <w:rPr>
                <w:rFonts w:hint="eastAsia"/>
                <w:sz w:val="16"/>
                <w:szCs w:val="16"/>
              </w:rPr>
              <w:t>×　　〇　　×</w:t>
            </w:r>
          </w:p>
          <w:p w14:paraId="08D9E6D0" w14:textId="77777777" w:rsidR="00832471" w:rsidRDefault="00832471" w:rsidP="00045E68">
            <w:pPr>
              <w:spacing w:line="438" w:lineRule="exact"/>
              <w:rPr>
                <w:sz w:val="16"/>
                <w:szCs w:val="16"/>
              </w:rPr>
            </w:pPr>
            <w:r>
              <w:rPr>
                <w:rFonts w:hint="eastAsia"/>
                <w:sz w:val="16"/>
                <w:szCs w:val="16"/>
              </w:rPr>
              <w:t>×　　〇　　×</w:t>
            </w:r>
          </w:p>
          <w:p w14:paraId="2A786C97" w14:textId="77777777" w:rsidR="00832471" w:rsidRDefault="00832471" w:rsidP="00045E68">
            <w:pPr>
              <w:spacing w:line="438" w:lineRule="exact"/>
              <w:rPr>
                <w:sz w:val="16"/>
                <w:szCs w:val="16"/>
              </w:rPr>
            </w:pPr>
            <w:r>
              <w:rPr>
                <w:rFonts w:hint="eastAsia"/>
                <w:sz w:val="16"/>
                <w:szCs w:val="16"/>
              </w:rPr>
              <w:t>×　　〇　　×</w:t>
            </w:r>
          </w:p>
          <w:p w14:paraId="68EAAB14" w14:textId="77777777" w:rsidR="00832471" w:rsidRDefault="00832471" w:rsidP="00045E68">
            <w:pPr>
              <w:spacing w:line="438" w:lineRule="exact"/>
              <w:rPr>
                <w:sz w:val="16"/>
                <w:szCs w:val="16"/>
              </w:rPr>
            </w:pPr>
            <w:r>
              <w:rPr>
                <w:rFonts w:hint="eastAsia"/>
                <w:sz w:val="16"/>
                <w:szCs w:val="16"/>
              </w:rPr>
              <w:t>☆　　〇　　×</w:t>
            </w:r>
          </w:p>
          <w:p w14:paraId="0DB21063" w14:textId="77777777" w:rsidR="00832471" w:rsidRDefault="00832471" w:rsidP="00045E68">
            <w:pPr>
              <w:spacing w:line="438" w:lineRule="exact"/>
              <w:rPr>
                <w:sz w:val="16"/>
                <w:szCs w:val="16"/>
              </w:rPr>
            </w:pPr>
            <w:r>
              <w:rPr>
                <w:rFonts w:hint="eastAsia"/>
                <w:sz w:val="16"/>
                <w:szCs w:val="16"/>
              </w:rPr>
              <w:t>☆　　〇　　×</w:t>
            </w:r>
          </w:p>
          <w:p w14:paraId="032B4B95" w14:textId="77777777" w:rsidR="00832471" w:rsidRDefault="00832471" w:rsidP="00045E68">
            <w:pPr>
              <w:spacing w:line="438" w:lineRule="exact"/>
              <w:rPr>
                <w:sz w:val="16"/>
                <w:szCs w:val="16"/>
              </w:rPr>
            </w:pPr>
            <w:r>
              <w:rPr>
                <w:rFonts w:hint="eastAsia"/>
                <w:sz w:val="16"/>
                <w:szCs w:val="16"/>
              </w:rPr>
              <w:t>☆　　〇　　×</w:t>
            </w:r>
          </w:p>
          <w:p w14:paraId="2EFF4DA6" w14:textId="77777777" w:rsidR="00832471" w:rsidRDefault="00832471" w:rsidP="00045E68">
            <w:pPr>
              <w:spacing w:line="438" w:lineRule="exact"/>
              <w:rPr>
                <w:sz w:val="16"/>
                <w:szCs w:val="16"/>
              </w:rPr>
            </w:pPr>
            <w:r>
              <w:rPr>
                <w:rFonts w:hint="eastAsia"/>
                <w:sz w:val="16"/>
                <w:szCs w:val="16"/>
              </w:rPr>
              <w:t>×　　〇　　×</w:t>
            </w:r>
          </w:p>
          <w:p w14:paraId="1352ADD4" w14:textId="77777777" w:rsidR="00832471" w:rsidRDefault="00832471" w:rsidP="00045E68">
            <w:pPr>
              <w:spacing w:line="438" w:lineRule="exact"/>
              <w:rPr>
                <w:sz w:val="16"/>
                <w:szCs w:val="16"/>
              </w:rPr>
            </w:pPr>
            <w:r>
              <w:rPr>
                <w:rFonts w:hint="eastAsia"/>
                <w:sz w:val="16"/>
                <w:szCs w:val="16"/>
              </w:rPr>
              <w:t>×　　〇　　×</w:t>
            </w:r>
          </w:p>
          <w:p w14:paraId="65E3644C" w14:textId="77777777" w:rsidR="00832471" w:rsidRDefault="00832471" w:rsidP="00045E68">
            <w:pPr>
              <w:spacing w:line="438" w:lineRule="exact"/>
              <w:rPr>
                <w:sz w:val="16"/>
                <w:szCs w:val="16"/>
              </w:rPr>
            </w:pPr>
            <w:r>
              <w:rPr>
                <w:rFonts w:hint="eastAsia"/>
                <w:sz w:val="16"/>
                <w:szCs w:val="16"/>
              </w:rPr>
              <w:t>☆　　〇　　×</w:t>
            </w:r>
          </w:p>
          <w:p w14:paraId="5F8B9FFC" w14:textId="77777777" w:rsidR="00832471" w:rsidRDefault="00832471" w:rsidP="00045E68">
            <w:pPr>
              <w:spacing w:line="438" w:lineRule="exact"/>
              <w:rPr>
                <w:sz w:val="16"/>
                <w:szCs w:val="16"/>
              </w:rPr>
            </w:pPr>
            <w:r>
              <w:rPr>
                <w:rFonts w:hint="eastAsia"/>
                <w:sz w:val="16"/>
                <w:szCs w:val="16"/>
              </w:rPr>
              <w:t>☆　　〇　　×</w:t>
            </w:r>
          </w:p>
          <w:p w14:paraId="0A85615D" w14:textId="77777777" w:rsidR="00832471" w:rsidRPr="003B6B90" w:rsidRDefault="00832471" w:rsidP="00045E68">
            <w:pPr>
              <w:spacing w:line="438" w:lineRule="exact"/>
              <w:rPr>
                <w:sz w:val="16"/>
                <w:szCs w:val="16"/>
              </w:rPr>
            </w:pPr>
            <w:r>
              <w:rPr>
                <w:rFonts w:hint="eastAsia"/>
                <w:sz w:val="16"/>
                <w:szCs w:val="16"/>
              </w:rPr>
              <w:t>☆　　〇　　×</w:t>
            </w:r>
          </w:p>
        </w:tc>
      </w:tr>
      <w:tr w:rsidR="00832471" w:rsidRPr="00220050" w14:paraId="3F6B35FE" w14:textId="77777777" w:rsidTr="00A10337">
        <w:trPr>
          <w:jc w:val="center"/>
        </w:trPr>
        <w:tc>
          <w:tcPr>
            <w:tcW w:w="1696" w:type="dxa"/>
            <w:shd w:val="clear" w:color="auto" w:fill="D9D9D9" w:themeFill="background1" w:themeFillShade="D9"/>
          </w:tcPr>
          <w:p w14:paraId="0326B230" w14:textId="77777777" w:rsidR="00832471" w:rsidRPr="00220050" w:rsidRDefault="00832471" w:rsidP="00045E68">
            <w:pPr>
              <w:spacing w:line="438" w:lineRule="exact"/>
              <w:rPr>
                <w:sz w:val="16"/>
                <w:szCs w:val="16"/>
              </w:rPr>
            </w:pPr>
            <w:r w:rsidRPr="00220050">
              <w:rPr>
                <w:rFonts w:hint="eastAsia"/>
                <w:sz w:val="16"/>
                <w:szCs w:val="16"/>
              </w:rPr>
              <w:t>視覚障害・</w:t>
            </w:r>
          </w:p>
          <w:p w14:paraId="7E8E882B" w14:textId="77777777" w:rsidR="00832471" w:rsidRPr="00220050" w:rsidRDefault="00832471" w:rsidP="00045E68">
            <w:pPr>
              <w:spacing w:line="438" w:lineRule="exact"/>
              <w:rPr>
                <w:sz w:val="16"/>
                <w:szCs w:val="16"/>
              </w:rPr>
            </w:pPr>
            <w:r w:rsidRPr="00220050">
              <w:rPr>
                <w:rFonts w:hint="eastAsia"/>
                <w:sz w:val="16"/>
                <w:szCs w:val="16"/>
              </w:rPr>
              <w:t>音声・</w:t>
            </w:r>
          </w:p>
          <w:p w14:paraId="3D0AC452" w14:textId="77777777" w:rsidR="00832471" w:rsidRPr="00220050" w:rsidRDefault="00832471" w:rsidP="00045E68">
            <w:pPr>
              <w:spacing w:line="438" w:lineRule="exact"/>
              <w:rPr>
                <w:sz w:val="16"/>
                <w:szCs w:val="16"/>
              </w:rPr>
            </w:pPr>
            <w:r w:rsidRPr="00220050">
              <w:rPr>
                <w:rFonts w:hint="eastAsia"/>
                <w:sz w:val="16"/>
                <w:szCs w:val="16"/>
              </w:rPr>
              <w:t>言語機能障害</w:t>
            </w:r>
          </w:p>
        </w:tc>
        <w:tc>
          <w:tcPr>
            <w:tcW w:w="1701" w:type="dxa"/>
          </w:tcPr>
          <w:p w14:paraId="611A6184" w14:textId="77777777" w:rsidR="00832471" w:rsidRPr="00220050" w:rsidRDefault="00832471" w:rsidP="00045E68">
            <w:pPr>
              <w:spacing w:line="438" w:lineRule="exact"/>
              <w:rPr>
                <w:sz w:val="16"/>
                <w:szCs w:val="16"/>
              </w:rPr>
            </w:pPr>
            <w:r w:rsidRPr="00220050">
              <w:rPr>
                <w:rFonts w:hint="eastAsia"/>
                <w:sz w:val="16"/>
                <w:szCs w:val="16"/>
              </w:rPr>
              <w:t>補聴器</w:t>
            </w:r>
          </w:p>
          <w:p w14:paraId="4C1BFC17" w14:textId="77777777" w:rsidR="00832471" w:rsidRPr="00220050" w:rsidRDefault="00832471" w:rsidP="00045E68">
            <w:pPr>
              <w:spacing w:line="438" w:lineRule="exact"/>
              <w:rPr>
                <w:sz w:val="16"/>
                <w:szCs w:val="16"/>
              </w:rPr>
            </w:pPr>
            <w:r w:rsidRPr="00220050">
              <w:rPr>
                <w:rFonts w:hint="eastAsia"/>
                <w:sz w:val="16"/>
                <w:szCs w:val="16"/>
              </w:rPr>
              <w:t>人口喉頭</w:t>
            </w:r>
          </w:p>
        </w:tc>
        <w:tc>
          <w:tcPr>
            <w:tcW w:w="3402" w:type="dxa"/>
            <w:tcBorders>
              <w:right w:val="dotted" w:sz="4" w:space="0" w:color="auto"/>
            </w:tcBorders>
          </w:tcPr>
          <w:p w14:paraId="68A2D0D9" w14:textId="77777777" w:rsidR="00832471" w:rsidRPr="00220050" w:rsidRDefault="00832471" w:rsidP="00045E68">
            <w:pPr>
              <w:spacing w:line="438" w:lineRule="exact"/>
              <w:rPr>
                <w:sz w:val="16"/>
                <w:szCs w:val="16"/>
              </w:rPr>
            </w:pPr>
            <w:r w:rsidRPr="00220050">
              <w:rPr>
                <w:rFonts w:hint="eastAsia"/>
                <w:sz w:val="16"/>
                <w:szCs w:val="16"/>
              </w:rPr>
              <w:t>聴覚障害者用屋内信号装置</w:t>
            </w:r>
          </w:p>
          <w:p w14:paraId="49331482" w14:textId="77777777" w:rsidR="00832471" w:rsidRPr="00220050" w:rsidRDefault="00832471" w:rsidP="00045E68">
            <w:pPr>
              <w:spacing w:line="438" w:lineRule="exact"/>
              <w:rPr>
                <w:sz w:val="16"/>
                <w:szCs w:val="16"/>
              </w:rPr>
            </w:pPr>
            <w:r w:rsidRPr="00220050">
              <w:rPr>
                <w:rFonts w:hint="eastAsia"/>
                <w:sz w:val="16"/>
                <w:szCs w:val="16"/>
              </w:rPr>
              <w:t>聴覚障害者用通信装置</w:t>
            </w:r>
          </w:p>
          <w:p w14:paraId="47A6ACD9" w14:textId="77777777" w:rsidR="00832471" w:rsidRPr="00220050" w:rsidRDefault="00832471" w:rsidP="00045E68">
            <w:pPr>
              <w:spacing w:line="438" w:lineRule="exact"/>
              <w:rPr>
                <w:sz w:val="16"/>
                <w:szCs w:val="16"/>
              </w:rPr>
            </w:pPr>
            <w:r w:rsidRPr="00220050">
              <w:rPr>
                <w:rFonts w:hint="eastAsia"/>
                <w:sz w:val="16"/>
                <w:szCs w:val="16"/>
              </w:rPr>
              <w:t>文字放送デコーダー</w:t>
            </w:r>
          </w:p>
        </w:tc>
        <w:tc>
          <w:tcPr>
            <w:tcW w:w="1695" w:type="dxa"/>
            <w:tcBorders>
              <w:left w:val="dotted" w:sz="4" w:space="0" w:color="auto"/>
            </w:tcBorders>
          </w:tcPr>
          <w:p w14:paraId="6041D0B4" w14:textId="77777777" w:rsidR="00832471" w:rsidRDefault="00832471" w:rsidP="00045E68">
            <w:pPr>
              <w:spacing w:line="438" w:lineRule="exact"/>
              <w:rPr>
                <w:sz w:val="16"/>
                <w:szCs w:val="16"/>
              </w:rPr>
            </w:pPr>
            <w:r>
              <w:rPr>
                <w:rFonts w:hint="eastAsia"/>
                <w:sz w:val="16"/>
                <w:szCs w:val="16"/>
              </w:rPr>
              <w:t>×　　〇　　×</w:t>
            </w:r>
          </w:p>
          <w:p w14:paraId="57F07B5B" w14:textId="77777777" w:rsidR="00832471" w:rsidRDefault="00832471" w:rsidP="00045E68">
            <w:pPr>
              <w:spacing w:line="438" w:lineRule="exact"/>
              <w:rPr>
                <w:sz w:val="16"/>
                <w:szCs w:val="16"/>
              </w:rPr>
            </w:pPr>
            <w:r>
              <w:rPr>
                <w:rFonts w:hint="eastAsia"/>
                <w:sz w:val="16"/>
                <w:szCs w:val="16"/>
              </w:rPr>
              <w:t>☆　　〇　　×</w:t>
            </w:r>
          </w:p>
          <w:p w14:paraId="3FB93676" w14:textId="77777777" w:rsidR="00832471" w:rsidRPr="00220050" w:rsidRDefault="00832471" w:rsidP="00045E68">
            <w:pPr>
              <w:spacing w:line="438" w:lineRule="exact"/>
              <w:rPr>
                <w:sz w:val="16"/>
                <w:szCs w:val="16"/>
              </w:rPr>
            </w:pPr>
            <w:r>
              <w:rPr>
                <w:rFonts w:hint="eastAsia"/>
                <w:sz w:val="16"/>
                <w:szCs w:val="16"/>
              </w:rPr>
              <w:t>☆　　〇　　×</w:t>
            </w:r>
          </w:p>
        </w:tc>
      </w:tr>
      <w:tr w:rsidR="00832471" w:rsidRPr="00220050" w14:paraId="34A3D786" w14:textId="77777777" w:rsidTr="00A10337">
        <w:trPr>
          <w:jc w:val="center"/>
        </w:trPr>
        <w:tc>
          <w:tcPr>
            <w:tcW w:w="1696" w:type="dxa"/>
            <w:shd w:val="clear" w:color="auto" w:fill="D9D9D9" w:themeFill="background1" w:themeFillShade="D9"/>
          </w:tcPr>
          <w:p w14:paraId="0F03250C" w14:textId="77777777" w:rsidR="00832471" w:rsidRPr="00220050" w:rsidRDefault="00832471" w:rsidP="00045E68">
            <w:pPr>
              <w:spacing w:line="438" w:lineRule="exact"/>
              <w:rPr>
                <w:sz w:val="16"/>
                <w:szCs w:val="16"/>
              </w:rPr>
            </w:pPr>
            <w:r w:rsidRPr="00220050">
              <w:rPr>
                <w:rFonts w:hint="eastAsia"/>
                <w:sz w:val="16"/>
                <w:szCs w:val="16"/>
              </w:rPr>
              <w:t>肢体不自由・</w:t>
            </w:r>
          </w:p>
          <w:p w14:paraId="06B0F3B0" w14:textId="77777777" w:rsidR="00832471" w:rsidRPr="00220050" w:rsidRDefault="00832471" w:rsidP="00045E68">
            <w:pPr>
              <w:spacing w:line="438" w:lineRule="exact"/>
              <w:rPr>
                <w:sz w:val="16"/>
                <w:szCs w:val="16"/>
              </w:rPr>
            </w:pPr>
            <w:r w:rsidRPr="00220050">
              <w:rPr>
                <w:rFonts w:hint="eastAsia"/>
                <w:sz w:val="16"/>
                <w:szCs w:val="16"/>
              </w:rPr>
              <w:t>体幹機能障害</w:t>
            </w:r>
          </w:p>
        </w:tc>
        <w:tc>
          <w:tcPr>
            <w:tcW w:w="1701" w:type="dxa"/>
          </w:tcPr>
          <w:p w14:paraId="4D814E80" w14:textId="77777777" w:rsidR="00832471" w:rsidRPr="00220050" w:rsidRDefault="00832471" w:rsidP="00045E68">
            <w:pPr>
              <w:spacing w:line="438" w:lineRule="exact"/>
              <w:rPr>
                <w:sz w:val="16"/>
                <w:szCs w:val="16"/>
              </w:rPr>
            </w:pPr>
            <w:r w:rsidRPr="00220050">
              <w:rPr>
                <w:rFonts w:hint="eastAsia"/>
                <w:sz w:val="16"/>
                <w:szCs w:val="16"/>
              </w:rPr>
              <w:t>車いす</w:t>
            </w:r>
            <w:r w:rsidRPr="00220050">
              <w:rPr>
                <w:rFonts w:ascii="Segoe UI Symbol" w:hAnsi="Segoe UI Symbol" w:cs="Segoe UI Symbol" w:hint="eastAsia"/>
                <w:sz w:val="16"/>
                <w:szCs w:val="16"/>
              </w:rPr>
              <w:t>♰</w:t>
            </w:r>
          </w:p>
          <w:p w14:paraId="74AD5ABD" w14:textId="77777777" w:rsidR="00832471" w:rsidRPr="00220050" w:rsidRDefault="00832471" w:rsidP="00045E68">
            <w:pPr>
              <w:spacing w:line="438" w:lineRule="exact"/>
              <w:rPr>
                <w:sz w:val="16"/>
                <w:szCs w:val="16"/>
              </w:rPr>
            </w:pPr>
            <w:r w:rsidRPr="00220050">
              <w:rPr>
                <w:rFonts w:hint="eastAsia"/>
                <w:sz w:val="16"/>
                <w:szCs w:val="16"/>
              </w:rPr>
              <w:t>電動車いす</w:t>
            </w:r>
          </w:p>
          <w:p w14:paraId="397F077C" w14:textId="77777777" w:rsidR="00832471" w:rsidRPr="00220050" w:rsidRDefault="00832471" w:rsidP="00045E68">
            <w:pPr>
              <w:spacing w:line="438" w:lineRule="exact"/>
              <w:rPr>
                <w:sz w:val="16"/>
                <w:szCs w:val="16"/>
              </w:rPr>
            </w:pPr>
            <w:r w:rsidRPr="00220050">
              <w:rPr>
                <w:rFonts w:hint="eastAsia"/>
                <w:sz w:val="16"/>
                <w:szCs w:val="16"/>
              </w:rPr>
              <w:t>座位保持いす</w:t>
            </w:r>
          </w:p>
          <w:p w14:paraId="594EFF94" w14:textId="77777777" w:rsidR="00832471" w:rsidRPr="00220050" w:rsidRDefault="00832471" w:rsidP="00045E68">
            <w:pPr>
              <w:spacing w:line="438" w:lineRule="exact"/>
              <w:rPr>
                <w:sz w:val="16"/>
                <w:szCs w:val="16"/>
              </w:rPr>
            </w:pPr>
            <w:r w:rsidRPr="00220050">
              <w:rPr>
                <w:rFonts w:hint="eastAsia"/>
                <w:sz w:val="16"/>
                <w:szCs w:val="16"/>
              </w:rPr>
              <w:t>起立保持具</w:t>
            </w:r>
          </w:p>
          <w:p w14:paraId="46AFC14F" w14:textId="77777777" w:rsidR="00832471" w:rsidRPr="00220050" w:rsidRDefault="00832471" w:rsidP="00045E68">
            <w:pPr>
              <w:spacing w:line="438" w:lineRule="exact"/>
              <w:rPr>
                <w:sz w:val="16"/>
                <w:szCs w:val="16"/>
              </w:rPr>
            </w:pPr>
            <w:r w:rsidRPr="00220050">
              <w:rPr>
                <w:rFonts w:hint="eastAsia"/>
                <w:sz w:val="16"/>
                <w:szCs w:val="16"/>
              </w:rPr>
              <w:t>歩行器</w:t>
            </w:r>
            <w:r w:rsidRPr="00220050">
              <w:rPr>
                <w:rFonts w:ascii="Segoe UI Symbol" w:hAnsi="Segoe UI Symbol" w:cs="Segoe UI Symbol" w:hint="eastAsia"/>
                <w:sz w:val="16"/>
                <w:szCs w:val="16"/>
              </w:rPr>
              <w:t>♰</w:t>
            </w:r>
          </w:p>
          <w:p w14:paraId="5F97C6CB" w14:textId="77777777" w:rsidR="00832471" w:rsidRPr="00220050" w:rsidRDefault="00832471" w:rsidP="00045E68">
            <w:pPr>
              <w:spacing w:line="438" w:lineRule="exact"/>
              <w:rPr>
                <w:sz w:val="16"/>
                <w:szCs w:val="16"/>
              </w:rPr>
            </w:pPr>
            <w:r w:rsidRPr="00220050">
              <w:rPr>
                <w:rFonts w:hint="eastAsia"/>
                <w:sz w:val="16"/>
                <w:szCs w:val="16"/>
              </w:rPr>
              <w:t>頭部保護帽</w:t>
            </w:r>
          </w:p>
          <w:p w14:paraId="5CB24471" w14:textId="77777777" w:rsidR="00832471" w:rsidRPr="00220050" w:rsidRDefault="00832471" w:rsidP="00045E68">
            <w:pPr>
              <w:spacing w:line="438" w:lineRule="exact"/>
              <w:rPr>
                <w:sz w:val="16"/>
                <w:szCs w:val="16"/>
              </w:rPr>
            </w:pPr>
            <w:r w:rsidRPr="00220050">
              <w:rPr>
                <w:rFonts w:hint="eastAsia"/>
                <w:sz w:val="16"/>
                <w:szCs w:val="16"/>
              </w:rPr>
              <w:t>排便補助具</w:t>
            </w:r>
          </w:p>
          <w:p w14:paraId="3DF89611" w14:textId="77777777" w:rsidR="00832471" w:rsidRPr="00220050" w:rsidRDefault="00832471" w:rsidP="00045E68">
            <w:pPr>
              <w:spacing w:line="438" w:lineRule="exact"/>
              <w:rPr>
                <w:sz w:val="16"/>
                <w:szCs w:val="16"/>
              </w:rPr>
            </w:pPr>
            <w:r w:rsidRPr="00220050">
              <w:rPr>
                <w:rFonts w:hint="eastAsia"/>
                <w:sz w:val="16"/>
                <w:szCs w:val="16"/>
              </w:rPr>
              <w:t>収尿器</w:t>
            </w:r>
          </w:p>
          <w:p w14:paraId="04A1DD0D" w14:textId="77777777" w:rsidR="00832471" w:rsidRPr="00220050" w:rsidRDefault="00832471" w:rsidP="00045E68">
            <w:pPr>
              <w:spacing w:line="438" w:lineRule="exact"/>
              <w:rPr>
                <w:sz w:val="16"/>
                <w:szCs w:val="16"/>
              </w:rPr>
            </w:pPr>
            <w:r w:rsidRPr="00220050">
              <w:rPr>
                <w:rFonts w:hint="eastAsia"/>
                <w:sz w:val="16"/>
                <w:szCs w:val="16"/>
              </w:rPr>
              <w:lastRenderedPageBreak/>
              <w:t>歩行補助杖</w:t>
            </w:r>
            <w:r w:rsidRPr="00220050">
              <w:rPr>
                <w:rFonts w:ascii="Segoe UI Symbol" w:hAnsi="Segoe UI Symbol" w:cs="Segoe UI Symbol" w:hint="eastAsia"/>
                <w:sz w:val="16"/>
                <w:szCs w:val="16"/>
              </w:rPr>
              <w:t>♰</w:t>
            </w:r>
          </w:p>
          <w:p w14:paraId="50A9EB27" w14:textId="77777777" w:rsidR="00832471" w:rsidRPr="00220050" w:rsidRDefault="00832471" w:rsidP="00045E68">
            <w:pPr>
              <w:spacing w:line="438" w:lineRule="exact"/>
              <w:rPr>
                <w:sz w:val="16"/>
                <w:szCs w:val="16"/>
              </w:rPr>
            </w:pPr>
            <w:r w:rsidRPr="00220050">
              <w:rPr>
                <w:rFonts w:hint="eastAsia"/>
                <w:sz w:val="16"/>
                <w:szCs w:val="16"/>
              </w:rPr>
              <w:t>義手</w:t>
            </w:r>
          </w:p>
          <w:p w14:paraId="21AF102F" w14:textId="77777777" w:rsidR="00832471" w:rsidRPr="00220050" w:rsidRDefault="00832471" w:rsidP="00045E68">
            <w:pPr>
              <w:spacing w:line="438" w:lineRule="exact"/>
              <w:rPr>
                <w:sz w:val="16"/>
                <w:szCs w:val="16"/>
              </w:rPr>
            </w:pPr>
            <w:r w:rsidRPr="00220050">
              <w:rPr>
                <w:rFonts w:hint="eastAsia"/>
                <w:sz w:val="16"/>
                <w:szCs w:val="16"/>
              </w:rPr>
              <w:t>義足</w:t>
            </w:r>
          </w:p>
          <w:p w14:paraId="540CACD2" w14:textId="77777777" w:rsidR="00832471" w:rsidRPr="00220050" w:rsidRDefault="00832471" w:rsidP="00045E68">
            <w:pPr>
              <w:spacing w:line="438" w:lineRule="exact"/>
              <w:rPr>
                <w:sz w:val="16"/>
                <w:szCs w:val="16"/>
              </w:rPr>
            </w:pPr>
            <w:r w:rsidRPr="00220050">
              <w:rPr>
                <w:rFonts w:hint="eastAsia"/>
                <w:sz w:val="16"/>
                <w:szCs w:val="16"/>
              </w:rPr>
              <w:t>上肢装具</w:t>
            </w:r>
          </w:p>
          <w:p w14:paraId="054ED4A7" w14:textId="77777777" w:rsidR="00832471" w:rsidRPr="00220050" w:rsidRDefault="00832471" w:rsidP="00045E68">
            <w:pPr>
              <w:spacing w:line="438" w:lineRule="exact"/>
              <w:rPr>
                <w:sz w:val="16"/>
                <w:szCs w:val="16"/>
              </w:rPr>
            </w:pPr>
            <w:r w:rsidRPr="00220050">
              <w:rPr>
                <w:rFonts w:hint="eastAsia"/>
                <w:sz w:val="16"/>
                <w:szCs w:val="16"/>
              </w:rPr>
              <w:t>体幹装具</w:t>
            </w:r>
          </w:p>
          <w:p w14:paraId="3C40AE69" w14:textId="77777777" w:rsidR="00832471" w:rsidRPr="00220050" w:rsidRDefault="00832471" w:rsidP="00045E68">
            <w:pPr>
              <w:spacing w:line="438" w:lineRule="exact"/>
              <w:rPr>
                <w:sz w:val="16"/>
                <w:szCs w:val="16"/>
              </w:rPr>
            </w:pPr>
            <w:r w:rsidRPr="00220050">
              <w:rPr>
                <w:rFonts w:hint="eastAsia"/>
                <w:sz w:val="16"/>
                <w:szCs w:val="16"/>
              </w:rPr>
              <w:t>下肢装具</w:t>
            </w:r>
          </w:p>
          <w:p w14:paraId="186FBE46" w14:textId="77777777" w:rsidR="00832471" w:rsidRPr="00220050" w:rsidRDefault="00832471" w:rsidP="00045E68">
            <w:pPr>
              <w:spacing w:line="438" w:lineRule="exact"/>
              <w:rPr>
                <w:sz w:val="16"/>
                <w:szCs w:val="16"/>
              </w:rPr>
            </w:pPr>
            <w:r w:rsidRPr="00220050">
              <w:rPr>
                <w:rFonts w:hint="eastAsia"/>
                <w:sz w:val="16"/>
                <w:szCs w:val="16"/>
              </w:rPr>
              <w:t>座位保持装具</w:t>
            </w:r>
          </w:p>
        </w:tc>
        <w:tc>
          <w:tcPr>
            <w:tcW w:w="3402" w:type="dxa"/>
            <w:tcBorders>
              <w:right w:val="dotted" w:sz="4" w:space="0" w:color="auto"/>
            </w:tcBorders>
          </w:tcPr>
          <w:p w14:paraId="11E34BE3" w14:textId="77777777" w:rsidR="00832471" w:rsidRPr="00220050" w:rsidRDefault="00832471" w:rsidP="00045E68">
            <w:pPr>
              <w:spacing w:line="438" w:lineRule="exact"/>
              <w:rPr>
                <w:sz w:val="16"/>
                <w:szCs w:val="16"/>
              </w:rPr>
            </w:pPr>
            <w:r w:rsidRPr="00220050">
              <w:rPr>
                <w:rFonts w:hint="eastAsia"/>
                <w:sz w:val="16"/>
                <w:szCs w:val="16"/>
              </w:rPr>
              <w:lastRenderedPageBreak/>
              <w:t>便器</w:t>
            </w:r>
          </w:p>
          <w:p w14:paraId="57E30FBE" w14:textId="77777777" w:rsidR="00832471" w:rsidRPr="00220050" w:rsidRDefault="00832471" w:rsidP="00045E68">
            <w:pPr>
              <w:spacing w:line="438" w:lineRule="exact"/>
              <w:rPr>
                <w:sz w:val="16"/>
                <w:szCs w:val="16"/>
              </w:rPr>
            </w:pPr>
            <w:r w:rsidRPr="00220050">
              <w:rPr>
                <w:rFonts w:hint="eastAsia"/>
                <w:sz w:val="16"/>
                <w:szCs w:val="16"/>
              </w:rPr>
              <w:t>特殊便器</w:t>
            </w:r>
          </w:p>
          <w:p w14:paraId="3CDFC26B" w14:textId="77777777" w:rsidR="00832471" w:rsidRPr="00220050" w:rsidRDefault="00832471" w:rsidP="00045E68">
            <w:pPr>
              <w:spacing w:line="438" w:lineRule="exact"/>
              <w:rPr>
                <w:sz w:val="16"/>
                <w:szCs w:val="16"/>
              </w:rPr>
            </w:pPr>
            <w:r w:rsidRPr="00220050">
              <w:rPr>
                <w:rFonts w:hint="eastAsia"/>
                <w:sz w:val="16"/>
                <w:szCs w:val="16"/>
              </w:rPr>
              <w:t>腰掛け便座（便座）♯</w:t>
            </w:r>
          </w:p>
          <w:p w14:paraId="6F3246E7" w14:textId="77777777" w:rsidR="00832471" w:rsidRPr="00220050" w:rsidRDefault="00832471" w:rsidP="00045E68">
            <w:pPr>
              <w:spacing w:line="438" w:lineRule="exact"/>
              <w:rPr>
                <w:sz w:val="16"/>
                <w:szCs w:val="16"/>
              </w:rPr>
            </w:pPr>
            <w:r w:rsidRPr="00220050">
              <w:rPr>
                <w:rFonts w:hint="eastAsia"/>
                <w:sz w:val="16"/>
                <w:szCs w:val="16"/>
              </w:rPr>
              <w:t>特殊尿器♯</w:t>
            </w:r>
          </w:p>
          <w:p w14:paraId="76D7096B" w14:textId="77777777" w:rsidR="00832471" w:rsidRPr="00220050" w:rsidRDefault="00832471" w:rsidP="00045E68">
            <w:pPr>
              <w:spacing w:line="438" w:lineRule="exact"/>
              <w:rPr>
                <w:sz w:val="16"/>
                <w:szCs w:val="16"/>
              </w:rPr>
            </w:pPr>
            <w:r w:rsidRPr="00220050">
              <w:rPr>
                <w:rFonts w:hint="eastAsia"/>
                <w:sz w:val="16"/>
                <w:szCs w:val="16"/>
              </w:rPr>
              <w:t>浴槽</w:t>
            </w:r>
          </w:p>
          <w:p w14:paraId="329157AA" w14:textId="77777777" w:rsidR="00832471" w:rsidRPr="00220050" w:rsidRDefault="00832471" w:rsidP="00045E68">
            <w:pPr>
              <w:spacing w:line="438" w:lineRule="exact"/>
              <w:rPr>
                <w:sz w:val="16"/>
                <w:szCs w:val="16"/>
              </w:rPr>
            </w:pPr>
            <w:r w:rsidRPr="00220050">
              <w:rPr>
                <w:rFonts w:hint="eastAsia"/>
                <w:sz w:val="16"/>
                <w:szCs w:val="16"/>
              </w:rPr>
              <w:t>入浴担架</w:t>
            </w:r>
          </w:p>
          <w:p w14:paraId="0CDCF019" w14:textId="77777777" w:rsidR="00832471" w:rsidRPr="00220050" w:rsidRDefault="00832471" w:rsidP="00045E68">
            <w:pPr>
              <w:spacing w:line="438" w:lineRule="exact"/>
              <w:rPr>
                <w:sz w:val="16"/>
                <w:szCs w:val="16"/>
              </w:rPr>
            </w:pPr>
            <w:r w:rsidRPr="00220050">
              <w:rPr>
                <w:rFonts w:hint="eastAsia"/>
                <w:sz w:val="16"/>
                <w:szCs w:val="16"/>
              </w:rPr>
              <w:t>入浴補助用具</w:t>
            </w:r>
          </w:p>
          <w:p w14:paraId="12F3B2AC" w14:textId="77777777" w:rsidR="00832471" w:rsidRPr="00220050" w:rsidRDefault="00832471" w:rsidP="00045E68">
            <w:pPr>
              <w:spacing w:line="438" w:lineRule="exact"/>
              <w:rPr>
                <w:sz w:val="16"/>
                <w:szCs w:val="16"/>
              </w:rPr>
            </w:pPr>
            <w:r w:rsidRPr="00220050">
              <w:rPr>
                <w:rFonts w:hint="eastAsia"/>
                <w:sz w:val="16"/>
                <w:szCs w:val="16"/>
              </w:rPr>
              <w:t>湯沸器</w:t>
            </w:r>
          </w:p>
          <w:p w14:paraId="2A1A1DD1" w14:textId="77777777" w:rsidR="00832471" w:rsidRPr="00220050" w:rsidRDefault="00832471" w:rsidP="00045E68">
            <w:pPr>
              <w:spacing w:line="438" w:lineRule="exact"/>
              <w:rPr>
                <w:sz w:val="16"/>
                <w:szCs w:val="16"/>
              </w:rPr>
            </w:pPr>
            <w:r w:rsidRPr="00220050">
              <w:rPr>
                <w:rFonts w:hint="eastAsia"/>
                <w:sz w:val="16"/>
                <w:szCs w:val="16"/>
              </w:rPr>
              <w:lastRenderedPageBreak/>
              <w:t>特殊寝台</w:t>
            </w:r>
            <w:r w:rsidRPr="00220050">
              <w:rPr>
                <w:rFonts w:ascii="Segoe UI Symbol" w:hAnsi="Segoe UI Symbol" w:cs="Segoe UI Symbol" w:hint="eastAsia"/>
                <w:sz w:val="16"/>
                <w:szCs w:val="16"/>
              </w:rPr>
              <w:t>♰</w:t>
            </w:r>
          </w:p>
          <w:p w14:paraId="46F6B0A5" w14:textId="77777777" w:rsidR="00832471" w:rsidRPr="00220050" w:rsidRDefault="00832471" w:rsidP="00045E68">
            <w:pPr>
              <w:spacing w:line="438" w:lineRule="exact"/>
              <w:rPr>
                <w:rFonts w:ascii="Segoe UI Symbol" w:hAnsi="Segoe UI Symbol" w:cs="Segoe UI Symbol"/>
                <w:sz w:val="16"/>
                <w:szCs w:val="16"/>
              </w:rPr>
            </w:pPr>
            <w:r w:rsidRPr="00220050">
              <w:rPr>
                <w:rFonts w:hint="eastAsia"/>
                <w:sz w:val="16"/>
                <w:szCs w:val="16"/>
              </w:rPr>
              <w:t>体位変換器</w:t>
            </w:r>
            <w:r w:rsidRPr="00220050">
              <w:rPr>
                <w:rFonts w:ascii="Segoe UI Symbol" w:hAnsi="Segoe UI Symbol" w:cs="Segoe UI Symbol" w:hint="eastAsia"/>
                <w:sz w:val="16"/>
                <w:szCs w:val="16"/>
              </w:rPr>
              <w:t>♰</w:t>
            </w:r>
          </w:p>
          <w:p w14:paraId="00E37BFE" w14:textId="77777777" w:rsidR="00832471" w:rsidRPr="00220050" w:rsidRDefault="00832471" w:rsidP="00045E68">
            <w:pPr>
              <w:spacing w:line="438" w:lineRule="exact"/>
              <w:rPr>
                <w:rFonts w:ascii="Segoe UI Symbol" w:hAnsi="Segoe UI Symbol" w:cs="Segoe UI Symbol"/>
                <w:sz w:val="16"/>
                <w:szCs w:val="16"/>
              </w:rPr>
            </w:pPr>
            <w:r w:rsidRPr="00220050">
              <w:rPr>
                <w:rFonts w:hint="eastAsia"/>
                <w:sz w:val="16"/>
                <w:szCs w:val="16"/>
              </w:rPr>
              <w:t>マットレス</w:t>
            </w:r>
            <w:r w:rsidRPr="00220050">
              <w:rPr>
                <w:rFonts w:ascii="Segoe UI Symbol" w:hAnsi="Segoe UI Symbol" w:cs="Segoe UI Symbol" w:hint="eastAsia"/>
                <w:sz w:val="16"/>
                <w:szCs w:val="16"/>
              </w:rPr>
              <w:t>♰</w:t>
            </w:r>
          </w:p>
          <w:p w14:paraId="32186EC7" w14:textId="77777777" w:rsidR="00832471" w:rsidRPr="00220050" w:rsidRDefault="00832471" w:rsidP="00045E68">
            <w:pPr>
              <w:spacing w:line="438" w:lineRule="exact"/>
              <w:rPr>
                <w:sz w:val="16"/>
                <w:szCs w:val="16"/>
              </w:rPr>
            </w:pPr>
            <w:r w:rsidRPr="00220050">
              <w:rPr>
                <w:rFonts w:hint="eastAsia"/>
                <w:sz w:val="16"/>
                <w:szCs w:val="16"/>
              </w:rPr>
              <w:t>特殊マット</w:t>
            </w:r>
          </w:p>
          <w:p w14:paraId="6E5EA846" w14:textId="77777777" w:rsidR="00832471" w:rsidRPr="00220050" w:rsidRDefault="00832471" w:rsidP="00045E68">
            <w:pPr>
              <w:spacing w:line="438" w:lineRule="exact"/>
              <w:rPr>
                <w:sz w:val="16"/>
                <w:szCs w:val="16"/>
              </w:rPr>
            </w:pPr>
            <w:r w:rsidRPr="00220050">
              <w:rPr>
                <w:rFonts w:hint="eastAsia"/>
                <w:sz w:val="16"/>
                <w:szCs w:val="16"/>
              </w:rPr>
              <w:t>エアーパッド</w:t>
            </w:r>
          </w:p>
          <w:p w14:paraId="406A84EC" w14:textId="77777777" w:rsidR="00832471" w:rsidRPr="00220050" w:rsidRDefault="00832471" w:rsidP="00045E68">
            <w:pPr>
              <w:spacing w:line="438" w:lineRule="exact"/>
              <w:rPr>
                <w:sz w:val="16"/>
                <w:szCs w:val="16"/>
              </w:rPr>
            </w:pPr>
            <w:r w:rsidRPr="00220050">
              <w:rPr>
                <w:rFonts w:hint="eastAsia"/>
                <w:sz w:val="16"/>
                <w:szCs w:val="16"/>
              </w:rPr>
              <w:t>訓練いす</w:t>
            </w:r>
          </w:p>
          <w:p w14:paraId="517A1ACA" w14:textId="77777777" w:rsidR="00832471" w:rsidRPr="00220050" w:rsidRDefault="00832471" w:rsidP="00045E68">
            <w:pPr>
              <w:spacing w:line="438" w:lineRule="exact"/>
              <w:rPr>
                <w:sz w:val="16"/>
                <w:szCs w:val="16"/>
              </w:rPr>
            </w:pPr>
            <w:r w:rsidRPr="00220050">
              <w:rPr>
                <w:rFonts w:hint="eastAsia"/>
                <w:sz w:val="16"/>
                <w:szCs w:val="16"/>
              </w:rPr>
              <w:t>訓練用ベッド</w:t>
            </w:r>
          </w:p>
          <w:p w14:paraId="5462950B" w14:textId="77777777" w:rsidR="00832471" w:rsidRPr="00220050" w:rsidRDefault="00832471" w:rsidP="00045E68">
            <w:pPr>
              <w:spacing w:line="438" w:lineRule="exact"/>
              <w:rPr>
                <w:sz w:val="16"/>
                <w:szCs w:val="16"/>
              </w:rPr>
            </w:pPr>
            <w:r w:rsidRPr="00220050">
              <w:rPr>
                <w:rFonts w:hint="eastAsia"/>
                <w:sz w:val="16"/>
                <w:szCs w:val="16"/>
              </w:rPr>
              <w:t>電動タイプライター</w:t>
            </w:r>
          </w:p>
          <w:p w14:paraId="64FCA2C8" w14:textId="77777777" w:rsidR="00832471" w:rsidRPr="00220050" w:rsidRDefault="00832471" w:rsidP="00045E68">
            <w:pPr>
              <w:spacing w:line="438" w:lineRule="exact"/>
              <w:rPr>
                <w:sz w:val="16"/>
                <w:szCs w:val="16"/>
              </w:rPr>
            </w:pPr>
            <w:r w:rsidRPr="00220050">
              <w:rPr>
                <w:rFonts w:hint="eastAsia"/>
                <w:sz w:val="16"/>
                <w:szCs w:val="16"/>
              </w:rPr>
              <w:t>ワードプロセッサー</w:t>
            </w:r>
          </w:p>
          <w:p w14:paraId="4AFDC00D" w14:textId="77777777" w:rsidR="00832471" w:rsidRPr="00220050" w:rsidRDefault="00832471" w:rsidP="00045E68">
            <w:pPr>
              <w:spacing w:line="438" w:lineRule="exact"/>
              <w:rPr>
                <w:sz w:val="16"/>
                <w:szCs w:val="16"/>
              </w:rPr>
            </w:pPr>
            <w:r w:rsidRPr="00220050">
              <w:rPr>
                <w:rFonts w:hint="eastAsia"/>
                <w:sz w:val="16"/>
                <w:szCs w:val="16"/>
              </w:rPr>
              <w:t>重度障害者用意思伝達装置</w:t>
            </w:r>
          </w:p>
          <w:p w14:paraId="03BD940F" w14:textId="77777777" w:rsidR="00832471" w:rsidRPr="00220050" w:rsidRDefault="00832471" w:rsidP="00045E68">
            <w:pPr>
              <w:spacing w:line="438" w:lineRule="exact"/>
              <w:rPr>
                <w:sz w:val="16"/>
                <w:szCs w:val="16"/>
              </w:rPr>
            </w:pPr>
            <w:r w:rsidRPr="00220050">
              <w:rPr>
                <w:rFonts w:hint="eastAsia"/>
                <w:sz w:val="16"/>
                <w:szCs w:val="16"/>
              </w:rPr>
              <w:t>携帯用会話補助装置</w:t>
            </w:r>
          </w:p>
          <w:p w14:paraId="1AE5B50E" w14:textId="77777777" w:rsidR="00832471" w:rsidRPr="00220050" w:rsidRDefault="00832471" w:rsidP="00045E68">
            <w:pPr>
              <w:spacing w:line="438" w:lineRule="exact"/>
              <w:rPr>
                <w:sz w:val="16"/>
                <w:szCs w:val="16"/>
              </w:rPr>
            </w:pPr>
            <w:r w:rsidRPr="00220050">
              <w:rPr>
                <w:rFonts w:hint="eastAsia"/>
                <w:sz w:val="16"/>
                <w:szCs w:val="16"/>
              </w:rPr>
              <w:t>電磁調理器</w:t>
            </w:r>
          </w:p>
          <w:p w14:paraId="795F9700" w14:textId="77777777" w:rsidR="00832471" w:rsidRPr="00220050" w:rsidRDefault="00832471" w:rsidP="00045E68">
            <w:pPr>
              <w:spacing w:line="438" w:lineRule="exact"/>
              <w:rPr>
                <w:sz w:val="16"/>
                <w:szCs w:val="16"/>
              </w:rPr>
            </w:pPr>
            <w:r w:rsidRPr="00220050">
              <w:rPr>
                <w:rFonts w:hint="eastAsia"/>
                <w:sz w:val="16"/>
                <w:szCs w:val="16"/>
              </w:rPr>
              <w:t>移動用リフト</w:t>
            </w:r>
          </w:p>
          <w:p w14:paraId="6330CEB0" w14:textId="77777777" w:rsidR="00832471" w:rsidRPr="00220050" w:rsidRDefault="00832471" w:rsidP="00045E68">
            <w:pPr>
              <w:spacing w:line="438" w:lineRule="exact"/>
              <w:rPr>
                <w:sz w:val="16"/>
                <w:szCs w:val="16"/>
              </w:rPr>
            </w:pPr>
            <w:r w:rsidRPr="00220050">
              <w:rPr>
                <w:rFonts w:hint="eastAsia"/>
                <w:sz w:val="16"/>
                <w:szCs w:val="16"/>
              </w:rPr>
              <w:t>歩行支援用具</w:t>
            </w:r>
            <w:r w:rsidRPr="00220050">
              <w:rPr>
                <w:rFonts w:ascii="Segoe UI Symbol" w:hAnsi="Segoe UI Symbol" w:cs="Segoe UI Symbol" w:hint="eastAsia"/>
                <w:sz w:val="16"/>
                <w:szCs w:val="16"/>
              </w:rPr>
              <w:t>♰</w:t>
            </w:r>
          </w:p>
        </w:tc>
        <w:tc>
          <w:tcPr>
            <w:tcW w:w="1695" w:type="dxa"/>
            <w:tcBorders>
              <w:left w:val="dotted" w:sz="4" w:space="0" w:color="auto"/>
            </w:tcBorders>
          </w:tcPr>
          <w:p w14:paraId="62762128" w14:textId="77777777" w:rsidR="00832471" w:rsidRDefault="00832471" w:rsidP="00045E68">
            <w:pPr>
              <w:spacing w:line="438" w:lineRule="exact"/>
              <w:rPr>
                <w:sz w:val="16"/>
                <w:szCs w:val="16"/>
              </w:rPr>
            </w:pPr>
            <w:r>
              <w:rPr>
                <w:rFonts w:hint="eastAsia"/>
                <w:sz w:val="16"/>
                <w:szCs w:val="16"/>
              </w:rPr>
              <w:lastRenderedPageBreak/>
              <w:t>☆　　〇　　×</w:t>
            </w:r>
          </w:p>
          <w:p w14:paraId="68E2F8F6" w14:textId="77777777" w:rsidR="00832471" w:rsidRDefault="00832471" w:rsidP="00045E68">
            <w:pPr>
              <w:spacing w:line="438" w:lineRule="exact"/>
              <w:rPr>
                <w:sz w:val="16"/>
                <w:szCs w:val="16"/>
              </w:rPr>
            </w:pPr>
            <w:r>
              <w:rPr>
                <w:rFonts w:hint="eastAsia"/>
                <w:sz w:val="16"/>
                <w:szCs w:val="16"/>
              </w:rPr>
              <w:t>☆　　〇　　×</w:t>
            </w:r>
          </w:p>
          <w:p w14:paraId="6675D1C0" w14:textId="77777777" w:rsidR="00832471" w:rsidRDefault="00832471" w:rsidP="00045E68">
            <w:pPr>
              <w:spacing w:line="438" w:lineRule="exact"/>
              <w:rPr>
                <w:sz w:val="16"/>
                <w:szCs w:val="16"/>
              </w:rPr>
            </w:pPr>
            <w:r>
              <w:rPr>
                <w:rFonts w:hint="eastAsia"/>
                <w:sz w:val="16"/>
                <w:szCs w:val="16"/>
              </w:rPr>
              <w:t>×　　×　　△</w:t>
            </w:r>
          </w:p>
          <w:p w14:paraId="50FCB187" w14:textId="77777777" w:rsidR="00832471" w:rsidRDefault="00832471" w:rsidP="00045E68">
            <w:pPr>
              <w:spacing w:line="438" w:lineRule="exact"/>
              <w:rPr>
                <w:sz w:val="16"/>
                <w:szCs w:val="16"/>
              </w:rPr>
            </w:pPr>
            <w:r>
              <w:rPr>
                <w:rFonts w:hint="eastAsia"/>
                <w:sz w:val="16"/>
                <w:szCs w:val="16"/>
              </w:rPr>
              <w:t>☆　　〇　　△</w:t>
            </w:r>
          </w:p>
          <w:p w14:paraId="09336EC6" w14:textId="77777777" w:rsidR="00832471" w:rsidRDefault="00832471" w:rsidP="00045E68">
            <w:pPr>
              <w:spacing w:line="438" w:lineRule="exact"/>
              <w:rPr>
                <w:sz w:val="16"/>
                <w:szCs w:val="16"/>
              </w:rPr>
            </w:pPr>
            <w:r>
              <w:rPr>
                <w:rFonts w:hint="eastAsia"/>
                <w:sz w:val="16"/>
                <w:szCs w:val="16"/>
              </w:rPr>
              <w:t>☆　　〇　　△</w:t>
            </w:r>
          </w:p>
          <w:p w14:paraId="152D5688" w14:textId="77777777" w:rsidR="00832471" w:rsidRDefault="00832471" w:rsidP="00045E68">
            <w:pPr>
              <w:spacing w:line="438" w:lineRule="exact"/>
              <w:rPr>
                <w:sz w:val="16"/>
                <w:szCs w:val="16"/>
              </w:rPr>
            </w:pPr>
            <w:r>
              <w:rPr>
                <w:rFonts w:hint="eastAsia"/>
                <w:sz w:val="16"/>
                <w:szCs w:val="16"/>
              </w:rPr>
              <w:t>☆　　〇　　△</w:t>
            </w:r>
          </w:p>
          <w:p w14:paraId="075D6684" w14:textId="77777777" w:rsidR="00832471" w:rsidRDefault="00832471" w:rsidP="00045E68">
            <w:pPr>
              <w:spacing w:line="438" w:lineRule="exact"/>
              <w:rPr>
                <w:sz w:val="16"/>
                <w:szCs w:val="16"/>
              </w:rPr>
            </w:pPr>
            <w:r>
              <w:rPr>
                <w:rFonts w:hint="eastAsia"/>
                <w:sz w:val="16"/>
                <w:szCs w:val="16"/>
              </w:rPr>
              <w:t>☆　　〇　　△</w:t>
            </w:r>
          </w:p>
          <w:p w14:paraId="253297E4" w14:textId="77777777" w:rsidR="00832471" w:rsidRDefault="00832471" w:rsidP="00045E68">
            <w:pPr>
              <w:spacing w:line="438" w:lineRule="exact"/>
              <w:rPr>
                <w:sz w:val="16"/>
                <w:szCs w:val="16"/>
              </w:rPr>
            </w:pPr>
            <w:r>
              <w:rPr>
                <w:rFonts w:hint="eastAsia"/>
                <w:sz w:val="16"/>
                <w:szCs w:val="16"/>
              </w:rPr>
              <w:t>☆　　〇　　△</w:t>
            </w:r>
          </w:p>
          <w:p w14:paraId="20F9D9AD" w14:textId="77777777" w:rsidR="00832471" w:rsidRDefault="00832471" w:rsidP="00045E68">
            <w:pPr>
              <w:spacing w:line="438" w:lineRule="exact"/>
              <w:rPr>
                <w:sz w:val="16"/>
                <w:szCs w:val="16"/>
              </w:rPr>
            </w:pPr>
            <w:r>
              <w:rPr>
                <w:rFonts w:hint="eastAsia"/>
                <w:sz w:val="16"/>
                <w:szCs w:val="16"/>
              </w:rPr>
              <w:lastRenderedPageBreak/>
              <w:t>×　　〇　　△</w:t>
            </w:r>
          </w:p>
          <w:p w14:paraId="2C207F24" w14:textId="77777777" w:rsidR="00832471" w:rsidRDefault="00832471" w:rsidP="00045E68">
            <w:pPr>
              <w:spacing w:line="438" w:lineRule="exact"/>
              <w:rPr>
                <w:sz w:val="16"/>
                <w:szCs w:val="16"/>
              </w:rPr>
            </w:pPr>
            <w:r>
              <w:rPr>
                <w:rFonts w:hint="eastAsia"/>
                <w:sz w:val="16"/>
                <w:szCs w:val="16"/>
              </w:rPr>
              <w:t>☆　　〇　　△</w:t>
            </w:r>
          </w:p>
          <w:p w14:paraId="75BA51E1" w14:textId="77777777" w:rsidR="00832471" w:rsidRDefault="00832471" w:rsidP="00045E68">
            <w:pPr>
              <w:spacing w:line="438" w:lineRule="exact"/>
              <w:rPr>
                <w:sz w:val="16"/>
                <w:szCs w:val="16"/>
              </w:rPr>
            </w:pPr>
            <w:r>
              <w:rPr>
                <w:rFonts w:hint="eastAsia"/>
                <w:sz w:val="16"/>
                <w:szCs w:val="16"/>
              </w:rPr>
              <w:t>×　　×　　△</w:t>
            </w:r>
          </w:p>
          <w:p w14:paraId="07E421B9" w14:textId="77777777" w:rsidR="00832471" w:rsidRDefault="00832471" w:rsidP="00045E68">
            <w:pPr>
              <w:spacing w:line="438" w:lineRule="exact"/>
              <w:rPr>
                <w:sz w:val="16"/>
                <w:szCs w:val="16"/>
              </w:rPr>
            </w:pPr>
            <w:r>
              <w:rPr>
                <w:rFonts w:hint="eastAsia"/>
                <w:sz w:val="16"/>
                <w:szCs w:val="16"/>
              </w:rPr>
              <w:t>☆　　〇　　×</w:t>
            </w:r>
          </w:p>
          <w:p w14:paraId="55EE68C8" w14:textId="77777777" w:rsidR="00832471" w:rsidRDefault="00832471" w:rsidP="00045E68">
            <w:pPr>
              <w:spacing w:line="438" w:lineRule="exact"/>
              <w:rPr>
                <w:sz w:val="16"/>
                <w:szCs w:val="16"/>
              </w:rPr>
            </w:pPr>
            <w:r>
              <w:rPr>
                <w:rFonts w:hint="eastAsia"/>
                <w:sz w:val="16"/>
                <w:szCs w:val="16"/>
              </w:rPr>
              <w:t>×　　×　　△</w:t>
            </w:r>
          </w:p>
          <w:p w14:paraId="3636B1CD" w14:textId="77777777" w:rsidR="00832471" w:rsidRDefault="00832471" w:rsidP="00045E68">
            <w:pPr>
              <w:spacing w:line="438" w:lineRule="exact"/>
              <w:rPr>
                <w:sz w:val="16"/>
                <w:szCs w:val="16"/>
              </w:rPr>
            </w:pPr>
            <w:r>
              <w:rPr>
                <w:rFonts w:hint="eastAsia"/>
                <w:sz w:val="16"/>
                <w:szCs w:val="16"/>
              </w:rPr>
              <w:t>☆　　×　　×</w:t>
            </w:r>
          </w:p>
          <w:p w14:paraId="6B4FC396" w14:textId="77777777" w:rsidR="00832471" w:rsidRDefault="00832471" w:rsidP="00045E68">
            <w:pPr>
              <w:spacing w:line="438" w:lineRule="exact"/>
              <w:rPr>
                <w:sz w:val="16"/>
                <w:szCs w:val="16"/>
              </w:rPr>
            </w:pPr>
            <w:r>
              <w:rPr>
                <w:rFonts w:hint="eastAsia"/>
                <w:sz w:val="16"/>
                <w:szCs w:val="16"/>
              </w:rPr>
              <w:t>☆　　×　　×</w:t>
            </w:r>
          </w:p>
          <w:p w14:paraId="6E0F4195" w14:textId="77777777" w:rsidR="00832471" w:rsidRDefault="00832471" w:rsidP="00045E68">
            <w:pPr>
              <w:spacing w:line="438" w:lineRule="exact"/>
              <w:rPr>
                <w:sz w:val="16"/>
                <w:szCs w:val="16"/>
              </w:rPr>
            </w:pPr>
            <w:r>
              <w:rPr>
                <w:rFonts w:hint="eastAsia"/>
                <w:sz w:val="16"/>
                <w:szCs w:val="16"/>
              </w:rPr>
              <w:t>☆　　〇　　×</w:t>
            </w:r>
          </w:p>
          <w:p w14:paraId="5A53E724" w14:textId="77777777" w:rsidR="00832471" w:rsidRDefault="00832471" w:rsidP="00045E68">
            <w:pPr>
              <w:spacing w:line="438" w:lineRule="exact"/>
              <w:rPr>
                <w:sz w:val="16"/>
                <w:szCs w:val="16"/>
              </w:rPr>
            </w:pPr>
            <w:r>
              <w:rPr>
                <w:rFonts w:hint="eastAsia"/>
                <w:sz w:val="16"/>
                <w:szCs w:val="16"/>
              </w:rPr>
              <w:t>☆　　〇　　×</w:t>
            </w:r>
          </w:p>
          <w:p w14:paraId="5FD72D36" w14:textId="77777777" w:rsidR="00832471" w:rsidRDefault="00832471" w:rsidP="00045E68">
            <w:pPr>
              <w:spacing w:line="438" w:lineRule="exact"/>
              <w:rPr>
                <w:sz w:val="16"/>
                <w:szCs w:val="16"/>
              </w:rPr>
            </w:pPr>
            <w:r>
              <w:rPr>
                <w:rFonts w:hint="eastAsia"/>
                <w:sz w:val="16"/>
                <w:szCs w:val="16"/>
              </w:rPr>
              <w:t>×　　〇　　×</w:t>
            </w:r>
          </w:p>
          <w:p w14:paraId="5CEE685A" w14:textId="77777777" w:rsidR="00832471" w:rsidRDefault="00832471" w:rsidP="00045E68">
            <w:pPr>
              <w:spacing w:line="438" w:lineRule="exact"/>
              <w:rPr>
                <w:sz w:val="16"/>
                <w:szCs w:val="16"/>
              </w:rPr>
            </w:pPr>
            <w:r>
              <w:rPr>
                <w:rFonts w:hint="eastAsia"/>
                <w:sz w:val="16"/>
                <w:szCs w:val="16"/>
              </w:rPr>
              <w:t>☆　　〇　　×</w:t>
            </w:r>
          </w:p>
          <w:p w14:paraId="41262893" w14:textId="77777777" w:rsidR="00832471" w:rsidRDefault="00832471" w:rsidP="00045E68">
            <w:pPr>
              <w:spacing w:line="438" w:lineRule="exact"/>
              <w:rPr>
                <w:sz w:val="16"/>
                <w:szCs w:val="16"/>
              </w:rPr>
            </w:pPr>
            <w:r>
              <w:rPr>
                <w:rFonts w:hint="eastAsia"/>
                <w:sz w:val="16"/>
                <w:szCs w:val="16"/>
              </w:rPr>
              <w:t>×　　×　　△</w:t>
            </w:r>
          </w:p>
          <w:p w14:paraId="6FEF6E1C" w14:textId="77777777" w:rsidR="00832471" w:rsidRDefault="00832471" w:rsidP="00045E68">
            <w:pPr>
              <w:spacing w:line="438" w:lineRule="exact"/>
              <w:rPr>
                <w:sz w:val="16"/>
                <w:szCs w:val="16"/>
              </w:rPr>
            </w:pPr>
            <w:r>
              <w:rPr>
                <w:rFonts w:hint="eastAsia"/>
                <w:sz w:val="16"/>
                <w:szCs w:val="16"/>
              </w:rPr>
              <w:t>☆　　〇　　×</w:t>
            </w:r>
          </w:p>
          <w:p w14:paraId="4F6018CA" w14:textId="77777777" w:rsidR="00832471" w:rsidRPr="00220050" w:rsidRDefault="00832471" w:rsidP="00045E68">
            <w:pPr>
              <w:spacing w:line="438" w:lineRule="exact"/>
              <w:rPr>
                <w:sz w:val="16"/>
                <w:szCs w:val="16"/>
              </w:rPr>
            </w:pPr>
            <w:r>
              <w:rPr>
                <w:rFonts w:hint="eastAsia"/>
                <w:sz w:val="16"/>
                <w:szCs w:val="16"/>
              </w:rPr>
              <w:t>☆　　〇　　△</w:t>
            </w:r>
          </w:p>
        </w:tc>
      </w:tr>
      <w:tr w:rsidR="00832471" w:rsidRPr="00220050" w14:paraId="4E6F1C79" w14:textId="77777777" w:rsidTr="00A10337">
        <w:trPr>
          <w:jc w:val="center"/>
        </w:trPr>
        <w:tc>
          <w:tcPr>
            <w:tcW w:w="1696" w:type="dxa"/>
            <w:shd w:val="clear" w:color="auto" w:fill="D9D9D9" w:themeFill="background1" w:themeFillShade="D9"/>
          </w:tcPr>
          <w:p w14:paraId="0C8FF6DD" w14:textId="77777777" w:rsidR="00832471" w:rsidRPr="00220050" w:rsidRDefault="00832471" w:rsidP="00045E68">
            <w:pPr>
              <w:spacing w:line="438" w:lineRule="exact"/>
              <w:rPr>
                <w:sz w:val="16"/>
                <w:szCs w:val="16"/>
              </w:rPr>
            </w:pPr>
            <w:r w:rsidRPr="00220050">
              <w:rPr>
                <w:rFonts w:hint="eastAsia"/>
                <w:sz w:val="16"/>
                <w:szCs w:val="16"/>
              </w:rPr>
              <w:lastRenderedPageBreak/>
              <w:t>膀胱・直腸機能障害</w:t>
            </w:r>
          </w:p>
        </w:tc>
        <w:tc>
          <w:tcPr>
            <w:tcW w:w="1701" w:type="dxa"/>
          </w:tcPr>
          <w:p w14:paraId="09FE4532" w14:textId="77777777" w:rsidR="00832471" w:rsidRPr="00220050" w:rsidRDefault="00832471" w:rsidP="00045E68">
            <w:pPr>
              <w:spacing w:line="438" w:lineRule="exact"/>
              <w:rPr>
                <w:sz w:val="16"/>
                <w:szCs w:val="16"/>
              </w:rPr>
            </w:pPr>
            <w:r w:rsidRPr="00220050">
              <w:rPr>
                <w:rFonts w:hint="eastAsia"/>
                <w:sz w:val="16"/>
                <w:szCs w:val="16"/>
              </w:rPr>
              <w:t>ストマ用装具</w:t>
            </w:r>
          </w:p>
        </w:tc>
        <w:tc>
          <w:tcPr>
            <w:tcW w:w="3402" w:type="dxa"/>
            <w:tcBorders>
              <w:right w:val="dotted" w:sz="4" w:space="0" w:color="auto"/>
            </w:tcBorders>
          </w:tcPr>
          <w:p w14:paraId="7AB13885" w14:textId="77777777" w:rsidR="00832471" w:rsidRPr="00220050" w:rsidRDefault="00832471" w:rsidP="00045E68">
            <w:pPr>
              <w:spacing w:line="438" w:lineRule="exact"/>
              <w:rPr>
                <w:sz w:val="16"/>
                <w:szCs w:val="16"/>
              </w:rPr>
            </w:pPr>
          </w:p>
        </w:tc>
        <w:tc>
          <w:tcPr>
            <w:tcW w:w="1695" w:type="dxa"/>
            <w:tcBorders>
              <w:left w:val="dotted" w:sz="4" w:space="0" w:color="auto"/>
            </w:tcBorders>
          </w:tcPr>
          <w:p w14:paraId="7BD250B5" w14:textId="77777777" w:rsidR="00832471" w:rsidRPr="00220050" w:rsidRDefault="00832471" w:rsidP="00045E68">
            <w:pPr>
              <w:spacing w:line="438" w:lineRule="exact"/>
              <w:rPr>
                <w:sz w:val="16"/>
                <w:szCs w:val="16"/>
              </w:rPr>
            </w:pPr>
          </w:p>
        </w:tc>
      </w:tr>
      <w:tr w:rsidR="00832471" w:rsidRPr="00220050" w14:paraId="6DCE2A83" w14:textId="77777777" w:rsidTr="00A10337">
        <w:trPr>
          <w:jc w:val="center"/>
        </w:trPr>
        <w:tc>
          <w:tcPr>
            <w:tcW w:w="1696" w:type="dxa"/>
            <w:shd w:val="clear" w:color="auto" w:fill="D9D9D9" w:themeFill="background1" w:themeFillShade="D9"/>
          </w:tcPr>
          <w:p w14:paraId="17A43D61" w14:textId="77777777" w:rsidR="00832471" w:rsidRPr="00220050" w:rsidRDefault="00832471" w:rsidP="00045E68">
            <w:pPr>
              <w:spacing w:line="438" w:lineRule="exact"/>
              <w:rPr>
                <w:sz w:val="16"/>
                <w:szCs w:val="16"/>
              </w:rPr>
            </w:pPr>
            <w:r w:rsidRPr="00220050">
              <w:rPr>
                <w:rFonts w:hint="eastAsia"/>
                <w:sz w:val="16"/>
                <w:szCs w:val="16"/>
              </w:rPr>
              <w:t>腎臓機能障害</w:t>
            </w:r>
          </w:p>
        </w:tc>
        <w:tc>
          <w:tcPr>
            <w:tcW w:w="1701" w:type="dxa"/>
          </w:tcPr>
          <w:p w14:paraId="12D3698A" w14:textId="77777777" w:rsidR="00832471" w:rsidRPr="00220050" w:rsidRDefault="00832471" w:rsidP="00045E68">
            <w:pPr>
              <w:spacing w:line="438" w:lineRule="exact"/>
              <w:rPr>
                <w:sz w:val="16"/>
                <w:szCs w:val="16"/>
              </w:rPr>
            </w:pPr>
          </w:p>
        </w:tc>
        <w:tc>
          <w:tcPr>
            <w:tcW w:w="3402" w:type="dxa"/>
            <w:tcBorders>
              <w:right w:val="dotted" w:sz="4" w:space="0" w:color="auto"/>
            </w:tcBorders>
          </w:tcPr>
          <w:p w14:paraId="5384888E" w14:textId="77777777" w:rsidR="00832471" w:rsidRPr="00220050" w:rsidRDefault="00832471" w:rsidP="00045E68">
            <w:pPr>
              <w:spacing w:line="438" w:lineRule="exact"/>
              <w:rPr>
                <w:sz w:val="16"/>
                <w:szCs w:val="16"/>
              </w:rPr>
            </w:pPr>
            <w:r w:rsidRPr="00220050">
              <w:rPr>
                <w:rFonts w:hint="eastAsia"/>
                <w:sz w:val="16"/>
                <w:szCs w:val="16"/>
              </w:rPr>
              <w:t>透析液加温器</w:t>
            </w:r>
          </w:p>
        </w:tc>
        <w:tc>
          <w:tcPr>
            <w:tcW w:w="1695" w:type="dxa"/>
            <w:tcBorders>
              <w:left w:val="dotted" w:sz="4" w:space="0" w:color="auto"/>
            </w:tcBorders>
          </w:tcPr>
          <w:p w14:paraId="1E779CFC" w14:textId="77777777" w:rsidR="00832471" w:rsidRPr="00220050" w:rsidRDefault="00832471" w:rsidP="00045E68">
            <w:pPr>
              <w:spacing w:line="438" w:lineRule="exact"/>
              <w:rPr>
                <w:sz w:val="16"/>
                <w:szCs w:val="16"/>
              </w:rPr>
            </w:pPr>
            <w:r>
              <w:rPr>
                <w:rFonts w:hint="eastAsia"/>
                <w:sz w:val="16"/>
                <w:szCs w:val="16"/>
              </w:rPr>
              <w:t>☆　　〇　　×</w:t>
            </w:r>
          </w:p>
        </w:tc>
      </w:tr>
      <w:tr w:rsidR="00832471" w:rsidRPr="00220050" w14:paraId="6AF1EF3B" w14:textId="77777777" w:rsidTr="00A10337">
        <w:trPr>
          <w:jc w:val="center"/>
        </w:trPr>
        <w:tc>
          <w:tcPr>
            <w:tcW w:w="1696" w:type="dxa"/>
            <w:shd w:val="clear" w:color="auto" w:fill="D9D9D9" w:themeFill="background1" w:themeFillShade="D9"/>
          </w:tcPr>
          <w:p w14:paraId="1941E1EC" w14:textId="77777777" w:rsidR="00832471" w:rsidRPr="00220050" w:rsidRDefault="00832471" w:rsidP="00045E68">
            <w:pPr>
              <w:spacing w:line="438" w:lineRule="exact"/>
              <w:rPr>
                <w:sz w:val="16"/>
                <w:szCs w:val="16"/>
              </w:rPr>
            </w:pPr>
            <w:r w:rsidRPr="00220050">
              <w:rPr>
                <w:rFonts w:hint="eastAsia"/>
                <w:sz w:val="16"/>
                <w:szCs w:val="16"/>
              </w:rPr>
              <w:t>呼吸器機能障害</w:t>
            </w:r>
          </w:p>
        </w:tc>
        <w:tc>
          <w:tcPr>
            <w:tcW w:w="1701" w:type="dxa"/>
          </w:tcPr>
          <w:p w14:paraId="0F84D7CE" w14:textId="77777777" w:rsidR="00832471" w:rsidRPr="00220050" w:rsidRDefault="00832471" w:rsidP="00045E68">
            <w:pPr>
              <w:spacing w:line="438" w:lineRule="exact"/>
              <w:rPr>
                <w:sz w:val="16"/>
                <w:szCs w:val="16"/>
              </w:rPr>
            </w:pPr>
          </w:p>
        </w:tc>
        <w:tc>
          <w:tcPr>
            <w:tcW w:w="3402" w:type="dxa"/>
            <w:tcBorders>
              <w:right w:val="dotted" w:sz="4" w:space="0" w:color="auto"/>
            </w:tcBorders>
          </w:tcPr>
          <w:p w14:paraId="7657AEBB" w14:textId="77777777" w:rsidR="00832471" w:rsidRPr="00220050" w:rsidRDefault="00832471" w:rsidP="00045E68">
            <w:pPr>
              <w:spacing w:line="438" w:lineRule="exact"/>
              <w:rPr>
                <w:sz w:val="16"/>
                <w:szCs w:val="16"/>
              </w:rPr>
            </w:pPr>
            <w:r w:rsidRPr="00220050">
              <w:rPr>
                <w:rFonts w:hint="eastAsia"/>
                <w:sz w:val="16"/>
                <w:szCs w:val="16"/>
              </w:rPr>
              <w:t>酸素ボンベ搬送車</w:t>
            </w:r>
          </w:p>
          <w:p w14:paraId="1CD74548" w14:textId="77777777" w:rsidR="00832471" w:rsidRPr="00220050" w:rsidRDefault="00832471" w:rsidP="00045E68">
            <w:pPr>
              <w:spacing w:line="438" w:lineRule="exact"/>
              <w:rPr>
                <w:sz w:val="16"/>
                <w:szCs w:val="16"/>
              </w:rPr>
            </w:pPr>
            <w:r w:rsidRPr="00220050">
              <w:rPr>
                <w:rFonts w:hint="eastAsia"/>
                <w:sz w:val="16"/>
                <w:szCs w:val="16"/>
              </w:rPr>
              <w:t>ネプライザー</w:t>
            </w:r>
          </w:p>
          <w:p w14:paraId="09898CB0" w14:textId="77777777" w:rsidR="00832471" w:rsidRPr="00220050" w:rsidRDefault="00832471" w:rsidP="00045E68">
            <w:pPr>
              <w:spacing w:line="438" w:lineRule="exact"/>
              <w:rPr>
                <w:sz w:val="16"/>
                <w:szCs w:val="16"/>
              </w:rPr>
            </w:pPr>
            <w:r w:rsidRPr="00220050">
              <w:rPr>
                <w:rFonts w:hint="eastAsia"/>
                <w:sz w:val="16"/>
                <w:szCs w:val="16"/>
              </w:rPr>
              <w:t>電気式たん吸引器</w:t>
            </w:r>
          </w:p>
        </w:tc>
        <w:tc>
          <w:tcPr>
            <w:tcW w:w="1695" w:type="dxa"/>
            <w:tcBorders>
              <w:left w:val="dotted" w:sz="4" w:space="0" w:color="auto"/>
            </w:tcBorders>
          </w:tcPr>
          <w:p w14:paraId="7CE6F1E2" w14:textId="77777777" w:rsidR="00832471" w:rsidRDefault="00832471" w:rsidP="00045E68">
            <w:pPr>
              <w:spacing w:line="438" w:lineRule="exact"/>
              <w:rPr>
                <w:sz w:val="16"/>
                <w:szCs w:val="16"/>
              </w:rPr>
            </w:pPr>
            <w:r>
              <w:rPr>
                <w:rFonts w:hint="eastAsia"/>
                <w:sz w:val="16"/>
                <w:szCs w:val="16"/>
              </w:rPr>
              <w:t>×　　〇　　×</w:t>
            </w:r>
          </w:p>
          <w:p w14:paraId="42DA62E9" w14:textId="77777777" w:rsidR="00832471" w:rsidRDefault="00832471" w:rsidP="00045E68">
            <w:pPr>
              <w:spacing w:line="438" w:lineRule="exact"/>
              <w:rPr>
                <w:sz w:val="16"/>
                <w:szCs w:val="16"/>
              </w:rPr>
            </w:pPr>
            <w:r>
              <w:rPr>
                <w:rFonts w:hint="eastAsia"/>
                <w:sz w:val="16"/>
                <w:szCs w:val="16"/>
              </w:rPr>
              <w:t>☆　　〇　　×</w:t>
            </w:r>
          </w:p>
          <w:p w14:paraId="4F116F91" w14:textId="77777777" w:rsidR="00832471" w:rsidRPr="00220050" w:rsidRDefault="00832471" w:rsidP="00045E68">
            <w:pPr>
              <w:spacing w:line="438" w:lineRule="exact"/>
              <w:rPr>
                <w:sz w:val="16"/>
                <w:szCs w:val="16"/>
              </w:rPr>
            </w:pPr>
            <w:r>
              <w:rPr>
                <w:rFonts w:hint="eastAsia"/>
                <w:sz w:val="16"/>
                <w:szCs w:val="16"/>
              </w:rPr>
              <w:t>☆　　〇　　×</w:t>
            </w:r>
          </w:p>
        </w:tc>
      </w:tr>
      <w:tr w:rsidR="00832471" w:rsidRPr="00220050" w14:paraId="6DBD9F65" w14:textId="77777777" w:rsidTr="00A10337">
        <w:trPr>
          <w:jc w:val="center"/>
        </w:trPr>
        <w:tc>
          <w:tcPr>
            <w:tcW w:w="1696" w:type="dxa"/>
            <w:shd w:val="clear" w:color="auto" w:fill="D9D9D9" w:themeFill="background1" w:themeFillShade="D9"/>
          </w:tcPr>
          <w:p w14:paraId="5E73974E" w14:textId="77777777" w:rsidR="00832471" w:rsidRPr="00220050" w:rsidRDefault="00832471" w:rsidP="00045E68">
            <w:pPr>
              <w:spacing w:line="438" w:lineRule="exact"/>
              <w:rPr>
                <w:sz w:val="16"/>
                <w:szCs w:val="16"/>
              </w:rPr>
            </w:pPr>
            <w:r w:rsidRPr="00220050">
              <w:rPr>
                <w:rFonts w:hint="eastAsia"/>
                <w:sz w:val="16"/>
                <w:szCs w:val="16"/>
              </w:rPr>
              <w:t>知的障害</w:t>
            </w:r>
          </w:p>
        </w:tc>
        <w:tc>
          <w:tcPr>
            <w:tcW w:w="1701" w:type="dxa"/>
          </w:tcPr>
          <w:p w14:paraId="13806255" w14:textId="77777777" w:rsidR="00832471" w:rsidRPr="00220050" w:rsidRDefault="00832471" w:rsidP="00045E68">
            <w:pPr>
              <w:spacing w:line="438" w:lineRule="exact"/>
              <w:rPr>
                <w:sz w:val="16"/>
                <w:szCs w:val="16"/>
              </w:rPr>
            </w:pPr>
          </w:p>
        </w:tc>
        <w:tc>
          <w:tcPr>
            <w:tcW w:w="3402" w:type="dxa"/>
            <w:tcBorders>
              <w:right w:val="dotted" w:sz="4" w:space="0" w:color="auto"/>
            </w:tcBorders>
          </w:tcPr>
          <w:p w14:paraId="3F4905EF" w14:textId="77777777" w:rsidR="00832471" w:rsidRPr="00220050" w:rsidRDefault="00832471" w:rsidP="00045E68">
            <w:pPr>
              <w:spacing w:line="438" w:lineRule="exact"/>
              <w:rPr>
                <w:sz w:val="16"/>
                <w:szCs w:val="16"/>
              </w:rPr>
            </w:pPr>
            <w:r w:rsidRPr="00220050">
              <w:rPr>
                <w:rFonts w:hint="eastAsia"/>
                <w:sz w:val="16"/>
                <w:szCs w:val="16"/>
              </w:rPr>
              <w:t>頭部保護帽</w:t>
            </w:r>
          </w:p>
          <w:p w14:paraId="6F757E5C" w14:textId="77777777" w:rsidR="00832471" w:rsidRPr="00220050" w:rsidRDefault="00832471" w:rsidP="00045E68">
            <w:pPr>
              <w:spacing w:line="438" w:lineRule="exact"/>
              <w:rPr>
                <w:sz w:val="16"/>
                <w:szCs w:val="16"/>
              </w:rPr>
            </w:pPr>
            <w:r w:rsidRPr="00220050">
              <w:rPr>
                <w:rFonts w:hint="eastAsia"/>
                <w:sz w:val="16"/>
                <w:szCs w:val="16"/>
              </w:rPr>
              <w:t>特殊マット</w:t>
            </w:r>
          </w:p>
          <w:p w14:paraId="097D75C7" w14:textId="77777777" w:rsidR="00832471" w:rsidRPr="00220050" w:rsidRDefault="00832471" w:rsidP="00045E68">
            <w:pPr>
              <w:spacing w:line="438" w:lineRule="exact"/>
              <w:rPr>
                <w:sz w:val="16"/>
                <w:szCs w:val="16"/>
              </w:rPr>
            </w:pPr>
            <w:r w:rsidRPr="00220050">
              <w:rPr>
                <w:rFonts w:hint="eastAsia"/>
                <w:sz w:val="16"/>
                <w:szCs w:val="16"/>
              </w:rPr>
              <w:t>特殊便器</w:t>
            </w:r>
          </w:p>
          <w:p w14:paraId="2D1C0B91" w14:textId="77777777" w:rsidR="00832471" w:rsidRPr="00220050" w:rsidRDefault="00832471" w:rsidP="00045E68">
            <w:pPr>
              <w:spacing w:line="438" w:lineRule="exact"/>
              <w:rPr>
                <w:sz w:val="16"/>
                <w:szCs w:val="16"/>
              </w:rPr>
            </w:pPr>
            <w:r w:rsidRPr="00220050">
              <w:rPr>
                <w:rFonts w:hint="eastAsia"/>
                <w:sz w:val="16"/>
                <w:szCs w:val="16"/>
              </w:rPr>
              <w:t>電磁調理器</w:t>
            </w:r>
          </w:p>
        </w:tc>
        <w:tc>
          <w:tcPr>
            <w:tcW w:w="1695" w:type="dxa"/>
            <w:tcBorders>
              <w:left w:val="dotted" w:sz="4" w:space="0" w:color="auto"/>
            </w:tcBorders>
          </w:tcPr>
          <w:p w14:paraId="27F47CF7" w14:textId="77777777" w:rsidR="00832471" w:rsidRDefault="00832471" w:rsidP="00045E68">
            <w:pPr>
              <w:spacing w:line="438" w:lineRule="exact"/>
              <w:rPr>
                <w:sz w:val="16"/>
                <w:szCs w:val="16"/>
              </w:rPr>
            </w:pPr>
            <w:r>
              <w:rPr>
                <w:rFonts w:hint="eastAsia"/>
                <w:sz w:val="16"/>
                <w:szCs w:val="16"/>
              </w:rPr>
              <w:t>☆　　〇　　×</w:t>
            </w:r>
          </w:p>
          <w:p w14:paraId="696AC78D" w14:textId="77777777" w:rsidR="00832471" w:rsidRDefault="00832471" w:rsidP="00045E68">
            <w:pPr>
              <w:spacing w:line="438" w:lineRule="exact"/>
              <w:rPr>
                <w:sz w:val="16"/>
                <w:szCs w:val="16"/>
              </w:rPr>
            </w:pPr>
            <w:r>
              <w:rPr>
                <w:rFonts w:hint="eastAsia"/>
                <w:sz w:val="16"/>
                <w:szCs w:val="16"/>
              </w:rPr>
              <w:t>☆　　〇　　×</w:t>
            </w:r>
          </w:p>
          <w:p w14:paraId="4076526D" w14:textId="77777777" w:rsidR="00832471" w:rsidRDefault="00832471" w:rsidP="00045E68">
            <w:pPr>
              <w:spacing w:line="438" w:lineRule="exact"/>
              <w:rPr>
                <w:sz w:val="16"/>
                <w:szCs w:val="16"/>
              </w:rPr>
            </w:pPr>
            <w:r>
              <w:rPr>
                <w:rFonts w:hint="eastAsia"/>
                <w:sz w:val="16"/>
                <w:szCs w:val="16"/>
              </w:rPr>
              <w:t>☆　　〇　　×</w:t>
            </w:r>
          </w:p>
          <w:p w14:paraId="1644F026" w14:textId="77777777" w:rsidR="00832471" w:rsidRPr="00220050" w:rsidRDefault="00832471" w:rsidP="00045E68">
            <w:pPr>
              <w:spacing w:line="438" w:lineRule="exact"/>
              <w:rPr>
                <w:sz w:val="16"/>
                <w:szCs w:val="16"/>
              </w:rPr>
            </w:pPr>
            <w:r>
              <w:rPr>
                <w:rFonts w:hint="eastAsia"/>
                <w:sz w:val="16"/>
                <w:szCs w:val="16"/>
              </w:rPr>
              <w:t>×　　〇　　×</w:t>
            </w:r>
          </w:p>
        </w:tc>
      </w:tr>
      <w:tr w:rsidR="00832471" w:rsidRPr="00220050" w14:paraId="1FA9A13C" w14:textId="77777777" w:rsidTr="00A10337">
        <w:trPr>
          <w:jc w:val="center"/>
        </w:trPr>
        <w:tc>
          <w:tcPr>
            <w:tcW w:w="1696" w:type="dxa"/>
            <w:shd w:val="clear" w:color="auto" w:fill="D9D9D9" w:themeFill="background1" w:themeFillShade="D9"/>
          </w:tcPr>
          <w:p w14:paraId="1E98CB5F" w14:textId="77777777" w:rsidR="00832471" w:rsidRPr="00220050" w:rsidRDefault="00832471" w:rsidP="00045E68">
            <w:pPr>
              <w:spacing w:line="438" w:lineRule="exact"/>
              <w:rPr>
                <w:sz w:val="16"/>
                <w:szCs w:val="16"/>
              </w:rPr>
            </w:pPr>
            <w:r w:rsidRPr="00220050">
              <w:rPr>
                <w:rFonts w:hint="eastAsia"/>
                <w:sz w:val="16"/>
                <w:szCs w:val="16"/>
              </w:rPr>
              <w:t>痴呆性老人</w:t>
            </w:r>
          </w:p>
        </w:tc>
        <w:tc>
          <w:tcPr>
            <w:tcW w:w="1701" w:type="dxa"/>
          </w:tcPr>
          <w:p w14:paraId="66BEC1B8" w14:textId="77777777" w:rsidR="00832471" w:rsidRPr="00220050" w:rsidRDefault="00832471" w:rsidP="00045E68">
            <w:pPr>
              <w:spacing w:line="438" w:lineRule="exact"/>
              <w:rPr>
                <w:sz w:val="16"/>
                <w:szCs w:val="16"/>
              </w:rPr>
            </w:pPr>
          </w:p>
        </w:tc>
        <w:tc>
          <w:tcPr>
            <w:tcW w:w="3402" w:type="dxa"/>
            <w:tcBorders>
              <w:right w:val="dotted" w:sz="4" w:space="0" w:color="auto"/>
            </w:tcBorders>
          </w:tcPr>
          <w:p w14:paraId="3F1A9140" w14:textId="77777777" w:rsidR="00832471" w:rsidRPr="00220050" w:rsidRDefault="00832471" w:rsidP="00045E68">
            <w:pPr>
              <w:spacing w:line="438" w:lineRule="exact"/>
              <w:rPr>
                <w:sz w:val="16"/>
                <w:szCs w:val="16"/>
              </w:rPr>
            </w:pPr>
            <w:r w:rsidRPr="00220050">
              <w:rPr>
                <w:rFonts w:hint="eastAsia"/>
                <w:sz w:val="16"/>
                <w:szCs w:val="16"/>
              </w:rPr>
              <w:t>痴呆性老人徘徊感知機器</w:t>
            </w:r>
          </w:p>
        </w:tc>
        <w:tc>
          <w:tcPr>
            <w:tcW w:w="1695" w:type="dxa"/>
            <w:tcBorders>
              <w:left w:val="dotted" w:sz="4" w:space="0" w:color="auto"/>
            </w:tcBorders>
          </w:tcPr>
          <w:p w14:paraId="7943232E" w14:textId="77777777" w:rsidR="00832471" w:rsidRPr="00220050" w:rsidRDefault="00832471" w:rsidP="00045E68">
            <w:pPr>
              <w:spacing w:line="438" w:lineRule="exact"/>
              <w:rPr>
                <w:sz w:val="16"/>
                <w:szCs w:val="16"/>
              </w:rPr>
            </w:pPr>
            <w:r>
              <w:rPr>
                <w:rFonts w:hint="eastAsia"/>
                <w:sz w:val="16"/>
                <w:szCs w:val="16"/>
              </w:rPr>
              <w:t>×　　×　　△</w:t>
            </w:r>
          </w:p>
        </w:tc>
      </w:tr>
      <w:tr w:rsidR="00832471" w:rsidRPr="00220050" w14:paraId="3B0C377D" w14:textId="77777777" w:rsidTr="00A10337">
        <w:trPr>
          <w:jc w:val="center"/>
        </w:trPr>
        <w:tc>
          <w:tcPr>
            <w:tcW w:w="1696" w:type="dxa"/>
            <w:shd w:val="clear" w:color="auto" w:fill="D9D9D9" w:themeFill="background1" w:themeFillShade="D9"/>
          </w:tcPr>
          <w:p w14:paraId="499B48A6" w14:textId="77777777" w:rsidR="00832471" w:rsidRPr="00220050" w:rsidRDefault="00832471" w:rsidP="00045E68">
            <w:pPr>
              <w:spacing w:line="438" w:lineRule="exact"/>
              <w:rPr>
                <w:sz w:val="16"/>
                <w:szCs w:val="16"/>
              </w:rPr>
            </w:pPr>
            <w:r>
              <w:rPr>
                <w:rFonts w:hint="eastAsia"/>
                <w:sz w:val="16"/>
                <w:szCs w:val="16"/>
              </w:rPr>
              <w:t>共通</w:t>
            </w:r>
          </w:p>
        </w:tc>
        <w:tc>
          <w:tcPr>
            <w:tcW w:w="1701" w:type="dxa"/>
          </w:tcPr>
          <w:p w14:paraId="653ED794" w14:textId="77777777" w:rsidR="00832471" w:rsidRPr="00220050" w:rsidRDefault="00832471" w:rsidP="00045E68">
            <w:pPr>
              <w:spacing w:line="438" w:lineRule="exact"/>
              <w:rPr>
                <w:sz w:val="16"/>
                <w:szCs w:val="16"/>
              </w:rPr>
            </w:pPr>
          </w:p>
        </w:tc>
        <w:tc>
          <w:tcPr>
            <w:tcW w:w="3402" w:type="dxa"/>
            <w:tcBorders>
              <w:right w:val="dotted" w:sz="4" w:space="0" w:color="auto"/>
            </w:tcBorders>
          </w:tcPr>
          <w:p w14:paraId="36E12959" w14:textId="77777777" w:rsidR="00832471" w:rsidRDefault="00832471" w:rsidP="00045E68">
            <w:pPr>
              <w:spacing w:line="438" w:lineRule="exact"/>
              <w:rPr>
                <w:sz w:val="16"/>
                <w:szCs w:val="16"/>
              </w:rPr>
            </w:pPr>
            <w:r>
              <w:rPr>
                <w:rFonts w:hint="eastAsia"/>
                <w:sz w:val="16"/>
                <w:szCs w:val="16"/>
              </w:rPr>
              <w:t>火災警報器</w:t>
            </w:r>
          </w:p>
          <w:p w14:paraId="76FC1A57" w14:textId="77777777" w:rsidR="00832471" w:rsidRDefault="00832471" w:rsidP="00045E68">
            <w:pPr>
              <w:spacing w:line="438" w:lineRule="exact"/>
              <w:rPr>
                <w:sz w:val="16"/>
                <w:szCs w:val="16"/>
              </w:rPr>
            </w:pPr>
            <w:r>
              <w:rPr>
                <w:rFonts w:hint="eastAsia"/>
                <w:sz w:val="16"/>
                <w:szCs w:val="16"/>
              </w:rPr>
              <w:t>自動消火器</w:t>
            </w:r>
          </w:p>
          <w:p w14:paraId="408B61BC" w14:textId="77777777" w:rsidR="00832471" w:rsidRPr="00220050" w:rsidRDefault="00832471" w:rsidP="00045E68">
            <w:pPr>
              <w:spacing w:line="438" w:lineRule="exact"/>
              <w:rPr>
                <w:sz w:val="16"/>
                <w:szCs w:val="16"/>
              </w:rPr>
            </w:pPr>
            <w:r>
              <w:rPr>
                <w:rFonts w:hint="eastAsia"/>
                <w:sz w:val="16"/>
                <w:szCs w:val="16"/>
              </w:rPr>
              <w:t>緊急通報装置</w:t>
            </w:r>
          </w:p>
        </w:tc>
        <w:tc>
          <w:tcPr>
            <w:tcW w:w="1695" w:type="dxa"/>
            <w:tcBorders>
              <w:left w:val="dotted" w:sz="4" w:space="0" w:color="auto"/>
            </w:tcBorders>
          </w:tcPr>
          <w:p w14:paraId="3E3132F4" w14:textId="77777777" w:rsidR="00832471" w:rsidRDefault="00832471" w:rsidP="00045E68">
            <w:pPr>
              <w:spacing w:line="438" w:lineRule="exact"/>
              <w:rPr>
                <w:sz w:val="16"/>
                <w:szCs w:val="16"/>
              </w:rPr>
            </w:pPr>
            <w:r>
              <w:rPr>
                <w:rFonts w:hint="eastAsia"/>
                <w:sz w:val="16"/>
                <w:szCs w:val="16"/>
              </w:rPr>
              <w:t>☆　　〇　　△</w:t>
            </w:r>
          </w:p>
          <w:p w14:paraId="007C8353" w14:textId="77777777" w:rsidR="00832471" w:rsidRDefault="00832471" w:rsidP="00045E68">
            <w:pPr>
              <w:spacing w:line="438" w:lineRule="exact"/>
              <w:rPr>
                <w:sz w:val="16"/>
                <w:szCs w:val="16"/>
              </w:rPr>
            </w:pPr>
            <w:r>
              <w:rPr>
                <w:rFonts w:hint="eastAsia"/>
                <w:sz w:val="16"/>
                <w:szCs w:val="16"/>
              </w:rPr>
              <w:t>☆　　〇　　△</w:t>
            </w:r>
          </w:p>
          <w:p w14:paraId="43C6C1F9" w14:textId="77777777" w:rsidR="00832471" w:rsidRPr="00220050" w:rsidRDefault="00832471" w:rsidP="00045E68">
            <w:pPr>
              <w:spacing w:line="438" w:lineRule="exact"/>
              <w:rPr>
                <w:sz w:val="16"/>
                <w:szCs w:val="16"/>
              </w:rPr>
            </w:pPr>
            <w:r>
              <w:rPr>
                <w:rFonts w:hint="eastAsia"/>
                <w:sz w:val="16"/>
                <w:szCs w:val="16"/>
              </w:rPr>
              <w:t>×　　〇　　×</w:t>
            </w:r>
          </w:p>
        </w:tc>
      </w:tr>
      <w:tr w:rsidR="00832471" w:rsidRPr="00220050" w14:paraId="4412139E" w14:textId="77777777" w:rsidTr="00A10337">
        <w:trPr>
          <w:jc w:val="center"/>
        </w:trPr>
        <w:tc>
          <w:tcPr>
            <w:tcW w:w="1696" w:type="dxa"/>
            <w:shd w:val="clear" w:color="auto" w:fill="D9D9D9" w:themeFill="background1" w:themeFillShade="D9"/>
          </w:tcPr>
          <w:p w14:paraId="5EB98708" w14:textId="77777777" w:rsidR="00832471" w:rsidRPr="00220050" w:rsidRDefault="00832471" w:rsidP="00045E68">
            <w:pPr>
              <w:spacing w:line="438" w:lineRule="exact"/>
              <w:rPr>
                <w:sz w:val="16"/>
                <w:szCs w:val="16"/>
              </w:rPr>
            </w:pPr>
            <w:r>
              <w:rPr>
                <w:rFonts w:hint="eastAsia"/>
                <w:sz w:val="16"/>
                <w:szCs w:val="16"/>
              </w:rPr>
              <w:t>貸与</w:t>
            </w:r>
          </w:p>
        </w:tc>
        <w:tc>
          <w:tcPr>
            <w:tcW w:w="1701" w:type="dxa"/>
          </w:tcPr>
          <w:p w14:paraId="0E7E28D5" w14:textId="77777777" w:rsidR="00832471" w:rsidRPr="00220050" w:rsidRDefault="00832471" w:rsidP="00045E68">
            <w:pPr>
              <w:spacing w:line="438" w:lineRule="exact"/>
              <w:rPr>
                <w:sz w:val="16"/>
                <w:szCs w:val="16"/>
              </w:rPr>
            </w:pPr>
          </w:p>
        </w:tc>
        <w:tc>
          <w:tcPr>
            <w:tcW w:w="3402" w:type="dxa"/>
            <w:tcBorders>
              <w:right w:val="dotted" w:sz="4" w:space="0" w:color="auto"/>
            </w:tcBorders>
          </w:tcPr>
          <w:p w14:paraId="18F12E93" w14:textId="77777777" w:rsidR="00832471" w:rsidRDefault="00832471" w:rsidP="00045E68">
            <w:pPr>
              <w:spacing w:line="438" w:lineRule="exact"/>
              <w:rPr>
                <w:sz w:val="16"/>
                <w:szCs w:val="16"/>
              </w:rPr>
            </w:pPr>
            <w:r>
              <w:rPr>
                <w:rFonts w:hint="eastAsia"/>
                <w:sz w:val="16"/>
                <w:szCs w:val="16"/>
              </w:rPr>
              <w:t>福祉電話</w:t>
            </w:r>
          </w:p>
          <w:p w14:paraId="779483E8" w14:textId="77777777" w:rsidR="00832471" w:rsidRDefault="00832471" w:rsidP="00045E68">
            <w:pPr>
              <w:spacing w:line="438" w:lineRule="exact"/>
              <w:rPr>
                <w:sz w:val="16"/>
                <w:szCs w:val="16"/>
              </w:rPr>
            </w:pPr>
            <w:r>
              <w:rPr>
                <w:rFonts w:hint="eastAsia"/>
                <w:sz w:val="16"/>
                <w:szCs w:val="16"/>
              </w:rPr>
              <w:t>老人用電話</w:t>
            </w:r>
          </w:p>
          <w:p w14:paraId="17955890" w14:textId="77777777" w:rsidR="00832471" w:rsidRPr="00220050" w:rsidRDefault="00832471" w:rsidP="00045E68">
            <w:pPr>
              <w:spacing w:line="438" w:lineRule="exact"/>
              <w:rPr>
                <w:sz w:val="16"/>
                <w:szCs w:val="16"/>
              </w:rPr>
            </w:pPr>
            <w:r>
              <w:rPr>
                <w:rFonts w:hint="eastAsia"/>
                <w:sz w:val="16"/>
                <w:szCs w:val="16"/>
              </w:rPr>
              <w:lastRenderedPageBreak/>
              <w:t>ファックス</w:t>
            </w:r>
          </w:p>
        </w:tc>
        <w:tc>
          <w:tcPr>
            <w:tcW w:w="1695" w:type="dxa"/>
            <w:tcBorders>
              <w:left w:val="dotted" w:sz="4" w:space="0" w:color="auto"/>
            </w:tcBorders>
          </w:tcPr>
          <w:p w14:paraId="57735AC3" w14:textId="77777777" w:rsidR="00832471" w:rsidRDefault="00832471" w:rsidP="00045E68">
            <w:pPr>
              <w:spacing w:line="438" w:lineRule="exact"/>
              <w:rPr>
                <w:sz w:val="16"/>
                <w:szCs w:val="16"/>
              </w:rPr>
            </w:pPr>
            <w:r>
              <w:rPr>
                <w:rFonts w:hint="eastAsia"/>
                <w:sz w:val="16"/>
                <w:szCs w:val="16"/>
              </w:rPr>
              <w:lastRenderedPageBreak/>
              <w:t>×　　〇　　×</w:t>
            </w:r>
          </w:p>
          <w:p w14:paraId="7F6DCB7E" w14:textId="77777777" w:rsidR="00832471" w:rsidRDefault="00832471" w:rsidP="00045E68">
            <w:pPr>
              <w:spacing w:line="438" w:lineRule="exact"/>
              <w:rPr>
                <w:sz w:val="16"/>
                <w:szCs w:val="16"/>
              </w:rPr>
            </w:pPr>
            <w:r>
              <w:rPr>
                <w:rFonts w:hint="eastAsia"/>
                <w:sz w:val="16"/>
                <w:szCs w:val="16"/>
              </w:rPr>
              <w:t>×　　×　　△</w:t>
            </w:r>
          </w:p>
          <w:p w14:paraId="3224AD1E" w14:textId="77777777" w:rsidR="00832471" w:rsidRPr="00220050" w:rsidRDefault="00832471" w:rsidP="00045E68">
            <w:pPr>
              <w:spacing w:line="438" w:lineRule="exact"/>
              <w:rPr>
                <w:sz w:val="16"/>
                <w:szCs w:val="16"/>
              </w:rPr>
            </w:pPr>
            <w:r>
              <w:rPr>
                <w:rFonts w:hint="eastAsia"/>
                <w:sz w:val="16"/>
                <w:szCs w:val="16"/>
              </w:rPr>
              <w:lastRenderedPageBreak/>
              <w:t>×　　〇　　×</w:t>
            </w:r>
          </w:p>
        </w:tc>
      </w:tr>
      <w:tr w:rsidR="00832471" w:rsidRPr="00220050" w14:paraId="51AA09D2" w14:textId="77777777" w:rsidTr="00A10337">
        <w:trPr>
          <w:jc w:val="center"/>
        </w:trPr>
        <w:tc>
          <w:tcPr>
            <w:tcW w:w="1696" w:type="dxa"/>
            <w:shd w:val="clear" w:color="auto" w:fill="D9D9D9" w:themeFill="background1" w:themeFillShade="D9"/>
          </w:tcPr>
          <w:p w14:paraId="04876553" w14:textId="77777777" w:rsidR="00832471" w:rsidRPr="00220050" w:rsidRDefault="00832471" w:rsidP="00045E68">
            <w:pPr>
              <w:spacing w:line="438" w:lineRule="exact"/>
              <w:rPr>
                <w:sz w:val="16"/>
                <w:szCs w:val="16"/>
              </w:rPr>
            </w:pPr>
            <w:r>
              <w:rPr>
                <w:rFonts w:hint="eastAsia"/>
                <w:sz w:val="16"/>
                <w:szCs w:val="16"/>
              </w:rPr>
              <w:lastRenderedPageBreak/>
              <w:t>レンタル</w:t>
            </w:r>
          </w:p>
        </w:tc>
        <w:tc>
          <w:tcPr>
            <w:tcW w:w="1701" w:type="dxa"/>
          </w:tcPr>
          <w:p w14:paraId="5946DB38" w14:textId="77777777" w:rsidR="00832471" w:rsidRPr="00220050" w:rsidRDefault="00832471" w:rsidP="00045E68">
            <w:pPr>
              <w:spacing w:line="438" w:lineRule="exact"/>
              <w:rPr>
                <w:sz w:val="16"/>
                <w:szCs w:val="16"/>
              </w:rPr>
            </w:pPr>
          </w:p>
        </w:tc>
        <w:tc>
          <w:tcPr>
            <w:tcW w:w="3402" w:type="dxa"/>
            <w:tcBorders>
              <w:right w:val="dotted" w:sz="4" w:space="0" w:color="auto"/>
            </w:tcBorders>
          </w:tcPr>
          <w:p w14:paraId="0E54EAC8" w14:textId="77777777" w:rsidR="00832471" w:rsidRDefault="00832471" w:rsidP="00045E68">
            <w:pPr>
              <w:spacing w:line="438" w:lineRule="exact"/>
              <w:rPr>
                <w:sz w:val="16"/>
                <w:szCs w:val="16"/>
              </w:rPr>
            </w:pPr>
            <w:r>
              <w:rPr>
                <w:rFonts w:hint="eastAsia"/>
                <w:sz w:val="16"/>
                <w:szCs w:val="16"/>
              </w:rPr>
              <w:t>車いす</w:t>
            </w:r>
            <w:r>
              <w:rPr>
                <w:rFonts w:ascii="Segoe UI Symbol" w:hAnsi="Segoe UI Symbol" w:cs="Segoe UI Symbol" w:hint="eastAsia"/>
                <w:sz w:val="16"/>
                <w:szCs w:val="16"/>
              </w:rPr>
              <w:t>♰</w:t>
            </w:r>
          </w:p>
          <w:p w14:paraId="6ABFC2A9" w14:textId="77777777" w:rsidR="00832471" w:rsidRPr="00220050" w:rsidRDefault="00832471" w:rsidP="00045E68">
            <w:pPr>
              <w:spacing w:line="438" w:lineRule="exact"/>
              <w:rPr>
                <w:sz w:val="16"/>
                <w:szCs w:val="16"/>
              </w:rPr>
            </w:pPr>
            <w:r>
              <w:rPr>
                <w:rFonts w:hint="eastAsia"/>
                <w:sz w:val="16"/>
                <w:szCs w:val="16"/>
              </w:rPr>
              <w:t>移動用リフト</w:t>
            </w:r>
            <w:r>
              <w:rPr>
                <w:rFonts w:ascii="Segoe UI Symbol" w:hAnsi="Segoe UI Symbol" w:cs="Segoe UI Symbol" w:hint="eastAsia"/>
                <w:sz w:val="16"/>
                <w:szCs w:val="16"/>
              </w:rPr>
              <w:t>♰</w:t>
            </w:r>
          </w:p>
        </w:tc>
        <w:tc>
          <w:tcPr>
            <w:tcW w:w="1695" w:type="dxa"/>
            <w:tcBorders>
              <w:left w:val="dotted" w:sz="4" w:space="0" w:color="auto"/>
            </w:tcBorders>
          </w:tcPr>
          <w:p w14:paraId="599BBC96" w14:textId="77777777" w:rsidR="00832471" w:rsidRDefault="00832471" w:rsidP="00045E68">
            <w:pPr>
              <w:spacing w:line="438" w:lineRule="exact"/>
              <w:rPr>
                <w:sz w:val="16"/>
                <w:szCs w:val="16"/>
              </w:rPr>
            </w:pPr>
            <w:r>
              <w:rPr>
                <w:rFonts w:hint="eastAsia"/>
                <w:sz w:val="16"/>
                <w:szCs w:val="16"/>
              </w:rPr>
              <w:t>×　　×　　△</w:t>
            </w:r>
          </w:p>
          <w:p w14:paraId="469EB59C" w14:textId="77777777" w:rsidR="00832471" w:rsidRPr="00220050" w:rsidRDefault="00832471" w:rsidP="00045E68">
            <w:pPr>
              <w:spacing w:line="438" w:lineRule="exact"/>
              <w:rPr>
                <w:sz w:val="16"/>
                <w:szCs w:val="16"/>
              </w:rPr>
            </w:pPr>
            <w:r>
              <w:rPr>
                <w:rFonts w:hint="eastAsia"/>
                <w:sz w:val="16"/>
                <w:szCs w:val="16"/>
              </w:rPr>
              <w:t>×　　×　　△</w:t>
            </w:r>
          </w:p>
        </w:tc>
      </w:tr>
    </w:tbl>
    <w:p w14:paraId="0347A991" w14:textId="77777777" w:rsidR="00832471" w:rsidRPr="00E44F61" w:rsidRDefault="00832471" w:rsidP="00045E68">
      <w:pPr>
        <w:spacing w:line="438" w:lineRule="exact"/>
        <w:rPr>
          <w:sz w:val="16"/>
          <w:szCs w:val="16"/>
        </w:rPr>
      </w:pPr>
      <w:r w:rsidRPr="00E44F61">
        <w:rPr>
          <w:rFonts w:hint="eastAsia"/>
          <w:sz w:val="16"/>
          <w:szCs w:val="16"/>
        </w:rPr>
        <w:t>注１　身体障害者福祉法「補装具の種目、受託報酬の額等に関する基準」：その他の社会福祉系および社会保険制度の給付種目は、この基準にすべて準拠している。</w:t>
      </w:r>
    </w:p>
    <w:p w14:paraId="6F40BED8" w14:textId="77777777" w:rsidR="00832471" w:rsidRPr="00E44F61" w:rsidRDefault="00832471" w:rsidP="00045E68">
      <w:pPr>
        <w:spacing w:line="438" w:lineRule="exact"/>
        <w:rPr>
          <w:sz w:val="16"/>
          <w:szCs w:val="16"/>
        </w:rPr>
      </w:pPr>
      <w:r w:rsidRPr="00E44F61">
        <w:rPr>
          <w:rFonts w:hint="eastAsia"/>
          <w:sz w:val="16"/>
          <w:szCs w:val="16"/>
        </w:rPr>
        <w:t xml:space="preserve">　２　年齢区分　児童　☆：18歳未満　/　者　〇：18歳以上　/　老人　△：おおむね65歳以上</w:t>
      </w:r>
    </w:p>
    <w:p w14:paraId="21E653E4" w14:textId="77777777" w:rsidR="00832471" w:rsidRPr="00E44F61" w:rsidRDefault="00832471" w:rsidP="00045E68">
      <w:pPr>
        <w:spacing w:line="438" w:lineRule="exact"/>
        <w:rPr>
          <w:sz w:val="16"/>
          <w:szCs w:val="16"/>
        </w:rPr>
      </w:pPr>
      <w:r w:rsidRPr="00E44F61">
        <w:rPr>
          <w:rFonts w:hint="eastAsia"/>
          <w:sz w:val="16"/>
          <w:szCs w:val="16"/>
        </w:rPr>
        <w:t xml:space="preserve">　３　介護保険法による給付対象福祉用具</w:t>
      </w:r>
    </w:p>
    <w:p w14:paraId="1C2D2021" w14:textId="77777777" w:rsidR="00832471" w:rsidRPr="00E44F61" w:rsidRDefault="00832471" w:rsidP="00045E68">
      <w:pPr>
        <w:spacing w:line="438" w:lineRule="exact"/>
        <w:rPr>
          <w:rFonts w:ascii="Segoe UI Symbol" w:hAnsi="Segoe UI Symbol" w:cs="Segoe UI Symbol"/>
          <w:sz w:val="16"/>
          <w:szCs w:val="16"/>
        </w:rPr>
      </w:pPr>
      <w:r w:rsidRPr="00E44F61">
        <w:rPr>
          <w:rFonts w:hint="eastAsia"/>
          <w:sz w:val="16"/>
          <w:szCs w:val="16"/>
        </w:rPr>
        <w:t xml:space="preserve">　　　（貸与品：原則）　他方競合</w:t>
      </w:r>
      <w:r w:rsidRPr="00E44F61">
        <w:rPr>
          <w:rFonts w:ascii="Segoe UI Symbol" w:hAnsi="Segoe UI Symbol" w:cs="Segoe UI Symbol" w:hint="eastAsia"/>
          <w:sz w:val="16"/>
          <w:szCs w:val="16"/>
        </w:rPr>
        <w:t>♰</w:t>
      </w:r>
    </w:p>
    <w:p w14:paraId="0A3664B6" w14:textId="77777777" w:rsidR="00832471" w:rsidRDefault="00832471" w:rsidP="00045E68">
      <w:pPr>
        <w:spacing w:line="438" w:lineRule="exact"/>
        <w:rPr>
          <w:sz w:val="16"/>
          <w:szCs w:val="16"/>
        </w:rPr>
      </w:pPr>
      <w:r w:rsidRPr="00E44F61">
        <w:rPr>
          <w:rFonts w:hint="eastAsia"/>
          <w:sz w:val="16"/>
          <w:szCs w:val="16"/>
        </w:rPr>
        <w:t xml:space="preserve">　　　①車いす（普通型・普通型電動・手押し型）、②クッション、電動補助装置等の一定の車いす付属品、③特殊寝台、</w:t>
      </w:r>
    </w:p>
    <w:p w14:paraId="63C261F9" w14:textId="77777777" w:rsidR="00832471" w:rsidRDefault="00832471" w:rsidP="00045E68">
      <w:pPr>
        <w:spacing w:line="438" w:lineRule="exact"/>
        <w:rPr>
          <w:sz w:val="16"/>
          <w:szCs w:val="16"/>
        </w:rPr>
      </w:pPr>
      <w:r w:rsidRPr="00E44F61">
        <w:rPr>
          <w:rFonts w:hint="eastAsia"/>
          <w:sz w:val="16"/>
          <w:szCs w:val="16"/>
        </w:rPr>
        <w:t>④マットレス、再度レール等の特殊寝台付属品、⑤じょく瘡予防用具、⑥体位変換器、⑦手すり（工事を伴わな</w:t>
      </w:r>
    </w:p>
    <w:p w14:paraId="33356EB7" w14:textId="77777777" w:rsidR="00832471" w:rsidRDefault="00832471" w:rsidP="00045E68">
      <w:pPr>
        <w:spacing w:line="438" w:lineRule="exact"/>
        <w:rPr>
          <w:sz w:val="16"/>
          <w:szCs w:val="16"/>
        </w:rPr>
      </w:pPr>
      <w:r w:rsidRPr="00E44F61">
        <w:rPr>
          <w:rFonts w:hint="eastAsia"/>
          <w:sz w:val="16"/>
          <w:szCs w:val="16"/>
        </w:rPr>
        <w:t>いもの）、⑧スロープ、⑨歩行器、⑩歩行補助つえ（松葉づえ、カナディアン・クラッチ、ロフストランド・クラ</w:t>
      </w:r>
    </w:p>
    <w:p w14:paraId="23E5337B" w14:textId="77777777" w:rsidR="00832471" w:rsidRDefault="00832471" w:rsidP="00045E68">
      <w:pPr>
        <w:spacing w:line="438" w:lineRule="exact"/>
        <w:rPr>
          <w:sz w:val="16"/>
          <w:szCs w:val="16"/>
        </w:rPr>
      </w:pPr>
      <w:r w:rsidRPr="00E44F61">
        <w:rPr>
          <w:rFonts w:hint="eastAsia"/>
          <w:sz w:val="16"/>
          <w:szCs w:val="16"/>
        </w:rPr>
        <w:t>ッチ、多点杖に限る）、⑪痴呆症老人徘徊感知機器（屋外へ出たとき、家族・隣人等に知らせる）、⑫移動用リフ</w:t>
      </w:r>
    </w:p>
    <w:p w14:paraId="2AF4B6B9" w14:textId="77777777" w:rsidR="00832471" w:rsidRPr="00E44F61" w:rsidRDefault="00832471" w:rsidP="00045E68">
      <w:pPr>
        <w:spacing w:line="438" w:lineRule="exact"/>
        <w:rPr>
          <w:sz w:val="16"/>
          <w:szCs w:val="16"/>
        </w:rPr>
      </w:pPr>
      <w:r w:rsidRPr="00E44F61">
        <w:rPr>
          <w:rFonts w:hint="eastAsia"/>
          <w:sz w:val="16"/>
          <w:szCs w:val="16"/>
        </w:rPr>
        <w:t>ト（吊り具を除く）</w:t>
      </w:r>
    </w:p>
    <w:p w14:paraId="0912A429" w14:textId="77777777" w:rsidR="00832471" w:rsidRPr="00E44F61" w:rsidRDefault="00832471" w:rsidP="00045E68">
      <w:pPr>
        <w:spacing w:line="438" w:lineRule="exact"/>
        <w:rPr>
          <w:sz w:val="16"/>
          <w:szCs w:val="16"/>
        </w:rPr>
      </w:pPr>
      <w:r w:rsidRPr="00E44F61">
        <w:rPr>
          <w:rFonts w:hint="eastAsia"/>
          <w:sz w:val="16"/>
          <w:szCs w:val="16"/>
        </w:rPr>
        <w:t>（購入費支給品：例外）　他方競合♯</w:t>
      </w:r>
    </w:p>
    <w:p w14:paraId="2B308147" w14:textId="77777777" w:rsidR="00832471" w:rsidRDefault="00832471" w:rsidP="00045E68">
      <w:pPr>
        <w:spacing w:line="438" w:lineRule="exact"/>
        <w:rPr>
          <w:sz w:val="16"/>
          <w:szCs w:val="16"/>
        </w:rPr>
      </w:pPr>
      <w:r w:rsidRPr="00E44F61">
        <w:rPr>
          <w:rFonts w:hint="eastAsia"/>
          <w:sz w:val="16"/>
          <w:szCs w:val="16"/>
        </w:rPr>
        <w:t>①腰掛便器、②特殊尿器、③入浴補助用具（ⅰ入浴用いす、ⅱ浴槽用手すり、ⅲ浴槽内いす、ⅳ入浴台、ⅴ浴室</w:t>
      </w:r>
    </w:p>
    <w:p w14:paraId="7EDC4619" w14:textId="77777777" w:rsidR="00832471" w:rsidRPr="00E44F61" w:rsidRDefault="00832471" w:rsidP="00045E68">
      <w:pPr>
        <w:spacing w:line="438" w:lineRule="exact"/>
        <w:rPr>
          <w:sz w:val="16"/>
          <w:szCs w:val="16"/>
        </w:rPr>
      </w:pPr>
      <w:r w:rsidRPr="00E44F61">
        <w:rPr>
          <w:rFonts w:hint="eastAsia"/>
          <w:sz w:val="16"/>
          <w:szCs w:val="16"/>
        </w:rPr>
        <w:t>内すのこ、ⅵ浴槽内すのこ）、④簡易浴槽、⑤移動用リフトの吊り具の部分</w:t>
      </w:r>
    </w:p>
    <w:p w14:paraId="19164EFE" w14:textId="77777777" w:rsidR="00695D0D" w:rsidRDefault="00695D0D" w:rsidP="00045E68">
      <w:pPr>
        <w:spacing w:line="438" w:lineRule="exact"/>
        <w:rPr>
          <w:b/>
        </w:rPr>
      </w:pPr>
    </w:p>
    <w:p w14:paraId="253755C2" w14:textId="68CA3EC9" w:rsidR="00832471" w:rsidRDefault="00695D0D" w:rsidP="00045E68">
      <w:pPr>
        <w:spacing w:line="438" w:lineRule="exact"/>
        <w:rPr>
          <w:b/>
        </w:rPr>
      </w:pPr>
      <w:r w:rsidRPr="00447484">
        <w:rPr>
          <w:rFonts w:hint="eastAsia"/>
          <w:b/>
        </w:rPr>
        <w:t>図1</w:t>
      </w:r>
      <w:r w:rsidRPr="00447484">
        <w:rPr>
          <w:b/>
        </w:rPr>
        <w:t>-</w:t>
      </w:r>
      <w:r>
        <w:rPr>
          <w:b/>
        </w:rPr>
        <w:t>6</w:t>
      </w:r>
      <w:r w:rsidRPr="00447484">
        <w:rPr>
          <w:rFonts w:hint="eastAsia"/>
          <w:b/>
        </w:rPr>
        <w:t xml:space="preserve">　</w:t>
      </w:r>
      <w:r w:rsidRPr="00695D0D">
        <w:rPr>
          <w:rFonts w:hint="eastAsia"/>
          <w:b/>
        </w:rPr>
        <w:t>補装具および日常生活用具の種目・給付対象</w:t>
      </w:r>
    </w:p>
    <w:p w14:paraId="31D7A453" w14:textId="77777777" w:rsidR="004D48AF" w:rsidRPr="004D48AF" w:rsidRDefault="004D48AF" w:rsidP="00045E68">
      <w:pPr>
        <w:spacing w:line="438" w:lineRule="exact"/>
        <w:rPr>
          <w:b/>
        </w:rPr>
      </w:pPr>
    </w:p>
    <w:p w14:paraId="56E1C419" w14:textId="56E6B8CD" w:rsidR="00832471" w:rsidRDefault="00832471" w:rsidP="00045E68">
      <w:pPr>
        <w:spacing w:line="438" w:lineRule="exact"/>
      </w:pPr>
    </w:p>
    <w:p w14:paraId="6C4C7480" w14:textId="4C1E3F25" w:rsidR="008E1C36" w:rsidRDefault="008E1C36" w:rsidP="00045E68">
      <w:pPr>
        <w:spacing w:line="438" w:lineRule="exact"/>
      </w:pPr>
    </w:p>
    <w:p w14:paraId="3F6956F7" w14:textId="473A2A7B" w:rsidR="008E1C36" w:rsidRDefault="008E1C36" w:rsidP="00045E68">
      <w:pPr>
        <w:spacing w:line="438" w:lineRule="exact"/>
      </w:pPr>
    </w:p>
    <w:p w14:paraId="1D7C87FA" w14:textId="4D794CC0" w:rsidR="008E1C36" w:rsidRDefault="008E1C36" w:rsidP="00045E68">
      <w:pPr>
        <w:spacing w:line="438" w:lineRule="exact"/>
      </w:pPr>
    </w:p>
    <w:p w14:paraId="41822DCD" w14:textId="3A23F953" w:rsidR="008E1C36" w:rsidRDefault="008E1C36" w:rsidP="00045E68">
      <w:pPr>
        <w:spacing w:line="438" w:lineRule="exact"/>
      </w:pPr>
    </w:p>
    <w:p w14:paraId="1120B58E" w14:textId="2EE1B83E" w:rsidR="008E1C36" w:rsidRDefault="008E1C36" w:rsidP="00045E68">
      <w:pPr>
        <w:spacing w:line="438" w:lineRule="exact"/>
      </w:pPr>
    </w:p>
    <w:p w14:paraId="2465EA15" w14:textId="74D1ED02" w:rsidR="008E1C36" w:rsidRDefault="008E1C36" w:rsidP="00045E68">
      <w:pPr>
        <w:spacing w:line="438" w:lineRule="exact"/>
      </w:pPr>
    </w:p>
    <w:p w14:paraId="347E6D93" w14:textId="713E6004" w:rsidR="008E1C36" w:rsidRDefault="008E1C36" w:rsidP="00045E68">
      <w:pPr>
        <w:spacing w:line="438" w:lineRule="exact"/>
      </w:pPr>
    </w:p>
    <w:p w14:paraId="00F65B77" w14:textId="061F87D3" w:rsidR="008E1C36" w:rsidRDefault="008E1C36" w:rsidP="00045E68">
      <w:pPr>
        <w:spacing w:line="438" w:lineRule="exact"/>
      </w:pPr>
    </w:p>
    <w:p w14:paraId="02AA67D9" w14:textId="5E5EA5A9" w:rsidR="008E1C36" w:rsidRDefault="008E1C36" w:rsidP="00045E68">
      <w:pPr>
        <w:spacing w:line="438" w:lineRule="exact"/>
      </w:pPr>
    </w:p>
    <w:p w14:paraId="70063D4E" w14:textId="77777777" w:rsidR="008E1C36" w:rsidRDefault="008E1C36" w:rsidP="00045E68">
      <w:pPr>
        <w:spacing w:line="438" w:lineRule="exact"/>
      </w:pPr>
    </w:p>
    <w:tbl>
      <w:tblPr>
        <w:tblStyle w:val="a9"/>
        <w:tblW w:w="0" w:type="auto"/>
        <w:jc w:val="center"/>
        <w:tblLayout w:type="fixed"/>
        <w:tblLook w:val="04A0" w:firstRow="1" w:lastRow="0" w:firstColumn="1" w:lastColumn="0" w:noHBand="0" w:noVBand="1"/>
      </w:tblPr>
      <w:tblGrid>
        <w:gridCol w:w="376"/>
        <w:gridCol w:w="376"/>
        <w:gridCol w:w="377"/>
        <w:gridCol w:w="993"/>
        <w:gridCol w:w="988"/>
        <w:gridCol w:w="1165"/>
        <w:gridCol w:w="540"/>
        <w:gridCol w:w="1410"/>
        <w:gridCol w:w="572"/>
        <w:gridCol w:w="428"/>
        <w:gridCol w:w="1269"/>
      </w:tblGrid>
      <w:tr w:rsidR="00832471" w:rsidRPr="00540035" w14:paraId="26744289" w14:textId="77777777" w:rsidTr="00A31105">
        <w:trPr>
          <w:jc w:val="center"/>
        </w:trPr>
        <w:tc>
          <w:tcPr>
            <w:tcW w:w="376" w:type="dxa"/>
            <w:shd w:val="clear" w:color="auto" w:fill="D9D9D9" w:themeFill="background1" w:themeFillShade="D9"/>
          </w:tcPr>
          <w:p w14:paraId="2E2CDE02" w14:textId="77777777" w:rsidR="00832471" w:rsidRPr="00540035" w:rsidRDefault="00832471" w:rsidP="00045E68">
            <w:pPr>
              <w:spacing w:line="438" w:lineRule="exact"/>
              <w:rPr>
                <w:sz w:val="16"/>
                <w:szCs w:val="16"/>
              </w:rPr>
            </w:pPr>
            <w:r w:rsidRPr="00540035">
              <w:rPr>
                <w:rFonts w:hint="eastAsia"/>
                <w:sz w:val="16"/>
                <w:szCs w:val="16"/>
              </w:rPr>
              <w:t>系列</w:t>
            </w:r>
          </w:p>
        </w:tc>
        <w:tc>
          <w:tcPr>
            <w:tcW w:w="1746" w:type="dxa"/>
            <w:gridSpan w:val="3"/>
            <w:shd w:val="clear" w:color="auto" w:fill="D9D9D9" w:themeFill="background1" w:themeFillShade="D9"/>
          </w:tcPr>
          <w:p w14:paraId="0A4DADEC" w14:textId="77777777" w:rsidR="00832471" w:rsidRPr="00540035" w:rsidRDefault="00832471" w:rsidP="00045E68">
            <w:pPr>
              <w:spacing w:line="438" w:lineRule="exact"/>
              <w:rPr>
                <w:sz w:val="16"/>
                <w:szCs w:val="16"/>
              </w:rPr>
            </w:pPr>
            <w:r w:rsidRPr="00540035">
              <w:rPr>
                <w:rFonts w:hint="eastAsia"/>
                <w:sz w:val="16"/>
                <w:szCs w:val="16"/>
              </w:rPr>
              <w:t>法律</w:t>
            </w:r>
          </w:p>
        </w:tc>
        <w:tc>
          <w:tcPr>
            <w:tcW w:w="988" w:type="dxa"/>
            <w:shd w:val="clear" w:color="auto" w:fill="D9D9D9" w:themeFill="background1" w:themeFillShade="D9"/>
          </w:tcPr>
          <w:p w14:paraId="6115FD3D" w14:textId="77777777" w:rsidR="00832471" w:rsidRPr="00540035" w:rsidRDefault="00832471" w:rsidP="00045E68">
            <w:pPr>
              <w:spacing w:line="438" w:lineRule="exact"/>
              <w:rPr>
                <w:sz w:val="16"/>
                <w:szCs w:val="16"/>
              </w:rPr>
            </w:pPr>
            <w:r w:rsidRPr="00540035">
              <w:rPr>
                <w:rFonts w:hint="eastAsia"/>
                <w:sz w:val="16"/>
                <w:szCs w:val="16"/>
              </w:rPr>
              <w:t>制度名</w:t>
            </w:r>
          </w:p>
        </w:tc>
        <w:tc>
          <w:tcPr>
            <w:tcW w:w="1165" w:type="dxa"/>
            <w:shd w:val="clear" w:color="auto" w:fill="D9D9D9" w:themeFill="background1" w:themeFillShade="D9"/>
          </w:tcPr>
          <w:p w14:paraId="23A10A71" w14:textId="77777777" w:rsidR="00832471" w:rsidRPr="00540035" w:rsidRDefault="00832471" w:rsidP="00045E68">
            <w:pPr>
              <w:spacing w:line="438" w:lineRule="exact"/>
              <w:rPr>
                <w:sz w:val="16"/>
                <w:szCs w:val="16"/>
              </w:rPr>
            </w:pPr>
            <w:r w:rsidRPr="00540035">
              <w:rPr>
                <w:rFonts w:hint="eastAsia"/>
                <w:sz w:val="16"/>
                <w:szCs w:val="16"/>
              </w:rPr>
              <w:t>対象者</w:t>
            </w:r>
          </w:p>
        </w:tc>
        <w:tc>
          <w:tcPr>
            <w:tcW w:w="540" w:type="dxa"/>
            <w:shd w:val="clear" w:color="auto" w:fill="D9D9D9" w:themeFill="background1" w:themeFillShade="D9"/>
          </w:tcPr>
          <w:p w14:paraId="741A5F7F" w14:textId="77777777" w:rsidR="00832471" w:rsidRPr="00540035" w:rsidRDefault="00832471" w:rsidP="00045E68">
            <w:pPr>
              <w:spacing w:line="438" w:lineRule="exact"/>
              <w:rPr>
                <w:sz w:val="16"/>
                <w:szCs w:val="16"/>
              </w:rPr>
            </w:pPr>
            <w:r w:rsidRPr="00540035">
              <w:rPr>
                <w:rFonts w:hint="eastAsia"/>
                <w:sz w:val="16"/>
                <w:szCs w:val="16"/>
              </w:rPr>
              <w:t>実施主体</w:t>
            </w:r>
          </w:p>
        </w:tc>
        <w:tc>
          <w:tcPr>
            <w:tcW w:w="1410" w:type="dxa"/>
            <w:shd w:val="clear" w:color="auto" w:fill="D9D9D9" w:themeFill="background1" w:themeFillShade="D9"/>
          </w:tcPr>
          <w:p w14:paraId="32CE9229" w14:textId="77777777" w:rsidR="00832471" w:rsidRPr="00540035" w:rsidRDefault="00832471" w:rsidP="00045E68">
            <w:pPr>
              <w:spacing w:line="438" w:lineRule="exact"/>
              <w:rPr>
                <w:sz w:val="16"/>
                <w:szCs w:val="16"/>
              </w:rPr>
            </w:pPr>
            <w:r w:rsidRPr="00540035">
              <w:rPr>
                <w:rFonts w:hint="eastAsia"/>
                <w:sz w:val="16"/>
                <w:szCs w:val="16"/>
              </w:rPr>
              <w:t>手続き機関</w:t>
            </w:r>
          </w:p>
        </w:tc>
        <w:tc>
          <w:tcPr>
            <w:tcW w:w="572" w:type="dxa"/>
            <w:shd w:val="clear" w:color="auto" w:fill="D9D9D9" w:themeFill="background1" w:themeFillShade="D9"/>
          </w:tcPr>
          <w:p w14:paraId="39C9EEA9" w14:textId="77777777" w:rsidR="00832471" w:rsidRPr="00540035" w:rsidRDefault="00832471" w:rsidP="00045E68">
            <w:pPr>
              <w:spacing w:line="438" w:lineRule="exact"/>
              <w:rPr>
                <w:sz w:val="16"/>
                <w:szCs w:val="16"/>
              </w:rPr>
            </w:pPr>
            <w:r w:rsidRPr="00540035">
              <w:rPr>
                <w:rFonts w:hint="eastAsia"/>
                <w:sz w:val="16"/>
                <w:szCs w:val="16"/>
              </w:rPr>
              <w:t>給付基盤</w:t>
            </w:r>
          </w:p>
        </w:tc>
        <w:tc>
          <w:tcPr>
            <w:tcW w:w="1697" w:type="dxa"/>
            <w:gridSpan w:val="2"/>
            <w:shd w:val="clear" w:color="auto" w:fill="D9D9D9" w:themeFill="background1" w:themeFillShade="D9"/>
          </w:tcPr>
          <w:p w14:paraId="12D592FA" w14:textId="77777777" w:rsidR="00832471" w:rsidRPr="00540035" w:rsidRDefault="00832471" w:rsidP="00045E68">
            <w:pPr>
              <w:spacing w:line="438" w:lineRule="exact"/>
              <w:rPr>
                <w:sz w:val="16"/>
                <w:szCs w:val="16"/>
              </w:rPr>
            </w:pPr>
            <w:r w:rsidRPr="00540035">
              <w:rPr>
                <w:rFonts w:hint="eastAsia"/>
                <w:sz w:val="16"/>
                <w:szCs w:val="16"/>
              </w:rPr>
              <w:t>自己負担条件</w:t>
            </w:r>
          </w:p>
        </w:tc>
      </w:tr>
      <w:tr w:rsidR="00832471" w:rsidRPr="00540035" w14:paraId="6D86314C" w14:textId="77777777" w:rsidTr="00A31105">
        <w:trPr>
          <w:jc w:val="center"/>
        </w:trPr>
        <w:tc>
          <w:tcPr>
            <w:tcW w:w="376" w:type="dxa"/>
            <w:vMerge w:val="restart"/>
            <w:shd w:val="clear" w:color="auto" w:fill="D9D9D9" w:themeFill="background1" w:themeFillShade="D9"/>
          </w:tcPr>
          <w:p w14:paraId="552940B5" w14:textId="77777777" w:rsidR="00832471" w:rsidRPr="00540035" w:rsidRDefault="00832471" w:rsidP="00045E68">
            <w:pPr>
              <w:spacing w:line="438" w:lineRule="exact"/>
              <w:rPr>
                <w:sz w:val="16"/>
                <w:szCs w:val="16"/>
              </w:rPr>
            </w:pPr>
            <w:r w:rsidRPr="00540035">
              <w:rPr>
                <w:rFonts w:hint="eastAsia"/>
                <w:sz w:val="16"/>
                <w:szCs w:val="16"/>
              </w:rPr>
              <w:t>社会福祉系</w:t>
            </w:r>
          </w:p>
        </w:tc>
        <w:tc>
          <w:tcPr>
            <w:tcW w:w="376" w:type="dxa"/>
            <w:vMerge w:val="restart"/>
          </w:tcPr>
          <w:p w14:paraId="2AA44FC6" w14:textId="77777777" w:rsidR="00832471" w:rsidRDefault="00832471" w:rsidP="00045E68">
            <w:pPr>
              <w:spacing w:line="438" w:lineRule="exact"/>
              <w:rPr>
                <w:sz w:val="16"/>
                <w:szCs w:val="16"/>
              </w:rPr>
            </w:pPr>
            <w:r w:rsidRPr="00540035">
              <w:rPr>
                <w:rFonts w:hint="eastAsia"/>
                <w:sz w:val="16"/>
                <w:szCs w:val="16"/>
              </w:rPr>
              <w:t>厚</w:t>
            </w:r>
          </w:p>
          <w:p w14:paraId="7C95279B" w14:textId="77777777" w:rsidR="00832471" w:rsidRDefault="00832471" w:rsidP="00045E68">
            <w:pPr>
              <w:spacing w:line="438" w:lineRule="exact"/>
              <w:rPr>
                <w:sz w:val="16"/>
                <w:szCs w:val="16"/>
              </w:rPr>
            </w:pPr>
            <w:r w:rsidRPr="00540035">
              <w:rPr>
                <w:rFonts w:hint="eastAsia"/>
                <w:sz w:val="16"/>
                <w:szCs w:val="16"/>
              </w:rPr>
              <w:t>生</w:t>
            </w:r>
          </w:p>
          <w:p w14:paraId="011D6CDC" w14:textId="77777777" w:rsidR="00832471" w:rsidRDefault="00832471" w:rsidP="00045E68">
            <w:pPr>
              <w:spacing w:line="438" w:lineRule="exact"/>
              <w:rPr>
                <w:sz w:val="16"/>
                <w:szCs w:val="16"/>
              </w:rPr>
            </w:pPr>
            <w:r w:rsidRPr="00540035">
              <w:rPr>
                <w:rFonts w:hint="eastAsia"/>
                <w:sz w:val="16"/>
                <w:szCs w:val="16"/>
              </w:rPr>
              <w:t>行</w:t>
            </w:r>
          </w:p>
          <w:p w14:paraId="60E5D7A9" w14:textId="77777777" w:rsidR="00832471" w:rsidRPr="00540035" w:rsidRDefault="00832471" w:rsidP="00045E68">
            <w:pPr>
              <w:spacing w:line="438" w:lineRule="exact"/>
              <w:rPr>
                <w:sz w:val="16"/>
                <w:szCs w:val="16"/>
              </w:rPr>
            </w:pPr>
            <w:r w:rsidRPr="00540035">
              <w:rPr>
                <w:rFonts w:hint="eastAsia"/>
                <w:sz w:val="16"/>
                <w:szCs w:val="16"/>
              </w:rPr>
              <w:t>政</w:t>
            </w:r>
          </w:p>
        </w:tc>
        <w:tc>
          <w:tcPr>
            <w:tcW w:w="1370" w:type="dxa"/>
            <w:gridSpan w:val="2"/>
          </w:tcPr>
          <w:p w14:paraId="6C8F60E2" w14:textId="77777777" w:rsidR="00832471" w:rsidRPr="00540035" w:rsidRDefault="00832471" w:rsidP="00045E68">
            <w:pPr>
              <w:spacing w:line="438" w:lineRule="exact"/>
              <w:rPr>
                <w:sz w:val="16"/>
                <w:szCs w:val="16"/>
              </w:rPr>
            </w:pPr>
            <w:r w:rsidRPr="00540035">
              <w:rPr>
                <w:rFonts w:hint="eastAsia"/>
                <w:sz w:val="16"/>
                <w:szCs w:val="16"/>
              </w:rPr>
              <w:t>身体障害者福祉法</w:t>
            </w:r>
          </w:p>
        </w:tc>
        <w:tc>
          <w:tcPr>
            <w:tcW w:w="988" w:type="dxa"/>
            <w:vMerge w:val="restart"/>
          </w:tcPr>
          <w:p w14:paraId="5384B862" w14:textId="77777777" w:rsidR="00832471" w:rsidRPr="00540035" w:rsidRDefault="00832471" w:rsidP="00045E68">
            <w:pPr>
              <w:spacing w:line="438" w:lineRule="exact"/>
              <w:rPr>
                <w:sz w:val="16"/>
                <w:szCs w:val="16"/>
              </w:rPr>
            </w:pPr>
            <w:r w:rsidRPr="00540035">
              <w:rPr>
                <w:rFonts w:hint="eastAsia"/>
                <w:sz w:val="16"/>
                <w:szCs w:val="16"/>
              </w:rPr>
              <w:t>補装具および日常生活用具給付</w:t>
            </w:r>
          </w:p>
        </w:tc>
        <w:tc>
          <w:tcPr>
            <w:tcW w:w="1165" w:type="dxa"/>
          </w:tcPr>
          <w:p w14:paraId="25A2723A" w14:textId="77777777" w:rsidR="00832471" w:rsidRPr="00540035" w:rsidRDefault="00832471" w:rsidP="00045E68">
            <w:pPr>
              <w:spacing w:line="438" w:lineRule="exact"/>
              <w:rPr>
                <w:sz w:val="16"/>
                <w:szCs w:val="16"/>
              </w:rPr>
            </w:pPr>
            <w:r w:rsidRPr="00540035">
              <w:rPr>
                <w:rFonts w:hint="eastAsia"/>
                <w:sz w:val="16"/>
                <w:szCs w:val="16"/>
              </w:rPr>
              <w:t>18歳以上の身体障害者</w:t>
            </w:r>
          </w:p>
        </w:tc>
        <w:tc>
          <w:tcPr>
            <w:tcW w:w="540" w:type="dxa"/>
            <w:vMerge w:val="restart"/>
          </w:tcPr>
          <w:p w14:paraId="6404E0C0" w14:textId="77777777" w:rsidR="00832471" w:rsidRDefault="00832471" w:rsidP="00045E68">
            <w:pPr>
              <w:spacing w:line="438" w:lineRule="exact"/>
              <w:rPr>
                <w:sz w:val="16"/>
                <w:szCs w:val="16"/>
              </w:rPr>
            </w:pPr>
            <w:r w:rsidRPr="007D25B3">
              <w:rPr>
                <w:rFonts w:hint="eastAsia"/>
                <w:sz w:val="16"/>
                <w:szCs w:val="16"/>
              </w:rPr>
              <w:t>市</w:t>
            </w:r>
          </w:p>
          <w:p w14:paraId="2A2F231B" w14:textId="77777777" w:rsidR="00832471" w:rsidRDefault="00832471" w:rsidP="00045E68">
            <w:pPr>
              <w:spacing w:line="438" w:lineRule="exact"/>
              <w:rPr>
                <w:sz w:val="16"/>
                <w:szCs w:val="16"/>
              </w:rPr>
            </w:pPr>
            <w:r w:rsidRPr="007D25B3">
              <w:rPr>
                <w:rFonts w:hint="eastAsia"/>
                <w:sz w:val="16"/>
                <w:szCs w:val="16"/>
              </w:rPr>
              <w:t>町</w:t>
            </w:r>
          </w:p>
          <w:p w14:paraId="6D629839" w14:textId="77777777" w:rsidR="00832471" w:rsidRPr="007D25B3" w:rsidRDefault="00832471" w:rsidP="00045E68">
            <w:pPr>
              <w:spacing w:line="438" w:lineRule="exact"/>
              <w:rPr>
                <w:sz w:val="16"/>
                <w:szCs w:val="16"/>
              </w:rPr>
            </w:pPr>
            <w:r w:rsidRPr="007D25B3">
              <w:rPr>
                <w:rFonts w:hint="eastAsia"/>
                <w:sz w:val="16"/>
                <w:szCs w:val="16"/>
              </w:rPr>
              <w:t>村</w:t>
            </w:r>
          </w:p>
        </w:tc>
        <w:tc>
          <w:tcPr>
            <w:tcW w:w="1410" w:type="dxa"/>
            <w:vMerge w:val="restart"/>
          </w:tcPr>
          <w:p w14:paraId="7A76C59B" w14:textId="77777777" w:rsidR="00832471" w:rsidRPr="00540035" w:rsidRDefault="00832471" w:rsidP="00045E68">
            <w:pPr>
              <w:spacing w:line="438" w:lineRule="exact"/>
              <w:rPr>
                <w:sz w:val="16"/>
                <w:szCs w:val="16"/>
              </w:rPr>
            </w:pPr>
            <w:r w:rsidRPr="00540035">
              <w:rPr>
                <w:rFonts w:hint="eastAsia"/>
                <w:sz w:val="16"/>
                <w:szCs w:val="16"/>
              </w:rPr>
              <w:t>市福祉事務所・町村役場</w:t>
            </w:r>
          </w:p>
        </w:tc>
        <w:tc>
          <w:tcPr>
            <w:tcW w:w="572" w:type="dxa"/>
            <w:vMerge w:val="restart"/>
          </w:tcPr>
          <w:p w14:paraId="3987B1BC" w14:textId="77777777" w:rsidR="00832471" w:rsidRPr="00540035" w:rsidRDefault="00832471" w:rsidP="00045E68">
            <w:pPr>
              <w:spacing w:line="438" w:lineRule="exact"/>
              <w:rPr>
                <w:sz w:val="16"/>
                <w:szCs w:val="16"/>
              </w:rPr>
            </w:pPr>
            <w:r w:rsidRPr="00540035">
              <w:rPr>
                <w:rFonts w:hint="eastAsia"/>
                <w:sz w:val="16"/>
                <w:szCs w:val="16"/>
              </w:rPr>
              <w:t>税金</w:t>
            </w:r>
          </w:p>
        </w:tc>
        <w:tc>
          <w:tcPr>
            <w:tcW w:w="428" w:type="dxa"/>
            <w:vMerge w:val="restart"/>
          </w:tcPr>
          <w:p w14:paraId="25BA5ED4" w14:textId="77777777" w:rsidR="00832471" w:rsidRPr="00540035" w:rsidRDefault="00832471" w:rsidP="00045E68">
            <w:pPr>
              <w:spacing w:line="438" w:lineRule="exact"/>
              <w:rPr>
                <w:sz w:val="16"/>
                <w:szCs w:val="16"/>
              </w:rPr>
            </w:pPr>
            <w:r w:rsidRPr="00540035">
              <w:rPr>
                <w:rFonts w:hint="eastAsia"/>
                <w:sz w:val="16"/>
                <w:szCs w:val="16"/>
              </w:rPr>
              <w:t>ある</w:t>
            </w:r>
          </w:p>
        </w:tc>
        <w:tc>
          <w:tcPr>
            <w:tcW w:w="1269" w:type="dxa"/>
            <w:vMerge w:val="restart"/>
          </w:tcPr>
          <w:p w14:paraId="79D4A335" w14:textId="77777777" w:rsidR="00832471" w:rsidRPr="00540035" w:rsidRDefault="00832471" w:rsidP="00045E68">
            <w:pPr>
              <w:spacing w:line="438" w:lineRule="exact"/>
              <w:rPr>
                <w:sz w:val="16"/>
                <w:szCs w:val="16"/>
              </w:rPr>
            </w:pPr>
            <w:r w:rsidRPr="00540035">
              <w:rPr>
                <w:rFonts w:hint="eastAsia"/>
                <w:sz w:val="16"/>
                <w:szCs w:val="16"/>
              </w:rPr>
              <w:t>障害児・者・老人の属する世帯の前年度の所得税から負担額を決定する</w:t>
            </w:r>
          </w:p>
        </w:tc>
      </w:tr>
      <w:tr w:rsidR="00832471" w:rsidRPr="00540035" w14:paraId="3EE22C2E" w14:textId="77777777" w:rsidTr="00A31105">
        <w:trPr>
          <w:jc w:val="center"/>
        </w:trPr>
        <w:tc>
          <w:tcPr>
            <w:tcW w:w="376" w:type="dxa"/>
            <w:vMerge/>
            <w:shd w:val="clear" w:color="auto" w:fill="D9D9D9" w:themeFill="background1" w:themeFillShade="D9"/>
          </w:tcPr>
          <w:p w14:paraId="501E12FD" w14:textId="77777777" w:rsidR="00832471" w:rsidRPr="00540035" w:rsidRDefault="00832471" w:rsidP="00045E68">
            <w:pPr>
              <w:spacing w:line="438" w:lineRule="exact"/>
              <w:rPr>
                <w:sz w:val="16"/>
                <w:szCs w:val="16"/>
              </w:rPr>
            </w:pPr>
          </w:p>
        </w:tc>
        <w:tc>
          <w:tcPr>
            <w:tcW w:w="376" w:type="dxa"/>
            <w:vMerge/>
          </w:tcPr>
          <w:p w14:paraId="2CCB60C8" w14:textId="77777777" w:rsidR="00832471" w:rsidRPr="00540035" w:rsidRDefault="00832471" w:rsidP="00045E68">
            <w:pPr>
              <w:spacing w:line="438" w:lineRule="exact"/>
              <w:rPr>
                <w:sz w:val="16"/>
                <w:szCs w:val="16"/>
              </w:rPr>
            </w:pPr>
          </w:p>
        </w:tc>
        <w:tc>
          <w:tcPr>
            <w:tcW w:w="1370" w:type="dxa"/>
            <w:gridSpan w:val="2"/>
          </w:tcPr>
          <w:p w14:paraId="114CAF94" w14:textId="77777777" w:rsidR="00832471" w:rsidRPr="00540035" w:rsidRDefault="00832471" w:rsidP="00045E68">
            <w:pPr>
              <w:spacing w:line="438" w:lineRule="exact"/>
              <w:rPr>
                <w:sz w:val="16"/>
                <w:szCs w:val="16"/>
              </w:rPr>
            </w:pPr>
            <w:r w:rsidRPr="00540035">
              <w:rPr>
                <w:rFonts w:hint="eastAsia"/>
                <w:sz w:val="16"/>
                <w:szCs w:val="16"/>
              </w:rPr>
              <w:t>児童福祉法</w:t>
            </w:r>
          </w:p>
        </w:tc>
        <w:tc>
          <w:tcPr>
            <w:tcW w:w="988" w:type="dxa"/>
            <w:vMerge/>
          </w:tcPr>
          <w:p w14:paraId="45F868DA" w14:textId="77777777" w:rsidR="00832471" w:rsidRPr="00540035" w:rsidRDefault="00832471" w:rsidP="00045E68">
            <w:pPr>
              <w:spacing w:line="438" w:lineRule="exact"/>
              <w:rPr>
                <w:sz w:val="16"/>
                <w:szCs w:val="16"/>
              </w:rPr>
            </w:pPr>
          </w:p>
        </w:tc>
        <w:tc>
          <w:tcPr>
            <w:tcW w:w="1165" w:type="dxa"/>
          </w:tcPr>
          <w:p w14:paraId="65DB53DA" w14:textId="77777777" w:rsidR="00832471" w:rsidRPr="00540035" w:rsidRDefault="00832471" w:rsidP="00045E68">
            <w:pPr>
              <w:spacing w:line="438" w:lineRule="exact"/>
              <w:rPr>
                <w:sz w:val="16"/>
                <w:szCs w:val="16"/>
              </w:rPr>
            </w:pPr>
            <w:r w:rsidRPr="00540035">
              <w:rPr>
                <w:rFonts w:hint="eastAsia"/>
                <w:sz w:val="16"/>
                <w:szCs w:val="16"/>
              </w:rPr>
              <w:t>18歳未満の身体障害児</w:t>
            </w:r>
          </w:p>
        </w:tc>
        <w:tc>
          <w:tcPr>
            <w:tcW w:w="540" w:type="dxa"/>
            <w:vMerge/>
          </w:tcPr>
          <w:p w14:paraId="2A2CB82D" w14:textId="77777777" w:rsidR="00832471" w:rsidRPr="00540035" w:rsidRDefault="00832471" w:rsidP="00045E68">
            <w:pPr>
              <w:spacing w:line="438" w:lineRule="exact"/>
              <w:rPr>
                <w:sz w:val="16"/>
                <w:szCs w:val="16"/>
              </w:rPr>
            </w:pPr>
          </w:p>
        </w:tc>
        <w:tc>
          <w:tcPr>
            <w:tcW w:w="1410" w:type="dxa"/>
            <w:vMerge/>
          </w:tcPr>
          <w:p w14:paraId="10A251FE" w14:textId="77777777" w:rsidR="00832471" w:rsidRPr="00540035" w:rsidRDefault="00832471" w:rsidP="00045E68">
            <w:pPr>
              <w:spacing w:line="438" w:lineRule="exact"/>
              <w:rPr>
                <w:sz w:val="16"/>
                <w:szCs w:val="16"/>
              </w:rPr>
            </w:pPr>
          </w:p>
        </w:tc>
        <w:tc>
          <w:tcPr>
            <w:tcW w:w="572" w:type="dxa"/>
            <w:vMerge/>
          </w:tcPr>
          <w:p w14:paraId="3E30473A" w14:textId="77777777" w:rsidR="00832471" w:rsidRPr="00540035" w:rsidRDefault="00832471" w:rsidP="00045E68">
            <w:pPr>
              <w:spacing w:line="438" w:lineRule="exact"/>
              <w:rPr>
                <w:sz w:val="16"/>
                <w:szCs w:val="16"/>
              </w:rPr>
            </w:pPr>
          </w:p>
        </w:tc>
        <w:tc>
          <w:tcPr>
            <w:tcW w:w="428" w:type="dxa"/>
            <w:vMerge/>
          </w:tcPr>
          <w:p w14:paraId="5D29609F" w14:textId="77777777" w:rsidR="00832471" w:rsidRPr="00540035" w:rsidRDefault="00832471" w:rsidP="00045E68">
            <w:pPr>
              <w:spacing w:line="438" w:lineRule="exact"/>
              <w:rPr>
                <w:sz w:val="16"/>
                <w:szCs w:val="16"/>
              </w:rPr>
            </w:pPr>
          </w:p>
        </w:tc>
        <w:tc>
          <w:tcPr>
            <w:tcW w:w="1269" w:type="dxa"/>
            <w:vMerge/>
          </w:tcPr>
          <w:p w14:paraId="176CAAD3" w14:textId="77777777" w:rsidR="00832471" w:rsidRPr="00540035" w:rsidRDefault="00832471" w:rsidP="00045E68">
            <w:pPr>
              <w:spacing w:line="438" w:lineRule="exact"/>
              <w:rPr>
                <w:sz w:val="16"/>
                <w:szCs w:val="16"/>
              </w:rPr>
            </w:pPr>
          </w:p>
        </w:tc>
      </w:tr>
      <w:tr w:rsidR="00832471" w:rsidRPr="00540035" w14:paraId="606B04B3" w14:textId="77777777" w:rsidTr="00A31105">
        <w:trPr>
          <w:jc w:val="center"/>
        </w:trPr>
        <w:tc>
          <w:tcPr>
            <w:tcW w:w="376" w:type="dxa"/>
            <w:vMerge/>
            <w:shd w:val="clear" w:color="auto" w:fill="D9D9D9" w:themeFill="background1" w:themeFillShade="D9"/>
          </w:tcPr>
          <w:p w14:paraId="05C5BE27" w14:textId="77777777" w:rsidR="00832471" w:rsidRPr="00540035" w:rsidRDefault="00832471" w:rsidP="00045E68">
            <w:pPr>
              <w:spacing w:line="438" w:lineRule="exact"/>
              <w:rPr>
                <w:sz w:val="16"/>
                <w:szCs w:val="16"/>
              </w:rPr>
            </w:pPr>
          </w:p>
        </w:tc>
        <w:tc>
          <w:tcPr>
            <w:tcW w:w="376" w:type="dxa"/>
            <w:vMerge/>
          </w:tcPr>
          <w:p w14:paraId="0E1C7EB1" w14:textId="77777777" w:rsidR="00832471" w:rsidRPr="00540035" w:rsidRDefault="00832471" w:rsidP="00045E68">
            <w:pPr>
              <w:spacing w:line="438" w:lineRule="exact"/>
              <w:rPr>
                <w:sz w:val="16"/>
                <w:szCs w:val="16"/>
              </w:rPr>
            </w:pPr>
          </w:p>
        </w:tc>
        <w:tc>
          <w:tcPr>
            <w:tcW w:w="1370" w:type="dxa"/>
            <w:gridSpan w:val="2"/>
          </w:tcPr>
          <w:p w14:paraId="7634F954" w14:textId="77777777" w:rsidR="00832471" w:rsidRPr="00540035" w:rsidRDefault="00832471" w:rsidP="00045E68">
            <w:pPr>
              <w:spacing w:line="438" w:lineRule="exact"/>
              <w:rPr>
                <w:sz w:val="16"/>
                <w:szCs w:val="16"/>
              </w:rPr>
            </w:pPr>
            <w:r w:rsidRPr="00540035">
              <w:rPr>
                <w:rFonts w:hint="eastAsia"/>
                <w:sz w:val="16"/>
                <w:szCs w:val="16"/>
              </w:rPr>
              <w:t>老人福祉法</w:t>
            </w:r>
          </w:p>
        </w:tc>
        <w:tc>
          <w:tcPr>
            <w:tcW w:w="988" w:type="dxa"/>
          </w:tcPr>
          <w:p w14:paraId="694E1216" w14:textId="77777777" w:rsidR="00832471" w:rsidRPr="00540035" w:rsidRDefault="00832471" w:rsidP="00045E68">
            <w:pPr>
              <w:spacing w:line="438" w:lineRule="exact"/>
              <w:rPr>
                <w:sz w:val="16"/>
                <w:szCs w:val="16"/>
              </w:rPr>
            </w:pPr>
            <w:r w:rsidRPr="00540035">
              <w:rPr>
                <w:rFonts w:hint="eastAsia"/>
                <w:sz w:val="16"/>
                <w:szCs w:val="16"/>
              </w:rPr>
              <w:t>日常生活用具給付</w:t>
            </w:r>
          </w:p>
        </w:tc>
        <w:tc>
          <w:tcPr>
            <w:tcW w:w="1165" w:type="dxa"/>
          </w:tcPr>
          <w:p w14:paraId="7318B885" w14:textId="77777777" w:rsidR="00832471" w:rsidRPr="00A10337" w:rsidRDefault="00832471" w:rsidP="00045E68">
            <w:pPr>
              <w:spacing w:line="438" w:lineRule="exact"/>
              <w:rPr>
                <w:sz w:val="15"/>
                <w:szCs w:val="15"/>
              </w:rPr>
            </w:pPr>
            <w:r w:rsidRPr="00A10337">
              <w:rPr>
                <w:rFonts w:hint="eastAsia"/>
                <w:sz w:val="15"/>
                <w:szCs w:val="15"/>
              </w:rPr>
              <w:t>おおむね65歳以上の老人</w:t>
            </w:r>
          </w:p>
        </w:tc>
        <w:tc>
          <w:tcPr>
            <w:tcW w:w="540" w:type="dxa"/>
            <w:vMerge/>
          </w:tcPr>
          <w:p w14:paraId="166BC10D" w14:textId="77777777" w:rsidR="00832471" w:rsidRPr="00540035" w:rsidRDefault="00832471" w:rsidP="00045E68">
            <w:pPr>
              <w:spacing w:line="438" w:lineRule="exact"/>
              <w:rPr>
                <w:sz w:val="16"/>
                <w:szCs w:val="16"/>
              </w:rPr>
            </w:pPr>
          </w:p>
        </w:tc>
        <w:tc>
          <w:tcPr>
            <w:tcW w:w="1410" w:type="dxa"/>
            <w:vMerge/>
          </w:tcPr>
          <w:p w14:paraId="3ED9D794" w14:textId="77777777" w:rsidR="00832471" w:rsidRPr="00540035" w:rsidRDefault="00832471" w:rsidP="00045E68">
            <w:pPr>
              <w:spacing w:line="438" w:lineRule="exact"/>
              <w:rPr>
                <w:sz w:val="16"/>
                <w:szCs w:val="16"/>
              </w:rPr>
            </w:pPr>
          </w:p>
        </w:tc>
        <w:tc>
          <w:tcPr>
            <w:tcW w:w="572" w:type="dxa"/>
            <w:vMerge/>
          </w:tcPr>
          <w:p w14:paraId="46302A06" w14:textId="77777777" w:rsidR="00832471" w:rsidRPr="00540035" w:rsidRDefault="00832471" w:rsidP="00045E68">
            <w:pPr>
              <w:spacing w:line="438" w:lineRule="exact"/>
              <w:rPr>
                <w:sz w:val="16"/>
                <w:szCs w:val="16"/>
              </w:rPr>
            </w:pPr>
          </w:p>
        </w:tc>
        <w:tc>
          <w:tcPr>
            <w:tcW w:w="428" w:type="dxa"/>
            <w:vMerge/>
          </w:tcPr>
          <w:p w14:paraId="40C8F92D" w14:textId="77777777" w:rsidR="00832471" w:rsidRPr="00540035" w:rsidRDefault="00832471" w:rsidP="00045E68">
            <w:pPr>
              <w:spacing w:line="438" w:lineRule="exact"/>
              <w:rPr>
                <w:sz w:val="16"/>
                <w:szCs w:val="16"/>
              </w:rPr>
            </w:pPr>
          </w:p>
        </w:tc>
        <w:tc>
          <w:tcPr>
            <w:tcW w:w="1269" w:type="dxa"/>
            <w:vMerge/>
          </w:tcPr>
          <w:p w14:paraId="790C1ABF" w14:textId="77777777" w:rsidR="00832471" w:rsidRPr="00540035" w:rsidRDefault="00832471" w:rsidP="00045E68">
            <w:pPr>
              <w:spacing w:line="438" w:lineRule="exact"/>
              <w:rPr>
                <w:sz w:val="16"/>
                <w:szCs w:val="16"/>
              </w:rPr>
            </w:pPr>
          </w:p>
        </w:tc>
      </w:tr>
      <w:tr w:rsidR="00832471" w:rsidRPr="00540035" w14:paraId="64BE8859" w14:textId="77777777" w:rsidTr="00A31105">
        <w:trPr>
          <w:jc w:val="center"/>
        </w:trPr>
        <w:tc>
          <w:tcPr>
            <w:tcW w:w="376" w:type="dxa"/>
            <w:vMerge/>
            <w:shd w:val="clear" w:color="auto" w:fill="D9D9D9" w:themeFill="background1" w:themeFillShade="D9"/>
          </w:tcPr>
          <w:p w14:paraId="04A035DA" w14:textId="77777777" w:rsidR="00832471" w:rsidRPr="00540035" w:rsidRDefault="00832471" w:rsidP="00045E68">
            <w:pPr>
              <w:spacing w:line="438" w:lineRule="exact"/>
              <w:rPr>
                <w:sz w:val="16"/>
                <w:szCs w:val="16"/>
              </w:rPr>
            </w:pPr>
          </w:p>
        </w:tc>
        <w:tc>
          <w:tcPr>
            <w:tcW w:w="376" w:type="dxa"/>
            <w:vMerge/>
          </w:tcPr>
          <w:p w14:paraId="113E921D" w14:textId="77777777" w:rsidR="00832471" w:rsidRPr="00540035" w:rsidRDefault="00832471" w:rsidP="00045E68">
            <w:pPr>
              <w:spacing w:line="438" w:lineRule="exact"/>
              <w:rPr>
                <w:sz w:val="16"/>
                <w:szCs w:val="16"/>
              </w:rPr>
            </w:pPr>
          </w:p>
        </w:tc>
        <w:tc>
          <w:tcPr>
            <w:tcW w:w="1370" w:type="dxa"/>
            <w:gridSpan w:val="2"/>
          </w:tcPr>
          <w:p w14:paraId="28781291" w14:textId="77777777" w:rsidR="00832471" w:rsidRPr="00540035" w:rsidRDefault="00832471" w:rsidP="00045E68">
            <w:pPr>
              <w:spacing w:line="438" w:lineRule="exact"/>
              <w:rPr>
                <w:sz w:val="16"/>
                <w:szCs w:val="16"/>
              </w:rPr>
            </w:pPr>
            <w:r w:rsidRPr="00540035">
              <w:rPr>
                <w:rFonts w:hint="eastAsia"/>
                <w:sz w:val="16"/>
                <w:szCs w:val="16"/>
              </w:rPr>
              <w:t>戦傷病者特別援護法</w:t>
            </w:r>
          </w:p>
        </w:tc>
        <w:tc>
          <w:tcPr>
            <w:tcW w:w="988" w:type="dxa"/>
          </w:tcPr>
          <w:p w14:paraId="216D08B6" w14:textId="77777777" w:rsidR="00832471" w:rsidRPr="00540035" w:rsidRDefault="00832471" w:rsidP="00045E68">
            <w:pPr>
              <w:spacing w:line="438" w:lineRule="exact"/>
              <w:rPr>
                <w:sz w:val="16"/>
                <w:szCs w:val="16"/>
              </w:rPr>
            </w:pPr>
            <w:r w:rsidRPr="00540035">
              <w:rPr>
                <w:rFonts w:hint="eastAsia"/>
                <w:sz w:val="16"/>
                <w:szCs w:val="16"/>
              </w:rPr>
              <w:t>補装具</w:t>
            </w:r>
          </w:p>
        </w:tc>
        <w:tc>
          <w:tcPr>
            <w:tcW w:w="1165" w:type="dxa"/>
          </w:tcPr>
          <w:p w14:paraId="6EF40542" w14:textId="77777777" w:rsidR="00832471" w:rsidRPr="00540035" w:rsidRDefault="00832471" w:rsidP="00045E68">
            <w:pPr>
              <w:spacing w:line="438" w:lineRule="exact"/>
              <w:rPr>
                <w:sz w:val="16"/>
                <w:szCs w:val="16"/>
              </w:rPr>
            </w:pPr>
            <w:r w:rsidRPr="00540035">
              <w:rPr>
                <w:rFonts w:hint="eastAsia"/>
                <w:sz w:val="16"/>
                <w:szCs w:val="16"/>
              </w:rPr>
              <w:t>戦傷病者手帳所持者</w:t>
            </w:r>
          </w:p>
        </w:tc>
        <w:tc>
          <w:tcPr>
            <w:tcW w:w="540" w:type="dxa"/>
          </w:tcPr>
          <w:p w14:paraId="227A9855" w14:textId="77777777" w:rsidR="00832471" w:rsidRPr="00540035" w:rsidRDefault="00832471" w:rsidP="00045E68">
            <w:pPr>
              <w:spacing w:line="438" w:lineRule="exact"/>
              <w:rPr>
                <w:sz w:val="16"/>
                <w:szCs w:val="16"/>
              </w:rPr>
            </w:pPr>
            <w:r w:rsidRPr="00540035">
              <w:rPr>
                <w:rFonts w:hint="eastAsia"/>
                <w:sz w:val="16"/>
                <w:szCs w:val="16"/>
              </w:rPr>
              <w:t>国</w:t>
            </w:r>
          </w:p>
        </w:tc>
        <w:tc>
          <w:tcPr>
            <w:tcW w:w="1410" w:type="dxa"/>
          </w:tcPr>
          <w:p w14:paraId="5432C952" w14:textId="77777777" w:rsidR="00832471" w:rsidRPr="00540035" w:rsidRDefault="00832471" w:rsidP="00045E68">
            <w:pPr>
              <w:spacing w:line="438" w:lineRule="exact"/>
              <w:rPr>
                <w:sz w:val="16"/>
                <w:szCs w:val="16"/>
              </w:rPr>
            </w:pPr>
            <w:r w:rsidRPr="00540035">
              <w:rPr>
                <w:rFonts w:hint="eastAsia"/>
                <w:sz w:val="16"/>
                <w:szCs w:val="16"/>
              </w:rPr>
              <w:t>都道府県</w:t>
            </w:r>
          </w:p>
        </w:tc>
        <w:tc>
          <w:tcPr>
            <w:tcW w:w="572" w:type="dxa"/>
            <w:vMerge/>
          </w:tcPr>
          <w:p w14:paraId="3B6243D4" w14:textId="77777777" w:rsidR="00832471" w:rsidRPr="00540035" w:rsidRDefault="00832471" w:rsidP="00045E68">
            <w:pPr>
              <w:spacing w:line="438" w:lineRule="exact"/>
              <w:rPr>
                <w:sz w:val="16"/>
                <w:szCs w:val="16"/>
              </w:rPr>
            </w:pPr>
          </w:p>
        </w:tc>
        <w:tc>
          <w:tcPr>
            <w:tcW w:w="428" w:type="dxa"/>
            <w:vMerge w:val="restart"/>
          </w:tcPr>
          <w:p w14:paraId="43D0EB37" w14:textId="77777777" w:rsidR="00832471" w:rsidRPr="00540035" w:rsidRDefault="00832471" w:rsidP="00045E68">
            <w:pPr>
              <w:spacing w:line="438" w:lineRule="exact"/>
              <w:rPr>
                <w:sz w:val="16"/>
                <w:szCs w:val="16"/>
              </w:rPr>
            </w:pPr>
            <w:r w:rsidRPr="00540035">
              <w:rPr>
                <w:rFonts w:hint="eastAsia"/>
                <w:sz w:val="16"/>
                <w:szCs w:val="16"/>
              </w:rPr>
              <w:t>ない</w:t>
            </w:r>
          </w:p>
        </w:tc>
        <w:tc>
          <w:tcPr>
            <w:tcW w:w="1269" w:type="dxa"/>
            <w:vMerge w:val="restart"/>
          </w:tcPr>
          <w:p w14:paraId="40DC7698" w14:textId="77777777" w:rsidR="00832471" w:rsidRPr="00540035" w:rsidRDefault="00832471" w:rsidP="00045E68">
            <w:pPr>
              <w:spacing w:line="438" w:lineRule="exact"/>
              <w:rPr>
                <w:sz w:val="16"/>
                <w:szCs w:val="16"/>
              </w:rPr>
            </w:pPr>
          </w:p>
        </w:tc>
      </w:tr>
      <w:tr w:rsidR="00832471" w:rsidRPr="00540035" w14:paraId="309DA6CF" w14:textId="77777777" w:rsidTr="00A31105">
        <w:trPr>
          <w:jc w:val="center"/>
        </w:trPr>
        <w:tc>
          <w:tcPr>
            <w:tcW w:w="376" w:type="dxa"/>
            <w:vMerge/>
            <w:shd w:val="clear" w:color="auto" w:fill="D9D9D9" w:themeFill="background1" w:themeFillShade="D9"/>
          </w:tcPr>
          <w:p w14:paraId="7C81A415" w14:textId="77777777" w:rsidR="00832471" w:rsidRPr="00540035" w:rsidRDefault="00832471" w:rsidP="00045E68">
            <w:pPr>
              <w:spacing w:line="438" w:lineRule="exact"/>
              <w:rPr>
                <w:sz w:val="16"/>
                <w:szCs w:val="16"/>
              </w:rPr>
            </w:pPr>
          </w:p>
        </w:tc>
        <w:tc>
          <w:tcPr>
            <w:tcW w:w="376" w:type="dxa"/>
            <w:vMerge/>
          </w:tcPr>
          <w:p w14:paraId="1480AD19" w14:textId="77777777" w:rsidR="00832471" w:rsidRPr="00540035" w:rsidRDefault="00832471" w:rsidP="00045E68">
            <w:pPr>
              <w:spacing w:line="438" w:lineRule="exact"/>
              <w:rPr>
                <w:sz w:val="16"/>
                <w:szCs w:val="16"/>
              </w:rPr>
            </w:pPr>
          </w:p>
        </w:tc>
        <w:tc>
          <w:tcPr>
            <w:tcW w:w="1370" w:type="dxa"/>
            <w:gridSpan w:val="2"/>
          </w:tcPr>
          <w:p w14:paraId="277D481D" w14:textId="77777777" w:rsidR="00832471" w:rsidRPr="00540035" w:rsidRDefault="00832471" w:rsidP="00045E68">
            <w:pPr>
              <w:spacing w:line="438" w:lineRule="exact"/>
              <w:rPr>
                <w:sz w:val="16"/>
                <w:szCs w:val="16"/>
              </w:rPr>
            </w:pPr>
            <w:r w:rsidRPr="00540035">
              <w:rPr>
                <w:rFonts w:hint="eastAsia"/>
                <w:sz w:val="16"/>
                <w:szCs w:val="16"/>
              </w:rPr>
              <w:t>生活保護法</w:t>
            </w:r>
          </w:p>
        </w:tc>
        <w:tc>
          <w:tcPr>
            <w:tcW w:w="988" w:type="dxa"/>
          </w:tcPr>
          <w:p w14:paraId="0C444493" w14:textId="77777777" w:rsidR="00832471" w:rsidRPr="00540035" w:rsidRDefault="00832471" w:rsidP="00045E68">
            <w:pPr>
              <w:spacing w:line="438" w:lineRule="exact"/>
              <w:rPr>
                <w:sz w:val="16"/>
                <w:szCs w:val="16"/>
              </w:rPr>
            </w:pPr>
            <w:r w:rsidRPr="00540035">
              <w:rPr>
                <w:rFonts w:hint="eastAsia"/>
                <w:sz w:val="16"/>
                <w:szCs w:val="16"/>
              </w:rPr>
              <w:t>治療材料</w:t>
            </w:r>
          </w:p>
        </w:tc>
        <w:tc>
          <w:tcPr>
            <w:tcW w:w="1165" w:type="dxa"/>
          </w:tcPr>
          <w:p w14:paraId="32076C2F" w14:textId="77777777" w:rsidR="00832471" w:rsidRPr="00540035" w:rsidRDefault="00832471" w:rsidP="00045E68">
            <w:pPr>
              <w:spacing w:line="438" w:lineRule="exact"/>
              <w:rPr>
                <w:sz w:val="16"/>
                <w:szCs w:val="16"/>
              </w:rPr>
            </w:pPr>
            <w:r w:rsidRPr="00540035">
              <w:rPr>
                <w:rFonts w:hint="eastAsia"/>
                <w:sz w:val="16"/>
                <w:szCs w:val="16"/>
              </w:rPr>
              <w:t>生活困窮者</w:t>
            </w:r>
          </w:p>
        </w:tc>
        <w:tc>
          <w:tcPr>
            <w:tcW w:w="540" w:type="dxa"/>
          </w:tcPr>
          <w:p w14:paraId="61CE0410" w14:textId="77777777" w:rsidR="00832471" w:rsidRPr="00540035" w:rsidRDefault="00832471" w:rsidP="00045E68">
            <w:pPr>
              <w:spacing w:line="438" w:lineRule="exact"/>
              <w:rPr>
                <w:sz w:val="16"/>
                <w:szCs w:val="16"/>
              </w:rPr>
            </w:pPr>
            <w:r w:rsidRPr="00540035">
              <w:rPr>
                <w:rFonts w:hint="eastAsia"/>
                <w:sz w:val="16"/>
                <w:szCs w:val="16"/>
              </w:rPr>
              <w:t>国</w:t>
            </w:r>
          </w:p>
        </w:tc>
        <w:tc>
          <w:tcPr>
            <w:tcW w:w="1410" w:type="dxa"/>
          </w:tcPr>
          <w:p w14:paraId="377ED479" w14:textId="77777777" w:rsidR="00832471" w:rsidRPr="00540035" w:rsidRDefault="00832471" w:rsidP="00045E68">
            <w:pPr>
              <w:spacing w:line="438" w:lineRule="exact"/>
              <w:rPr>
                <w:sz w:val="16"/>
                <w:szCs w:val="16"/>
              </w:rPr>
            </w:pPr>
            <w:r w:rsidRPr="00540035">
              <w:rPr>
                <w:rFonts w:hint="eastAsia"/>
                <w:sz w:val="16"/>
                <w:szCs w:val="16"/>
              </w:rPr>
              <w:t>市福祉事務所・町村役場</w:t>
            </w:r>
          </w:p>
        </w:tc>
        <w:tc>
          <w:tcPr>
            <w:tcW w:w="572" w:type="dxa"/>
            <w:vMerge/>
          </w:tcPr>
          <w:p w14:paraId="17A9E6B3" w14:textId="77777777" w:rsidR="00832471" w:rsidRPr="00540035" w:rsidRDefault="00832471" w:rsidP="00045E68">
            <w:pPr>
              <w:spacing w:line="438" w:lineRule="exact"/>
              <w:rPr>
                <w:sz w:val="16"/>
                <w:szCs w:val="16"/>
              </w:rPr>
            </w:pPr>
          </w:p>
        </w:tc>
        <w:tc>
          <w:tcPr>
            <w:tcW w:w="428" w:type="dxa"/>
            <w:vMerge/>
          </w:tcPr>
          <w:p w14:paraId="6C04121A" w14:textId="77777777" w:rsidR="00832471" w:rsidRPr="00540035" w:rsidRDefault="00832471" w:rsidP="00045E68">
            <w:pPr>
              <w:spacing w:line="438" w:lineRule="exact"/>
              <w:rPr>
                <w:sz w:val="16"/>
                <w:szCs w:val="16"/>
              </w:rPr>
            </w:pPr>
          </w:p>
        </w:tc>
        <w:tc>
          <w:tcPr>
            <w:tcW w:w="1269" w:type="dxa"/>
            <w:vMerge/>
          </w:tcPr>
          <w:p w14:paraId="73376EAC" w14:textId="77777777" w:rsidR="00832471" w:rsidRPr="00540035" w:rsidRDefault="00832471" w:rsidP="00045E68">
            <w:pPr>
              <w:spacing w:line="438" w:lineRule="exact"/>
              <w:rPr>
                <w:sz w:val="16"/>
                <w:szCs w:val="16"/>
              </w:rPr>
            </w:pPr>
          </w:p>
        </w:tc>
      </w:tr>
      <w:tr w:rsidR="00832471" w:rsidRPr="00540035" w14:paraId="572BA794" w14:textId="77777777" w:rsidTr="00A31105">
        <w:trPr>
          <w:trHeight w:val="339"/>
          <w:jc w:val="center"/>
        </w:trPr>
        <w:tc>
          <w:tcPr>
            <w:tcW w:w="376" w:type="dxa"/>
            <w:vMerge w:val="restart"/>
            <w:shd w:val="clear" w:color="auto" w:fill="D9D9D9" w:themeFill="background1" w:themeFillShade="D9"/>
          </w:tcPr>
          <w:p w14:paraId="2B152373" w14:textId="77777777" w:rsidR="00832471" w:rsidRPr="00540035" w:rsidRDefault="00832471" w:rsidP="00045E68">
            <w:pPr>
              <w:spacing w:line="438" w:lineRule="exact"/>
              <w:rPr>
                <w:sz w:val="16"/>
                <w:szCs w:val="16"/>
              </w:rPr>
            </w:pPr>
            <w:r>
              <w:rPr>
                <w:rFonts w:hint="eastAsia"/>
                <w:sz w:val="16"/>
                <w:szCs w:val="16"/>
              </w:rPr>
              <w:t>社会保険系</w:t>
            </w:r>
          </w:p>
        </w:tc>
        <w:tc>
          <w:tcPr>
            <w:tcW w:w="376" w:type="dxa"/>
            <w:vMerge w:val="restart"/>
          </w:tcPr>
          <w:p w14:paraId="64FDBADB" w14:textId="77777777" w:rsidR="00832471" w:rsidRPr="00540035" w:rsidRDefault="00832471" w:rsidP="00045E68">
            <w:pPr>
              <w:spacing w:line="438" w:lineRule="exact"/>
              <w:rPr>
                <w:sz w:val="16"/>
                <w:szCs w:val="16"/>
              </w:rPr>
            </w:pPr>
            <w:r>
              <w:rPr>
                <w:rFonts w:hint="eastAsia"/>
                <w:sz w:val="16"/>
                <w:szCs w:val="16"/>
              </w:rPr>
              <w:t>医療行政</w:t>
            </w:r>
          </w:p>
        </w:tc>
        <w:tc>
          <w:tcPr>
            <w:tcW w:w="377" w:type="dxa"/>
            <w:vMerge w:val="restart"/>
          </w:tcPr>
          <w:p w14:paraId="74F659B8" w14:textId="77777777" w:rsidR="00832471" w:rsidRPr="00540035" w:rsidRDefault="00832471" w:rsidP="00045E68">
            <w:pPr>
              <w:spacing w:line="438" w:lineRule="exact"/>
              <w:rPr>
                <w:sz w:val="16"/>
                <w:szCs w:val="16"/>
              </w:rPr>
            </w:pPr>
            <w:r>
              <w:rPr>
                <w:rFonts w:hint="eastAsia"/>
                <w:sz w:val="16"/>
                <w:szCs w:val="16"/>
              </w:rPr>
              <w:t>健康保険</w:t>
            </w:r>
          </w:p>
        </w:tc>
        <w:tc>
          <w:tcPr>
            <w:tcW w:w="993" w:type="dxa"/>
          </w:tcPr>
          <w:p w14:paraId="29DCD2D8" w14:textId="77777777" w:rsidR="00832471" w:rsidRPr="00540035" w:rsidRDefault="00832471" w:rsidP="00045E68">
            <w:pPr>
              <w:spacing w:line="438" w:lineRule="exact"/>
              <w:rPr>
                <w:sz w:val="16"/>
                <w:szCs w:val="16"/>
              </w:rPr>
            </w:pPr>
            <w:r>
              <w:rPr>
                <w:rFonts w:hint="eastAsia"/>
                <w:sz w:val="16"/>
                <w:szCs w:val="16"/>
              </w:rPr>
              <w:t>政府管掌</w:t>
            </w:r>
          </w:p>
        </w:tc>
        <w:tc>
          <w:tcPr>
            <w:tcW w:w="988" w:type="dxa"/>
            <w:vMerge w:val="restart"/>
          </w:tcPr>
          <w:p w14:paraId="17916AA2" w14:textId="77777777" w:rsidR="00832471" w:rsidRPr="00540035" w:rsidRDefault="00832471" w:rsidP="00045E68">
            <w:pPr>
              <w:spacing w:line="438" w:lineRule="exact"/>
              <w:rPr>
                <w:sz w:val="16"/>
                <w:szCs w:val="16"/>
              </w:rPr>
            </w:pPr>
            <w:r>
              <w:rPr>
                <w:rFonts w:hint="eastAsia"/>
                <w:sz w:val="16"/>
                <w:szCs w:val="16"/>
              </w:rPr>
              <w:t>医療費の給付</w:t>
            </w:r>
          </w:p>
        </w:tc>
        <w:tc>
          <w:tcPr>
            <w:tcW w:w="1165" w:type="dxa"/>
            <w:vMerge w:val="restart"/>
          </w:tcPr>
          <w:p w14:paraId="40B48B3D" w14:textId="77777777" w:rsidR="00832471" w:rsidRPr="00540035" w:rsidRDefault="00832471" w:rsidP="00045E68">
            <w:pPr>
              <w:spacing w:line="438" w:lineRule="exact"/>
              <w:rPr>
                <w:sz w:val="16"/>
                <w:szCs w:val="16"/>
              </w:rPr>
            </w:pPr>
            <w:r>
              <w:rPr>
                <w:rFonts w:hint="eastAsia"/>
                <w:sz w:val="16"/>
                <w:szCs w:val="16"/>
              </w:rPr>
              <w:t>一般被用者</w:t>
            </w:r>
          </w:p>
        </w:tc>
        <w:tc>
          <w:tcPr>
            <w:tcW w:w="540" w:type="dxa"/>
          </w:tcPr>
          <w:p w14:paraId="694E7A73" w14:textId="77777777" w:rsidR="00832471" w:rsidRPr="00540035" w:rsidRDefault="00832471" w:rsidP="00045E68">
            <w:pPr>
              <w:spacing w:line="438" w:lineRule="exact"/>
              <w:rPr>
                <w:sz w:val="16"/>
                <w:szCs w:val="16"/>
              </w:rPr>
            </w:pPr>
            <w:r>
              <w:rPr>
                <w:rFonts w:hint="eastAsia"/>
                <w:sz w:val="16"/>
                <w:szCs w:val="16"/>
              </w:rPr>
              <w:t>国</w:t>
            </w:r>
          </w:p>
        </w:tc>
        <w:tc>
          <w:tcPr>
            <w:tcW w:w="1410" w:type="dxa"/>
          </w:tcPr>
          <w:p w14:paraId="02BC7F13" w14:textId="77777777" w:rsidR="00832471" w:rsidRPr="00540035" w:rsidRDefault="00832471" w:rsidP="00045E68">
            <w:pPr>
              <w:spacing w:line="438" w:lineRule="exact"/>
              <w:rPr>
                <w:sz w:val="16"/>
                <w:szCs w:val="16"/>
              </w:rPr>
            </w:pPr>
            <w:r>
              <w:rPr>
                <w:rFonts w:hint="eastAsia"/>
                <w:sz w:val="16"/>
                <w:szCs w:val="16"/>
              </w:rPr>
              <w:t>社会保険事務所</w:t>
            </w:r>
          </w:p>
        </w:tc>
        <w:tc>
          <w:tcPr>
            <w:tcW w:w="572" w:type="dxa"/>
            <w:vMerge w:val="restart"/>
          </w:tcPr>
          <w:p w14:paraId="1463A198" w14:textId="77777777" w:rsidR="00832471" w:rsidRDefault="00832471" w:rsidP="00045E68">
            <w:pPr>
              <w:spacing w:line="438" w:lineRule="exact"/>
              <w:rPr>
                <w:sz w:val="16"/>
                <w:szCs w:val="16"/>
              </w:rPr>
            </w:pPr>
            <w:r>
              <w:rPr>
                <w:rFonts w:hint="eastAsia"/>
                <w:sz w:val="16"/>
                <w:szCs w:val="16"/>
              </w:rPr>
              <w:t>主</w:t>
            </w:r>
          </w:p>
          <w:p w14:paraId="4D3B05B5" w14:textId="77777777" w:rsidR="00832471" w:rsidRDefault="00832471" w:rsidP="00045E68">
            <w:pPr>
              <w:spacing w:line="438" w:lineRule="exact"/>
              <w:rPr>
                <w:sz w:val="16"/>
                <w:szCs w:val="16"/>
              </w:rPr>
            </w:pPr>
            <w:r>
              <w:rPr>
                <w:rFonts w:hint="eastAsia"/>
                <w:sz w:val="16"/>
                <w:szCs w:val="16"/>
              </w:rPr>
              <w:t>に</w:t>
            </w:r>
          </w:p>
          <w:p w14:paraId="6C56D827" w14:textId="77777777" w:rsidR="00832471" w:rsidRDefault="00832471" w:rsidP="00045E68">
            <w:pPr>
              <w:spacing w:line="438" w:lineRule="exact"/>
              <w:rPr>
                <w:sz w:val="16"/>
                <w:szCs w:val="16"/>
              </w:rPr>
            </w:pPr>
            <w:r>
              <w:rPr>
                <w:rFonts w:hint="eastAsia"/>
                <w:sz w:val="16"/>
                <w:szCs w:val="16"/>
              </w:rPr>
              <w:t>拠</w:t>
            </w:r>
          </w:p>
          <w:p w14:paraId="5AAF437B" w14:textId="77777777" w:rsidR="00832471" w:rsidRDefault="00832471" w:rsidP="00045E68">
            <w:pPr>
              <w:spacing w:line="438" w:lineRule="exact"/>
              <w:rPr>
                <w:sz w:val="16"/>
                <w:szCs w:val="16"/>
              </w:rPr>
            </w:pPr>
            <w:r>
              <w:rPr>
                <w:rFonts w:hint="eastAsia"/>
                <w:sz w:val="16"/>
                <w:szCs w:val="16"/>
              </w:rPr>
              <w:t>出</w:t>
            </w:r>
          </w:p>
          <w:p w14:paraId="10BCB481" w14:textId="77777777" w:rsidR="00832471" w:rsidRDefault="00832471" w:rsidP="00045E68">
            <w:pPr>
              <w:spacing w:line="438" w:lineRule="exact"/>
              <w:rPr>
                <w:sz w:val="16"/>
                <w:szCs w:val="16"/>
              </w:rPr>
            </w:pPr>
            <w:r>
              <w:rPr>
                <w:rFonts w:hint="eastAsia"/>
                <w:sz w:val="16"/>
                <w:szCs w:val="16"/>
              </w:rPr>
              <w:t>金</w:t>
            </w:r>
          </w:p>
          <w:p w14:paraId="32658524" w14:textId="77777777" w:rsidR="00832471" w:rsidRDefault="00832471" w:rsidP="00045E68">
            <w:pPr>
              <w:spacing w:line="438" w:lineRule="exact"/>
              <w:rPr>
                <w:sz w:val="16"/>
                <w:szCs w:val="16"/>
              </w:rPr>
            </w:pPr>
            <w:r>
              <w:rPr>
                <w:rFonts w:hint="eastAsia"/>
                <w:sz w:val="16"/>
                <w:szCs w:val="16"/>
              </w:rPr>
              <w:t>（</w:t>
            </w:r>
          </w:p>
          <w:p w14:paraId="7BB18C78" w14:textId="77777777" w:rsidR="00832471" w:rsidRDefault="00832471" w:rsidP="00045E68">
            <w:pPr>
              <w:spacing w:line="438" w:lineRule="exact"/>
              <w:rPr>
                <w:sz w:val="16"/>
                <w:szCs w:val="16"/>
              </w:rPr>
            </w:pPr>
            <w:r>
              <w:rPr>
                <w:rFonts w:hint="eastAsia"/>
                <w:sz w:val="16"/>
                <w:szCs w:val="16"/>
              </w:rPr>
              <w:lastRenderedPageBreak/>
              <w:t>保</w:t>
            </w:r>
          </w:p>
          <w:p w14:paraId="6566C1FD" w14:textId="77777777" w:rsidR="00832471" w:rsidRPr="00540035" w:rsidRDefault="00832471" w:rsidP="00045E68">
            <w:pPr>
              <w:spacing w:line="438" w:lineRule="exact"/>
              <w:rPr>
                <w:sz w:val="16"/>
                <w:szCs w:val="16"/>
              </w:rPr>
            </w:pPr>
            <w:r>
              <w:rPr>
                <w:rFonts w:hint="eastAsia"/>
                <w:sz w:val="16"/>
                <w:szCs w:val="16"/>
              </w:rPr>
              <w:t>険料）</w:t>
            </w:r>
          </w:p>
        </w:tc>
        <w:tc>
          <w:tcPr>
            <w:tcW w:w="428" w:type="dxa"/>
            <w:vMerge w:val="restart"/>
          </w:tcPr>
          <w:p w14:paraId="322D046B" w14:textId="77777777" w:rsidR="00832471" w:rsidRPr="00540035" w:rsidRDefault="00832471" w:rsidP="00045E68">
            <w:pPr>
              <w:spacing w:line="438" w:lineRule="exact"/>
              <w:rPr>
                <w:sz w:val="16"/>
                <w:szCs w:val="16"/>
              </w:rPr>
            </w:pPr>
            <w:r>
              <w:rPr>
                <w:rFonts w:hint="eastAsia"/>
                <w:sz w:val="16"/>
                <w:szCs w:val="16"/>
              </w:rPr>
              <w:lastRenderedPageBreak/>
              <w:t>ある</w:t>
            </w:r>
          </w:p>
        </w:tc>
        <w:tc>
          <w:tcPr>
            <w:tcW w:w="1269" w:type="dxa"/>
            <w:vMerge w:val="restart"/>
          </w:tcPr>
          <w:p w14:paraId="040F39DE" w14:textId="77777777" w:rsidR="00832471" w:rsidRPr="00540035" w:rsidRDefault="00832471" w:rsidP="00045E68">
            <w:pPr>
              <w:spacing w:line="438" w:lineRule="exact"/>
              <w:rPr>
                <w:sz w:val="16"/>
                <w:szCs w:val="16"/>
              </w:rPr>
            </w:pPr>
            <w:r>
              <w:rPr>
                <w:rFonts w:hint="eastAsia"/>
                <w:sz w:val="16"/>
                <w:szCs w:val="16"/>
              </w:rPr>
              <w:t>給付を希望する補装具単価×健康保険給付率</w:t>
            </w:r>
          </w:p>
        </w:tc>
      </w:tr>
      <w:tr w:rsidR="00832471" w:rsidRPr="00540035" w14:paraId="07C0A032" w14:textId="77777777" w:rsidTr="00A31105">
        <w:trPr>
          <w:trHeight w:val="698"/>
          <w:jc w:val="center"/>
        </w:trPr>
        <w:tc>
          <w:tcPr>
            <w:tcW w:w="376" w:type="dxa"/>
            <w:vMerge/>
            <w:shd w:val="clear" w:color="auto" w:fill="D9D9D9" w:themeFill="background1" w:themeFillShade="D9"/>
          </w:tcPr>
          <w:p w14:paraId="40C8BFDE" w14:textId="77777777" w:rsidR="00832471" w:rsidRDefault="00832471" w:rsidP="00045E68">
            <w:pPr>
              <w:spacing w:line="438" w:lineRule="exact"/>
              <w:rPr>
                <w:sz w:val="16"/>
                <w:szCs w:val="16"/>
              </w:rPr>
            </w:pPr>
          </w:p>
        </w:tc>
        <w:tc>
          <w:tcPr>
            <w:tcW w:w="376" w:type="dxa"/>
            <w:vMerge/>
          </w:tcPr>
          <w:p w14:paraId="70757F16" w14:textId="77777777" w:rsidR="00832471" w:rsidRDefault="00832471" w:rsidP="00045E68">
            <w:pPr>
              <w:spacing w:line="438" w:lineRule="exact"/>
              <w:rPr>
                <w:sz w:val="16"/>
                <w:szCs w:val="16"/>
              </w:rPr>
            </w:pPr>
          </w:p>
        </w:tc>
        <w:tc>
          <w:tcPr>
            <w:tcW w:w="377" w:type="dxa"/>
            <w:vMerge/>
          </w:tcPr>
          <w:p w14:paraId="66996E38" w14:textId="77777777" w:rsidR="00832471" w:rsidRDefault="00832471" w:rsidP="00045E68">
            <w:pPr>
              <w:spacing w:line="438" w:lineRule="exact"/>
              <w:rPr>
                <w:sz w:val="16"/>
                <w:szCs w:val="16"/>
              </w:rPr>
            </w:pPr>
          </w:p>
        </w:tc>
        <w:tc>
          <w:tcPr>
            <w:tcW w:w="993" w:type="dxa"/>
          </w:tcPr>
          <w:p w14:paraId="272644AB" w14:textId="77777777" w:rsidR="00832471" w:rsidRDefault="00832471" w:rsidP="00045E68">
            <w:pPr>
              <w:spacing w:line="438" w:lineRule="exact"/>
              <w:rPr>
                <w:sz w:val="16"/>
                <w:szCs w:val="16"/>
              </w:rPr>
            </w:pPr>
            <w:r>
              <w:rPr>
                <w:rFonts w:hint="eastAsia"/>
                <w:sz w:val="16"/>
                <w:szCs w:val="16"/>
              </w:rPr>
              <w:t>組府管掌</w:t>
            </w:r>
          </w:p>
        </w:tc>
        <w:tc>
          <w:tcPr>
            <w:tcW w:w="988" w:type="dxa"/>
            <w:vMerge/>
          </w:tcPr>
          <w:p w14:paraId="0225244C" w14:textId="77777777" w:rsidR="00832471" w:rsidRPr="00540035" w:rsidRDefault="00832471" w:rsidP="00045E68">
            <w:pPr>
              <w:spacing w:line="438" w:lineRule="exact"/>
              <w:rPr>
                <w:sz w:val="16"/>
                <w:szCs w:val="16"/>
              </w:rPr>
            </w:pPr>
          </w:p>
        </w:tc>
        <w:tc>
          <w:tcPr>
            <w:tcW w:w="1165" w:type="dxa"/>
            <w:vMerge/>
          </w:tcPr>
          <w:p w14:paraId="65EE38B8" w14:textId="77777777" w:rsidR="00832471" w:rsidRPr="00540035" w:rsidRDefault="00832471" w:rsidP="00045E68">
            <w:pPr>
              <w:spacing w:line="438" w:lineRule="exact"/>
              <w:rPr>
                <w:sz w:val="16"/>
                <w:szCs w:val="16"/>
              </w:rPr>
            </w:pPr>
          </w:p>
        </w:tc>
        <w:tc>
          <w:tcPr>
            <w:tcW w:w="540" w:type="dxa"/>
          </w:tcPr>
          <w:p w14:paraId="7F02E520" w14:textId="77777777" w:rsidR="00832471" w:rsidRPr="00540035" w:rsidRDefault="00832471" w:rsidP="00045E68">
            <w:pPr>
              <w:spacing w:line="438" w:lineRule="exact"/>
              <w:rPr>
                <w:sz w:val="16"/>
                <w:szCs w:val="16"/>
              </w:rPr>
            </w:pPr>
            <w:r>
              <w:rPr>
                <w:rFonts w:hint="eastAsia"/>
                <w:sz w:val="16"/>
                <w:szCs w:val="16"/>
              </w:rPr>
              <w:t>健康保険</w:t>
            </w:r>
            <w:r>
              <w:rPr>
                <w:rFonts w:hint="eastAsia"/>
                <w:sz w:val="16"/>
                <w:szCs w:val="16"/>
              </w:rPr>
              <w:lastRenderedPageBreak/>
              <w:t>組合</w:t>
            </w:r>
          </w:p>
        </w:tc>
        <w:tc>
          <w:tcPr>
            <w:tcW w:w="1410" w:type="dxa"/>
          </w:tcPr>
          <w:p w14:paraId="2D1CFE41" w14:textId="77777777" w:rsidR="00832471" w:rsidRPr="00540035" w:rsidRDefault="00832471" w:rsidP="00045E68">
            <w:pPr>
              <w:spacing w:line="438" w:lineRule="exact"/>
              <w:rPr>
                <w:sz w:val="16"/>
                <w:szCs w:val="16"/>
              </w:rPr>
            </w:pPr>
            <w:r>
              <w:rPr>
                <w:rFonts w:hint="eastAsia"/>
                <w:sz w:val="16"/>
                <w:szCs w:val="16"/>
              </w:rPr>
              <w:lastRenderedPageBreak/>
              <w:t>企業別健康保険組合</w:t>
            </w:r>
          </w:p>
        </w:tc>
        <w:tc>
          <w:tcPr>
            <w:tcW w:w="572" w:type="dxa"/>
            <w:vMerge/>
          </w:tcPr>
          <w:p w14:paraId="4C52C061" w14:textId="77777777" w:rsidR="00832471" w:rsidRPr="00540035" w:rsidRDefault="00832471" w:rsidP="00045E68">
            <w:pPr>
              <w:spacing w:line="438" w:lineRule="exact"/>
              <w:rPr>
                <w:sz w:val="16"/>
                <w:szCs w:val="16"/>
              </w:rPr>
            </w:pPr>
          </w:p>
        </w:tc>
        <w:tc>
          <w:tcPr>
            <w:tcW w:w="428" w:type="dxa"/>
            <w:vMerge/>
          </w:tcPr>
          <w:p w14:paraId="1DAB2EFE" w14:textId="77777777" w:rsidR="00832471" w:rsidRPr="00540035" w:rsidRDefault="00832471" w:rsidP="00045E68">
            <w:pPr>
              <w:spacing w:line="438" w:lineRule="exact"/>
              <w:rPr>
                <w:sz w:val="16"/>
                <w:szCs w:val="16"/>
              </w:rPr>
            </w:pPr>
          </w:p>
        </w:tc>
        <w:tc>
          <w:tcPr>
            <w:tcW w:w="1269" w:type="dxa"/>
            <w:vMerge/>
          </w:tcPr>
          <w:p w14:paraId="4B369360" w14:textId="77777777" w:rsidR="00832471" w:rsidRPr="00540035" w:rsidRDefault="00832471" w:rsidP="00045E68">
            <w:pPr>
              <w:spacing w:line="438" w:lineRule="exact"/>
              <w:rPr>
                <w:sz w:val="16"/>
                <w:szCs w:val="16"/>
              </w:rPr>
            </w:pPr>
          </w:p>
        </w:tc>
      </w:tr>
      <w:tr w:rsidR="00832471" w:rsidRPr="00540035" w14:paraId="08F10903" w14:textId="77777777" w:rsidTr="00A31105">
        <w:trPr>
          <w:jc w:val="center"/>
        </w:trPr>
        <w:tc>
          <w:tcPr>
            <w:tcW w:w="376" w:type="dxa"/>
            <w:vMerge/>
            <w:shd w:val="clear" w:color="auto" w:fill="D9D9D9" w:themeFill="background1" w:themeFillShade="D9"/>
          </w:tcPr>
          <w:p w14:paraId="03CE5B3C" w14:textId="77777777" w:rsidR="00832471" w:rsidRPr="00540035" w:rsidRDefault="00832471" w:rsidP="00045E68">
            <w:pPr>
              <w:spacing w:line="438" w:lineRule="exact"/>
              <w:rPr>
                <w:sz w:val="16"/>
                <w:szCs w:val="16"/>
              </w:rPr>
            </w:pPr>
          </w:p>
        </w:tc>
        <w:tc>
          <w:tcPr>
            <w:tcW w:w="376" w:type="dxa"/>
            <w:vMerge/>
          </w:tcPr>
          <w:p w14:paraId="1E8EC1B3" w14:textId="77777777" w:rsidR="00832471" w:rsidRPr="00540035" w:rsidRDefault="00832471" w:rsidP="00045E68">
            <w:pPr>
              <w:spacing w:line="438" w:lineRule="exact"/>
              <w:rPr>
                <w:sz w:val="16"/>
                <w:szCs w:val="16"/>
              </w:rPr>
            </w:pPr>
          </w:p>
        </w:tc>
        <w:tc>
          <w:tcPr>
            <w:tcW w:w="1370" w:type="dxa"/>
            <w:gridSpan w:val="2"/>
          </w:tcPr>
          <w:p w14:paraId="65A9ACA4" w14:textId="77777777" w:rsidR="00832471" w:rsidRPr="00540035" w:rsidRDefault="00832471" w:rsidP="00045E68">
            <w:pPr>
              <w:spacing w:line="438" w:lineRule="exact"/>
              <w:rPr>
                <w:sz w:val="16"/>
                <w:szCs w:val="16"/>
              </w:rPr>
            </w:pPr>
            <w:r>
              <w:rPr>
                <w:rFonts w:hint="eastAsia"/>
                <w:sz w:val="16"/>
                <w:szCs w:val="16"/>
              </w:rPr>
              <w:t>国民健康保険</w:t>
            </w:r>
          </w:p>
        </w:tc>
        <w:tc>
          <w:tcPr>
            <w:tcW w:w="988" w:type="dxa"/>
            <w:vMerge/>
          </w:tcPr>
          <w:p w14:paraId="39510DC2" w14:textId="77777777" w:rsidR="00832471" w:rsidRPr="00540035" w:rsidRDefault="00832471" w:rsidP="00045E68">
            <w:pPr>
              <w:spacing w:line="438" w:lineRule="exact"/>
              <w:rPr>
                <w:sz w:val="16"/>
                <w:szCs w:val="16"/>
              </w:rPr>
            </w:pPr>
          </w:p>
        </w:tc>
        <w:tc>
          <w:tcPr>
            <w:tcW w:w="1165" w:type="dxa"/>
          </w:tcPr>
          <w:p w14:paraId="7589A0D1" w14:textId="77777777" w:rsidR="00832471" w:rsidRPr="00540035" w:rsidRDefault="00832471" w:rsidP="00045E68">
            <w:pPr>
              <w:spacing w:line="438" w:lineRule="exact"/>
              <w:rPr>
                <w:sz w:val="16"/>
                <w:szCs w:val="16"/>
              </w:rPr>
            </w:pPr>
            <w:r>
              <w:rPr>
                <w:rFonts w:hint="eastAsia"/>
                <w:sz w:val="16"/>
                <w:szCs w:val="16"/>
              </w:rPr>
              <w:t>一般国民</w:t>
            </w:r>
          </w:p>
        </w:tc>
        <w:tc>
          <w:tcPr>
            <w:tcW w:w="540" w:type="dxa"/>
            <w:vMerge w:val="restart"/>
          </w:tcPr>
          <w:p w14:paraId="3BEB6DDC" w14:textId="77777777" w:rsidR="00832471" w:rsidRDefault="00832471" w:rsidP="00045E68">
            <w:pPr>
              <w:spacing w:line="438" w:lineRule="exact"/>
              <w:rPr>
                <w:sz w:val="16"/>
                <w:szCs w:val="16"/>
              </w:rPr>
            </w:pPr>
            <w:r>
              <w:rPr>
                <w:rFonts w:hint="eastAsia"/>
                <w:sz w:val="16"/>
                <w:szCs w:val="16"/>
              </w:rPr>
              <w:t>市</w:t>
            </w:r>
          </w:p>
          <w:p w14:paraId="51E2552E" w14:textId="77777777" w:rsidR="00832471" w:rsidRDefault="00832471" w:rsidP="00045E68">
            <w:pPr>
              <w:spacing w:line="438" w:lineRule="exact"/>
              <w:rPr>
                <w:sz w:val="16"/>
                <w:szCs w:val="16"/>
              </w:rPr>
            </w:pPr>
            <w:r>
              <w:rPr>
                <w:rFonts w:hint="eastAsia"/>
                <w:sz w:val="16"/>
                <w:szCs w:val="16"/>
              </w:rPr>
              <w:t>町</w:t>
            </w:r>
          </w:p>
          <w:p w14:paraId="72EAB1C1" w14:textId="77777777" w:rsidR="00832471" w:rsidRPr="00540035" w:rsidRDefault="00832471" w:rsidP="00045E68">
            <w:pPr>
              <w:spacing w:line="438" w:lineRule="exact"/>
              <w:rPr>
                <w:sz w:val="16"/>
                <w:szCs w:val="16"/>
              </w:rPr>
            </w:pPr>
            <w:r>
              <w:rPr>
                <w:rFonts w:hint="eastAsia"/>
                <w:sz w:val="16"/>
                <w:szCs w:val="16"/>
              </w:rPr>
              <w:t>村</w:t>
            </w:r>
          </w:p>
        </w:tc>
        <w:tc>
          <w:tcPr>
            <w:tcW w:w="1410" w:type="dxa"/>
            <w:vMerge w:val="restart"/>
          </w:tcPr>
          <w:p w14:paraId="30B23678" w14:textId="77777777" w:rsidR="00832471" w:rsidRPr="00540035" w:rsidRDefault="00832471" w:rsidP="00045E68">
            <w:pPr>
              <w:spacing w:line="438" w:lineRule="exact"/>
              <w:rPr>
                <w:sz w:val="16"/>
                <w:szCs w:val="16"/>
              </w:rPr>
            </w:pPr>
            <w:r>
              <w:rPr>
                <w:rFonts w:hint="eastAsia"/>
                <w:sz w:val="16"/>
                <w:szCs w:val="16"/>
              </w:rPr>
              <w:t>市町村国民健康保険組合</w:t>
            </w:r>
          </w:p>
        </w:tc>
        <w:tc>
          <w:tcPr>
            <w:tcW w:w="572" w:type="dxa"/>
            <w:vMerge/>
          </w:tcPr>
          <w:p w14:paraId="3FE06F16" w14:textId="77777777" w:rsidR="00832471" w:rsidRPr="00540035" w:rsidRDefault="00832471" w:rsidP="00045E68">
            <w:pPr>
              <w:spacing w:line="438" w:lineRule="exact"/>
              <w:rPr>
                <w:sz w:val="16"/>
                <w:szCs w:val="16"/>
              </w:rPr>
            </w:pPr>
          </w:p>
        </w:tc>
        <w:tc>
          <w:tcPr>
            <w:tcW w:w="428" w:type="dxa"/>
            <w:vMerge/>
          </w:tcPr>
          <w:p w14:paraId="20128280" w14:textId="77777777" w:rsidR="00832471" w:rsidRPr="00540035" w:rsidRDefault="00832471" w:rsidP="00045E68">
            <w:pPr>
              <w:spacing w:line="438" w:lineRule="exact"/>
              <w:rPr>
                <w:sz w:val="16"/>
                <w:szCs w:val="16"/>
              </w:rPr>
            </w:pPr>
          </w:p>
        </w:tc>
        <w:tc>
          <w:tcPr>
            <w:tcW w:w="1269" w:type="dxa"/>
            <w:vMerge/>
          </w:tcPr>
          <w:p w14:paraId="0125245F" w14:textId="77777777" w:rsidR="00832471" w:rsidRPr="00540035" w:rsidRDefault="00832471" w:rsidP="00045E68">
            <w:pPr>
              <w:spacing w:line="438" w:lineRule="exact"/>
              <w:rPr>
                <w:sz w:val="16"/>
                <w:szCs w:val="16"/>
              </w:rPr>
            </w:pPr>
          </w:p>
        </w:tc>
      </w:tr>
      <w:tr w:rsidR="00832471" w:rsidRPr="00540035" w14:paraId="02042114" w14:textId="77777777" w:rsidTr="00A31105">
        <w:trPr>
          <w:jc w:val="center"/>
        </w:trPr>
        <w:tc>
          <w:tcPr>
            <w:tcW w:w="376" w:type="dxa"/>
            <w:vMerge/>
            <w:shd w:val="clear" w:color="auto" w:fill="D9D9D9" w:themeFill="background1" w:themeFillShade="D9"/>
          </w:tcPr>
          <w:p w14:paraId="21F369EC" w14:textId="77777777" w:rsidR="00832471" w:rsidRPr="00540035" w:rsidRDefault="00832471" w:rsidP="00045E68">
            <w:pPr>
              <w:spacing w:line="438" w:lineRule="exact"/>
              <w:rPr>
                <w:sz w:val="16"/>
                <w:szCs w:val="16"/>
              </w:rPr>
            </w:pPr>
          </w:p>
        </w:tc>
        <w:tc>
          <w:tcPr>
            <w:tcW w:w="376" w:type="dxa"/>
            <w:vMerge/>
          </w:tcPr>
          <w:p w14:paraId="123339B3" w14:textId="77777777" w:rsidR="00832471" w:rsidRPr="00540035" w:rsidRDefault="00832471" w:rsidP="00045E68">
            <w:pPr>
              <w:spacing w:line="438" w:lineRule="exact"/>
              <w:rPr>
                <w:sz w:val="16"/>
                <w:szCs w:val="16"/>
              </w:rPr>
            </w:pPr>
          </w:p>
        </w:tc>
        <w:tc>
          <w:tcPr>
            <w:tcW w:w="1370" w:type="dxa"/>
            <w:gridSpan w:val="2"/>
          </w:tcPr>
          <w:p w14:paraId="52393146" w14:textId="77777777" w:rsidR="00832471" w:rsidRPr="00540035" w:rsidRDefault="00832471" w:rsidP="00045E68">
            <w:pPr>
              <w:spacing w:line="438" w:lineRule="exact"/>
              <w:rPr>
                <w:sz w:val="16"/>
                <w:szCs w:val="16"/>
              </w:rPr>
            </w:pPr>
            <w:r>
              <w:rPr>
                <w:rFonts w:hint="eastAsia"/>
                <w:sz w:val="16"/>
                <w:szCs w:val="16"/>
              </w:rPr>
              <w:t>老人保健</w:t>
            </w:r>
          </w:p>
        </w:tc>
        <w:tc>
          <w:tcPr>
            <w:tcW w:w="988" w:type="dxa"/>
            <w:vMerge/>
          </w:tcPr>
          <w:p w14:paraId="7724372F" w14:textId="77777777" w:rsidR="00832471" w:rsidRPr="00220050" w:rsidRDefault="00832471" w:rsidP="00045E68">
            <w:pPr>
              <w:spacing w:line="438" w:lineRule="exact"/>
              <w:rPr>
                <w:sz w:val="14"/>
                <w:szCs w:val="14"/>
              </w:rPr>
            </w:pPr>
          </w:p>
        </w:tc>
        <w:tc>
          <w:tcPr>
            <w:tcW w:w="1165" w:type="dxa"/>
          </w:tcPr>
          <w:p w14:paraId="43660C0C" w14:textId="77777777" w:rsidR="00832471" w:rsidRPr="00A10337" w:rsidRDefault="00832471" w:rsidP="00045E68">
            <w:pPr>
              <w:spacing w:line="438" w:lineRule="exact"/>
              <w:rPr>
                <w:sz w:val="13"/>
                <w:szCs w:val="13"/>
              </w:rPr>
            </w:pPr>
            <w:r w:rsidRPr="00A10337">
              <w:rPr>
                <w:rFonts w:hint="eastAsia"/>
                <w:sz w:val="13"/>
                <w:szCs w:val="13"/>
              </w:rPr>
              <w:t>70歳以上および65歳以上70歳未満の寝たきり状態等の者</w:t>
            </w:r>
          </w:p>
        </w:tc>
        <w:tc>
          <w:tcPr>
            <w:tcW w:w="540" w:type="dxa"/>
            <w:vMerge/>
          </w:tcPr>
          <w:p w14:paraId="3CE8F982" w14:textId="77777777" w:rsidR="00832471" w:rsidRPr="00540035" w:rsidRDefault="00832471" w:rsidP="00045E68">
            <w:pPr>
              <w:spacing w:line="438" w:lineRule="exact"/>
              <w:rPr>
                <w:sz w:val="16"/>
                <w:szCs w:val="16"/>
              </w:rPr>
            </w:pPr>
          </w:p>
        </w:tc>
        <w:tc>
          <w:tcPr>
            <w:tcW w:w="1410" w:type="dxa"/>
            <w:vMerge/>
          </w:tcPr>
          <w:p w14:paraId="50B8BF33" w14:textId="77777777" w:rsidR="00832471" w:rsidRPr="00540035" w:rsidRDefault="00832471" w:rsidP="00045E68">
            <w:pPr>
              <w:spacing w:line="438" w:lineRule="exact"/>
              <w:rPr>
                <w:sz w:val="16"/>
                <w:szCs w:val="16"/>
              </w:rPr>
            </w:pPr>
          </w:p>
        </w:tc>
        <w:tc>
          <w:tcPr>
            <w:tcW w:w="572" w:type="dxa"/>
            <w:vMerge/>
          </w:tcPr>
          <w:p w14:paraId="5A8BF299" w14:textId="77777777" w:rsidR="00832471" w:rsidRPr="00540035" w:rsidRDefault="00832471" w:rsidP="00045E68">
            <w:pPr>
              <w:spacing w:line="438" w:lineRule="exact"/>
              <w:rPr>
                <w:sz w:val="16"/>
                <w:szCs w:val="16"/>
              </w:rPr>
            </w:pPr>
          </w:p>
        </w:tc>
        <w:tc>
          <w:tcPr>
            <w:tcW w:w="428" w:type="dxa"/>
            <w:vMerge/>
          </w:tcPr>
          <w:p w14:paraId="45E6C713" w14:textId="77777777" w:rsidR="00832471" w:rsidRPr="00540035" w:rsidRDefault="00832471" w:rsidP="00045E68">
            <w:pPr>
              <w:spacing w:line="438" w:lineRule="exact"/>
              <w:rPr>
                <w:sz w:val="16"/>
                <w:szCs w:val="16"/>
              </w:rPr>
            </w:pPr>
          </w:p>
        </w:tc>
        <w:tc>
          <w:tcPr>
            <w:tcW w:w="1269" w:type="dxa"/>
            <w:vMerge/>
          </w:tcPr>
          <w:p w14:paraId="41700888" w14:textId="77777777" w:rsidR="00832471" w:rsidRPr="00540035" w:rsidRDefault="00832471" w:rsidP="00045E68">
            <w:pPr>
              <w:spacing w:line="438" w:lineRule="exact"/>
              <w:rPr>
                <w:sz w:val="16"/>
                <w:szCs w:val="16"/>
              </w:rPr>
            </w:pPr>
          </w:p>
        </w:tc>
      </w:tr>
      <w:tr w:rsidR="00832471" w:rsidRPr="00540035" w14:paraId="56D91B67" w14:textId="77777777" w:rsidTr="00A31105">
        <w:trPr>
          <w:jc w:val="center"/>
        </w:trPr>
        <w:tc>
          <w:tcPr>
            <w:tcW w:w="376" w:type="dxa"/>
            <w:vMerge/>
            <w:shd w:val="clear" w:color="auto" w:fill="D9D9D9" w:themeFill="background1" w:themeFillShade="D9"/>
          </w:tcPr>
          <w:p w14:paraId="73759D4E" w14:textId="77777777" w:rsidR="00832471" w:rsidRPr="00540035" w:rsidRDefault="00832471" w:rsidP="00045E68">
            <w:pPr>
              <w:spacing w:line="438" w:lineRule="exact"/>
              <w:rPr>
                <w:sz w:val="16"/>
                <w:szCs w:val="16"/>
              </w:rPr>
            </w:pPr>
          </w:p>
        </w:tc>
        <w:tc>
          <w:tcPr>
            <w:tcW w:w="376" w:type="dxa"/>
            <w:vMerge/>
          </w:tcPr>
          <w:p w14:paraId="0220BD84" w14:textId="77777777" w:rsidR="00832471" w:rsidRPr="00540035" w:rsidRDefault="00832471" w:rsidP="00045E68">
            <w:pPr>
              <w:spacing w:line="438" w:lineRule="exact"/>
              <w:rPr>
                <w:sz w:val="16"/>
                <w:szCs w:val="16"/>
              </w:rPr>
            </w:pPr>
          </w:p>
        </w:tc>
        <w:tc>
          <w:tcPr>
            <w:tcW w:w="1370" w:type="dxa"/>
            <w:gridSpan w:val="2"/>
          </w:tcPr>
          <w:p w14:paraId="3D132507" w14:textId="77777777" w:rsidR="00832471" w:rsidRPr="00540035" w:rsidRDefault="00832471" w:rsidP="00045E68">
            <w:pPr>
              <w:spacing w:line="438" w:lineRule="exact"/>
              <w:rPr>
                <w:sz w:val="16"/>
                <w:szCs w:val="16"/>
              </w:rPr>
            </w:pPr>
            <w:r>
              <w:rPr>
                <w:rFonts w:hint="eastAsia"/>
                <w:sz w:val="16"/>
                <w:szCs w:val="16"/>
              </w:rPr>
              <w:t>日雇労働者健康保険</w:t>
            </w:r>
          </w:p>
        </w:tc>
        <w:tc>
          <w:tcPr>
            <w:tcW w:w="988" w:type="dxa"/>
            <w:vMerge/>
          </w:tcPr>
          <w:p w14:paraId="2280609A" w14:textId="77777777" w:rsidR="00832471" w:rsidRPr="00540035" w:rsidRDefault="00832471" w:rsidP="00045E68">
            <w:pPr>
              <w:spacing w:line="438" w:lineRule="exact"/>
              <w:rPr>
                <w:sz w:val="16"/>
                <w:szCs w:val="16"/>
              </w:rPr>
            </w:pPr>
          </w:p>
        </w:tc>
        <w:tc>
          <w:tcPr>
            <w:tcW w:w="1165" w:type="dxa"/>
          </w:tcPr>
          <w:p w14:paraId="3206C35F" w14:textId="77777777" w:rsidR="00832471" w:rsidRPr="00540035" w:rsidRDefault="00832471" w:rsidP="00045E68">
            <w:pPr>
              <w:spacing w:line="438" w:lineRule="exact"/>
              <w:rPr>
                <w:sz w:val="16"/>
                <w:szCs w:val="16"/>
              </w:rPr>
            </w:pPr>
            <w:r>
              <w:rPr>
                <w:rFonts w:hint="eastAsia"/>
                <w:sz w:val="16"/>
                <w:szCs w:val="16"/>
              </w:rPr>
              <w:t>日雇労働者</w:t>
            </w:r>
          </w:p>
        </w:tc>
        <w:tc>
          <w:tcPr>
            <w:tcW w:w="540" w:type="dxa"/>
            <w:vMerge w:val="restart"/>
          </w:tcPr>
          <w:p w14:paraId="4881DBAB" w14:textId="77777777" w:rsidR="00832471" w:rsidRPr="00540035" w:rsidRDefault="00832471" w:rsidP="00045E68">
            <w:pPr>
              <w:spacing w:line="438" w:lineRule="exact"/>
              <w:rPr>
                <w:sz w:val="16"/>
                <w:szCs w:val="16"/>
              </w:rPr>
            </w:pPr>
            <w:r>
              <w:rPr>
                <w:rFonts w:hint="eastAsia"/>
                <w:sz w:val="16"/>
                <w:szCs w:val="16"/>
              </w:rPr>
              <w:t>国</w:t>
            </w:r>
          </w:p>
        </w:tc>
        <w:tc>
          <w:tcPr>
            <w:tcW w:w="1410" w:type="dxa"/>
          </w:tcPr>
          <w:p w14:paraId="38D505E4" w14:textId="77777777" w:rsidR="00832471" w:rsidRPr="00540035" w:rsidRDefault="00832471" w:rsidP="00045E68">
            <w:pPr>
              <w:spacing w:line="438" w:lineRule="exact"/>
              <w:rPr>
                <w:sz w:val="16"/>
                <w:szCs w:val="16"/>
              </w:rPr>
            </w:pPr>
            <w:r>
              <w:rPr>
                <w:rFonts w:hint="eastAsia"/>
                <w:sz w:val="16"/>
                <w:szCs w:val="16"/>
              </w:rPr>
              <w:t>社会保険事務所</w:t>
            </w:r>
          </w:p>
        </w:tc>
        <w:tc>
          <w:tcPr>
            <w:tcW w:w="572" w:type="dxa"/>
            <w:vMerge/>
          </w:tcPr>
          <w:p w14:paraId="5F4FBC57" w14:textId="77777777" w:rsidR="00832471" w:rsidRPr="00540035" w:rsidRDefault="00832471" w:rsidP="00045E68">
            <w:pPr>
              <w:spacing w:line="438" w:lineRule="exact"/>
              <w:rPr>
                <w:sz w:val="16"/>
                <w:szCs w:val="16"/>
              </w:rPr>
            </w:pPr>
          </w:p>
        </w:tc>
        <w:tc>
          <w:tcPr>
            <w:tcW w:w="428" w:type="dxa"/>
            <w:vMerge/>
          </w:tcPr>
          <w:p w14:paraId="10F93E82" w14:textId="77777777" w:rsidR="00832471" w:rsidRPr="00540035" w:rsidRDefault="00832471" w:rsidP="00045E68">
            <w:pPr>
              <w:spacing w:line="438" w:lineRule="exact"/>
              <w:rPr>
                <w:sz w:val="16"/>
                <w:szCs w:val="16"/>
              </w:rPr>
            </w:pPr>
          </w:p>
        </w:tc>
        <w:tc>
          <w:tcPr>
            <w:tcW w:w="1269" w:type="dxa"/>
            <w:vMerge/>
          </w:tcPr>
          <w:p w14:paraId="44DFC017" w14:textId="77777777" w:rsidR="00832471" w:rsidRPr="00540035" w:rsidRDefault="00832471" w:rsidP="00045E68">
            <w:pPr>
              <w:spacing w:line="438" w:lineRule="exact"/>
              <w:rPr>
                <w:sz w:val="16"/>
                <w:szCs w:val="16"/>
              </w:rPr>
            </w:pPr>
          </w:p>
        </w:tc>
      </w:tr>
      <w:tr w:rsidR="00832471" w:rsidRPr="00540035" w14:paraId="6ADAAAE3" w14:textId="77777777" w:rsidTr="00A31105">
        <w:trPr>
          <w:jc w:val="center"/>
        </w:trPr>
        <w:tc>
          <w:tcPr>
            <w:tcW w:w="376" w:type="dxa"/>
            <w:vMerge/>
            <w:shd w:val="clear" w:color="auto" w:fill="D9D9D9" w:themeFill="background1" w:themeFillShade="D9"/>
          </w:tcPr>
          <w:p w14:paraId="61FD3195" w14:textId="77777777" w:rsidR="00832471" w:rsidRPr="00540035" w:rsidRDefault="00832471" w:rsidP="00045E68">
            <w:pPr>
              <w:spacing w:line="438" w:lineRule="exact"/>
              <w:rPr>
                <w:sz w:val="16"/>
                <w:szCs w:val="16"/>
              </w:rPr>
            </w:pPr>
          </w:p>
        </w:tc>
        <w:tc>
          <w:tcPr>
            <w:tcW w:w="376" w:type="dxa"/>
            <w:vMerge/>
          </w:tcPr>
          <w:p w14:paraId="496401F0" w14:textId="77777777" w:rsidR="00832471" w:rsidRPr="00540035" w:rsidRDefault="00832471" w:rsidP="00045E68">
            <w:pPr>
              <w:spacing w:line="438" w:lineRule="exact"/>
              <w:rPr>
                <w:sz w:val="16"/>
                <w:szCs w:val="16"/>
              </w:rPr>
            </w:pPr>
          </w:p>
        </w:tc>
        <w:tc>
          <w:tcPr>
            <w:tcW w:w="1370" w:type="dxa"/>
            <w:gridSpan w:val="2"/>
          </w:tcPr>
          <w:p w14:paraId="1CAB21BE" w14:textId="77777777" w:rsidR="00832471" w:rsidRPr="00540035" w:rsidRDefault="00832471" w:rsidP="00045E68">
            <w:pPr>
              <w:spacing w:line="438" w:lineRule="exact"/>
              <w:rPr>
                <w:sz w:val="16"/>
                <w:szCs w:val="16"/>
              </w:rPr>
            </w:pPr>
            <w:r>
              <w:rPr>
                <w:rFonts w:hint="eastAsia"/>
                <w:sz w:val="16"/>
                <w:szCs w:val="16"/>
              </w:rPr>
              <w:t>船員保険</w:t>
            </w:r>
          </w:p>
        </w:tc>
        <w:tc>
          <w:tcPr>
            <w:tcW w:w="988" w:type="dxa"/>
            <w:vMerge/>
          </w:tcPr>
          <w:p w14:paraId="6C3A296C" w14:textId="77777777" w:rsidR="00832471" w:rsidRPr="00540035" w:rsidRDefault="00832471" w:rsidP="00045E68">
            <w:pPr>
              <w:spacing w:line="438" w:lineRule="exact"/>
              <w:rPr>
                <w:sz w:val="16"/>
                <w:szCs w:val="16"/>
              </w:rPr>
            </w:pPr>
          </w:p>
        </w:tc>
        <w:tc>
          <w:tcPr>
            <w:tcW w:w="1165" w:type="dxa"/>
          </w:tcPr>
          <w:p w14:paraId="0E54054E" w14:textId="77777777" w:rsidR="00832471" w:rsidRPr="00540035" w:rsidRDefault="00832471" w:rsidP="00045E68">
            <w:pPr>
              <w:spacing w:line="438" w:lineRule="exact"/>
              <w:rPr>
                <w:sz w:val="16"/>
                <w:szCs w:val="16"/>
              </w:rPr>
            </w:pPr>
            <w:r>
              <w:rPr>
                <w:rFonts w:hint="eastAsia"/>
                <w:sz w:val="16"/>
                <w:szCs w:val="16"/>
              </w:rPr>
              <w:t>船員</w:t>
            </w:r>
          </w:p>
        </w:tc>
        <w:tc>
          <w:tcPr>
            <w:tcW w:w="540" w:type="dxa"/>
            <w:vMerge/>
          </w:tcPr>
          <w:p w14:paraId="485C388F" w14:textId="77777777" w:rsidR="00832471" w:rsidRPr="00540035" w:rsidRDefault="00832471" w:rsidP="00045E68">
            <w:pPr>
              <w:spacing w:line="438" w:lineRule="exact"/>
              <w:rPr>
                <w:sz w:val="16"/>
                <w:szCs w:val="16"/>
              </w:rPr>
            </w:pPr>
          </w:p>
        </w:tc>
        <w:tc>
          <w:tcPr>
            <w:tcW w:w="1410" w:type="dxa"/>
          </w:tcPr>
          <w:p w14:paraId="14F29AC5" w14:textId="77777777" w:rsidR="00832471" w:rsidRPr="007D25B3" w:rsidRDefault="00832471" w:rsidP="00045E68">
            <w:pPr>
              <w:pStyle w:val="affffa"/>
              <w:spacing w:line="438" w:lineRule="exact"/>
              <w:rPr>
                <w:sz w:val="14"/>
                <w:szCs w:val="14"/>
              </w:rPr>
            </w:pPr>
            <w:r w:rsidRPr="007D25B3">
              <w:rPr>
                <w:rFonts w:hint="eastAsia"/>
                <w:sz w:val="14"/>
                <w:szCs w:val="14"/>
              </w:rPr>
              <w:t>都道府県保健課または社会保険事務所</w:t>
            </w:r>
          </w:p>
        </w:tc>
        <w:tc>
          <w:tcPr>
            <w:tcW w:w="572" w:type="dxa"/>
            <w:vMerge/>
          </w:tcPr>
          <w:p w14:paraId="3A2842B8" w14:textId="77777777" w:rsidR="00832471" w:rsidRPr="00540035" w:rsidRDefault="00832471" w:rsidP="00045E68">
            <w:pPr>
              <w:spacing w:line="438" w:lineRule="exact"/>
              <w:rPr>
                <w:sz w:val="16"/>
                <w:szCs w:val="16"/>
              </w:rPr>
            </w:pPr>
          </w:p>
        </w:tc>
        <w:tc>
          <w:tcPr>
            <w:tcW w:w="428" w:type="dxa"/>
            <w:vMerge/>
          </w:tcPr>
          <w:p w14:paraId="35946DCD" w14:textId="77777777" w:rsidR="00832471" w:rsidRPr="00540035" w:rsidRDefault="00832471" w:rsidP="00045E68">
            <w:pPr>
              <w:spacing w:line="438" w:lineRule="exact"/>
              <w:rPr>
                <w:sz w:val="16"/>
                <w:szCs w:val="16"/>
              </w:rPr>
            </w:pPr>
          </w:p>
        </w:tc>
        <w:tc>
          <w:tcPr>
            <w:tcW w:w="1269" w:type="dxa"/>
            <w:vMerge/>
          </w:tcPr>
          <w:p w14:paraId="1A452CF6" w14:textId="77777777" w:rsidR="00832471" w:rsidRPr="00540035" w:rsidRDefault="00832471" w:rsidP="00045E68">
            <w:pPr>
              <w:spacing w:line="438" w:lineRule="exact"/>
              <w:rPr>
                <w:sz w:val="16"/>
                <w:szCs w:val="16"/>
              </w:rPr>
            </w:pPr>
          </w:p>
        </w:tc>
      </w:tr>
      <w:tr w:rsidR="00832471" w:rsidRPr="00540035" w14:paraId="081A8D2A" w14:textId="77777777" w:rsidTr="00A31105">
        <w:trPr>
          <w:jc w:val="center"/>
        </w:trPr>
        <w:tc>
          <w:tcPr>
            <w:tcW w:w="376" w:type="dxa"/>
            <w:vMerge/>
            <w:shd w:val="clear" w:color="auto" w:fill="D9D9D9" w:themeFill="background1" w:themeFillShade="D9"/>
          </w:tcPr>
          <w:p w14:paraId="61DAB847" w14:textId="77777777" w:rsidR="00832471" w:rsidRPr="00540035" w:rsidRDefault="00832471" w:rsidP="00045E68">
            <w:pPr>
              <w:spacing w:line="438" w:lineRule="exact"/>
              <w:rPr>
                <w:sz w:val="16"/>
                <w:szCs w:val="16"/>
              </w:rPr>
            </w:pPr>
          </w:p>
        </w:tc>
        <w:tc>
          <w:tcPr>
            <w:tcW w:w="376" w:type="dxa"/>
            <w:vMerge/>
          </w:tcPr>
          <w:p w14:paraId="1EDC78B3" w14:textId="77777777" w:rsidR="00832471" w:rsidRPr="00540035" w:rsidRDefault="00832471" w:rsidP="00045E68">
            <w:pPr>
              <w:spacing w:line="438" w:lineRule="exact"/>
              <w:rPr>
                <w:sz w:val="16"/>
                <w:szCs w:val="16"/>
              </w:rPr>
            </w:pPr>
          </w:p>
        </w:tc>
        <w:tc>
          <w:tcPr>
            <w:tcW w:w="1370" w:type="dxa"/>
            <w:gridSpan w:val="2"/>
          </w:tcPr>
          <w:p w14:paraId="0B0F3D01" w14:textId="77777777" w:rsidR="00832471" w:rsidRPr="00540035" w:rsidRDefault="00832471" w:rsidP="00045E68">
            <w:pPr>
              <w:spacing w:line="438" w:lineRule="exact"/>
              <w:rPr>
                <w:sz w:val="16"/>
                <w:szCs w:val="16"/>
              </w:rPr>
            </w:pPr>
            <w:r>
              <w:rPr>
                <w:rFonts w:hint="eastAsia"/>
                <w:sz w:val="16"/>
                <w:szCs w:val="16"/>
              </w:rPr>
              <w:t>国家・地方公務員等救済組合</w:t>
            </w:r>
          </w:p>
        </w:tc>
        <w:tc>
          <w:tcPr>
            <w:tcW w:w="988" w:type="dxa"/>
            <w:vMerge/>
          </w:tcPr>
          <w:p w14:paraId="62A3F7E6" w14:textId="77777777" w:rsidR="00832471" w:rsidRPr="00540035" w:rsidRDefault="00832471" w:rsidP="00045E68">
            <w:pPr>
              <w:spacing w:line="438" w:lineRule="exact"/>
              <w:rPr>
                <w:sz w:val="16"/>
                <w:szCs w:val="16"/>
              </w:rPr>
            </w:pPr>
          </w:p>
        </w:tc>
        <w:tc>
          <w:tcPr>
            <w:tcW w:w="1165" w:type="dxa"/>
          </w:tcPr>
          <w:p w14:paraId="476A16A9" w14:textId="77777777" w:rsidR="00832471" w:rsidRPr="00540035" w:rsidRDefault="00832471" w:rsidP="00045E68">
            <w:pPr>
              <w:spacing w:line="438" w:lineRule="exact"/>
              <w:rPr>
                <w:sz w:val="16"/>
                <w:szCs w:val="16"/>
              </w:rPr>
            </w:pPr>
            <w:r>
              <w:rPr>
                <w:rFonts w:hint="eastAsia"/>
                <w:sz w:val="16"/>
                <w:szCs w:val="16"/>
              </w:rPr>
              <w:t>国家・地方公務員</w:t>
            </w:r>
          </w:p>
        </w:tc>
        <w:tc>
          <w:tcPr>
            <w:tcW w:w="540" w:type="dxa"/>
            <w:vMerge w:val="restart"/>
          </w:tcPr>
          <w:p w14:paraId="4BF41EA5" w14:textId="77777777" w:rsidR="00832471" w:rsidRPr="00540035" w:rsidRDefault="00832471" w:rsidP="00045E68">
            <w:pPr>
              <w:spacing w:line="438" w:lineRule="exact"/>
              <w:rPr>
                <w:sz w:val="16"/>
                <w:szCs w:val="16"/>
              </w:rPr>
            </w:pPr>
            <w:r>
              <w:rPr>
                <w:rFonts w:hint="eastAsia"/>
                <w:sz w:val="16"/>
                <w:szCs w:val="16"/>
              </w:rPr>
              <w:t>各共済組合</w:t>
            </w:r>
          </w:p>
        </w:tc>
        <w:tc>
          <w:tcPr>
            <w:tcW w:w="1410" w:type="dxa"/>
            <w:vMerge w:val="restart"/>
          </w:tcPr>
          <w:p w14:paraId="6F488431" w14:textId="77777777" w:rsidR="00832471" w:rsidRPr="00540035" w:rsidRDefault="00832471" w:rsidP="00045E68">
            <w:pPr>
              <w:spacing w:line="438" w:lineRule="exact"/>
              <w:rPr>
                <w:sz w:val="16"/>
                <w:szCs w:val="16"/>
              </w:rPr>
            </w:pPr>
            <w:r>
              <w:rPr>
                <w:rFonts w:hint="eastAsia"/>
                <w:sz w:val="16"/>
                <w:szCs w:val="16"/>
              </w:rPr>
              <w:t>各共済組合所属機関の長</w:t>
            </w:r>
          </w:p>
        </w:tc>
        <w:tc>
          <w:tcPr>
            <w:tcW w:w="572" w:type="dxa"/>
            <w:vMerge/>
          </w:tcPr>
          <w:p w14:paraId="4C044D5A" w14:textId="77777777" w:rsidR="00832471" w:rsidRPr="00540035" w:rsidRDefault="00832471" w:rsidP="00045E68">
            <w:pPr>
              <w:spacing w:line="438" w:lineRule="exact"/>
              <w:rPr>
                <w:sz w:val="16"/>
                <w:szCs w:val="16"/>
              </w:rPr>
            </w:pPr>
          </w:p>
        </w:tc>
        <w:tc>
          <w:tcPr>
            <w:tcW w:w="428" w:type="dxa"/>
            <w:vMerge/>
          </w:tcPr>
          <w:p w14:paraId="5C1851C8" w14:textId="77777777" w:rsidR="00832471" w:rsidRPr="00540035" w:rsidRDefault="00832471" w:rsidP="00045E68">
            <w:pPr>
              <w:spacing w:line="438" w:lineRule="exact"/>
              <w:rPr>
                <w:sz w:val="16"/>
                <w:szCs w:val="16"/>
              </w:rPr>
            </w:pPr>
          </w:p>
        </w:tc>
        <w:tc>
          <w:tcPr>
            <w:tcW w:w="1269" w:type="dxa"/>
            <w:vMerge/>
          </w:tcPr>
          <w:p w14:paraId="2C064890" w14:textId="77777777" w:rsidR="00832471" w:rsidRPr="00540035" w:rsidRDefault="00832471" w:rsidP="00045E68">
            <w:pPr>
              <w:spacing w:line="438" w:lineRule="exact"/>
              <w:rPr>
                <w:sz w:val="16"/>
                <w:szCs w:val="16"/>
              </w:rPr>
            </w:pPr>
          </w:p>
        </w:tc>
      </w:tr>
      <w:tr w:rsidR="00832471" w:rsidRPr="00540035" w14:paraId="47C370A3" w14:textId="77777777" w:rsidTr="00A31105">
        <w:trPr>
          <w:jc w:val="center"/>
        </w:trPr>
        <w:tc>
          <w:tcPr>
            <w:tcW w:w="376" w:type="dxa"/>
            <w:vMerge/>
            <w:shd w:val="clear" w:color="auto" w:fill="D9D9D9" w:themeFill="background1" w:themeFillShade="D9"/>
          </w:tcPr>
          <w:p w14:paraId="7DA6375B" w14:textId="77777777" w:rsidR="00832471" w:rsidRPr="00540035" w:rsidRDefault="00832471" w:rsidP="00045E68">
            <w:pPr>
              <w:spacing w:line="438" w:lineRule="exact"/>
              <w:rPr>
                <w:sz w:val="16"/>
                <w:szCs w:val="16"/>
              </w:rPr>
            </w:pPr>
          </w:p>
        </w:tc>
        <w:tc>
          <w:tcPr>
            <w:tcW w:w="376" w:type="dxa"/>
            <w:vMerge/>
          </w:tcPr>
          <w:p w14:paraId="6CA6999D" w14:textId="77777777" w:rsidR="00832471" w:rsidRPr="00540035" w:rsidRDefault="00832471" w:rsidP="00045E68">
            <w:pPr>
              <w:spacing w:line="438" w:lineRule="exact"/>
              <w:rPr>
                <w:sz w:val="16"/>
                <w:szCs w:val="16"/>
              </w:rPr>
            </w:pPr>
          </w:p>
        </w:tc>
        <w:tc>
          <w:tcPr>
            <w:tcW w:w="1370" w:type="dxa"/>
            <w:gridSpan w:val="2"/>
          </w:tcPr>
          <w:p w14:paraId="4E600A1B" w14:textId="77777777" w:rsidR="00832471" w:rsidRPr="00540035" w:rsidRDefault="00832471" w:rsidP="00045E68">
            <w:pPr>
              <w:spacing w:line="438" w:lineRule="exact"/>
              <w:rPr>
                <w:sz w:val="16"/>
                <w:szCs w:val="16"/>
              </w:rPr>
            </w:pPr>
            <w:r>
              <w:rPr>
                <w:rFonts w:hint="eastAsia"/>
                <w:sz w:val="16"/>
                <w:szCs w:val="16"/>
              </w:rPr>
              <w:t>私立学校教職員救済組合</w:t>
            </w:r>
          </w:p>
        </w:tc>
        <w:tc>
          <w:tcPr>
            <w:tcW w:w="988" w:type="dxa"/>
            <w:vMerge/>
          </w:tcPr>
          <w:p w14:paraId="55708134" w14:textId="77777777" w:rsidR="00832471" w:rsidRPr="00540035" w:rsidRDefault="00832471" w:rsidP="00045E68">
            <w:pPr>
              <w:spacing w:line="438" w:lineRule="exact"/>
              <w:rPr>
                <w:sz w:val="16"/>
                <w:szCs w:val="16"/>
              </w:rPr>
            </w:pPr>
          </w:p>
        </w:tc>
        <w:tc>
          <w:tcPr>
            <w:tcW w:w="1165" w:type="dxa"/>
          </w:tcPr>
          <w:p w14:paraId="58198819" w14:textId="77777777" w:rsidR="00832471" w:rsidRPr="00540035" w:rsidRDefault="00832471" w:rsidP="00045E68">
            <w:pPr>
              <w:spacing w:line="438" w:lineRule="exact"/>
              <w:rPr>
                <w:sz w:val="16"/>
                <w:szCs w:val="16"/>
              </w:rPr>
            </w:pPr>
            <w:r>
              <w:rPr>
                <w:rFonts w:hint="eastAsia"/>
                <w:sz w:val="16"/>
                <w:szCs w:val="16"/>
              </w:rPr>
              <w:t>私立学校教職員</w:t>
            </w:r>
          </w:p>
        </w:tc>
        <w:tc>
          <w:tcPr>
            <w:tcW w:w="540" w:type="dxa"/>
            <w:vMerge/>
          </w:tcPr>
          <w:p w14:paraId="6687099C" w14:textId="77777777" w:rsidR="00832471" w:rsidRPr="00540035" w:rsidRDefault="00832471" w:rsidP="00045E68">
            <w:pPr>
              <w:spacing w:line="438" w:lineRule="exact"/>
              <w:rPr>
                <w:sz w:val="16"/>
                <w:szCs w:val="16"/>
              </w:rPr>
            </w:pPr>
          </w:p>
        </w:tc>
        <w:tc>
          <w:tcPr>
            <w:tcW w:w="1410" w:type="dxa"/>
            <w:vMerge/>
          </w:tcPr>
          <w:p w14:paraId="6588A067" w14:textId="77777777" w:rsidR="00832471" w:rsidRPr="00540035" w:rsidRDefault="00832471" w:rsidP="00045E68">
            <w:pPr>
              <w:spacing w:line="438" w:lineRule="exact"/>
              <w:rPr>
                <w:sz w:val="16"/>
                <w:szCs w:val="16"/>
              </w:rPr>
            </w:pPr>
          </w:p>
        </w:tc>
        <w:tc>
          <w:tcPr>
            <w:tcW w:w="572" w:type="dxa"/>
            <w:vMerge/>
          </w:tcPr>
          <w:p w14:paraId="457E7D7D" w14:textId="77777777" w:rsidR="00832471" w:rsidRPr="00540035" w:rsidRDefault="00832471" w:rsidP="00045E68">
            <w:pPr>
              <w:spacing w:line="438" w:lineRule="exact"/>
              <w:rPr>
                <w:sz w:val="16"/>
                <w:szCs w:val="16"/>
              </w:rPr>
            </w:pPr>
          </w:p>
        </w:tc>
        <w:tc>
          <w:tcPr>
            <w:tcW w:w="428" w:type="dxa"/>
            <w:vMerge/>
          </w:tcPr>
          <w:p w14:paraId="20A0F7BC" w14:textId="77777777" w:rsidR="00832471" w:rsidRPr="00540035" w:rsidRDefault="00832471" w:rsidP="00045E68">
            <w:pPr>
              <w:spacing w:line="438" w:lineRule="exact"/>
              <w:rPr>
                <w:sz w:val="16"/>
                <w:szCs w:val="16"/>
              </w:rPr>
            </w:pPr>
          </w:p>
        </w:tc>
        <w:tc>
          <w:tcPr>
            <w:tcW w:w="1269" w:type="dxa"/>
            <w:vMerge/>
          </w:tcPr>
          <w:p w14:paraId="5A4C9A2C" w14:textId="77777777" w:rsidR="00832471" w:rsidRPr="00540035" w:rsidRDefault="00832471" w:rsidP="00045E68">
            <w:pPr>
              <w:spacing w:line="438" w:lineRule="exact"/>
              <w:rPr>
                <w:sz w:val="16"/>
                <w:szCs w:val="16"/>
              </w:rPr>
            </w:pPr>
          </w:p>
        </w:tc>
      </w:tr>
      <w:tr w:rsidR="00832471" w:rsidRPr="00540035" w14:paraId="706A7564" w14:textId="77777777" w:rsidTr="00A31105">
        <w:trPr>
          <w:jc w:val="center"/>
        </w:trPr>
        <w:tc>
          <w:tcPr>
            <w:tcW w:w="376" w:type="dxa"/>
            <w:vMerge/>
            <w:shd w:val="clear" w:color="auto" w:fill="D9D9D9" w:themeFill="background1" w:themeFillShade="D9"/>
          </w:tcPr>
          <w:p w14:paraId="2FC4F136" w14:textId="77777777" w:rsidR="00832471" w:rsidRPr="00540035" w:rsidRDefault="00832471" w:rsidP="00045E68">
            <w:pPr>
              <w:spacing w:line="438" w:lineRule="exact"/>
              <w:rPr>
                <w:sz w:val="16"/>
                <w:szCs w:val="16"/>
              </w:rPr>
            </w:pPr>
          </w:p>
        </w:tc>
        <w:tc>
          <w:tcPr>
            <w:tcW w:w="376" w:type="dxa"/>
            <w:vMerge/>
          </w:tcPr>
          <w:p w14:paraId="31666FD9" w14:textId="77777777" w:rsidR="00832471" w:rsidRPr="00540035" w:rsidRDefault="00832471" w:rsidP="00045E68">
            <w:pPr>
              <w:spacing w:line="438" w:lineRule="exact"/>
              <w:rPr>
                <w:sz w:val="16"/>
                <w:szCs w:val="16"/>
              </w:rPr>
            </w:pPr>
          </w:p>
        </w:tc>
        <w:tc>
          <w:tcPr>
            <w:tcW w:w="1370" w:type="dxa"/>
            <w:gridSpan w:val="2"/>
          </w:tcPr>
          <w:p w14:paraId="41DD9965" w14:textId="77777777" w:rsidR="00832471" w:rsidRPr="00540035" w:rsidRDefault="00832471" w:rsidP="00045E68">
            <w:pPr>
              <w:spacing w:line="438" w:lineRule="exact"/>
              <w:rPr>
                <w:sz w:val="16"/>
                <w:szCs w:val="16"/>
              </w:rPr>
            </w:pPr>
            <w:r>
              <w:rPr>
                <w:rFonts w:hint="eastAsia"/>
                <w:sz w:val="16"/>
                <w:szCs w:val="16"/>
              </w:rPr>
              <w:t>介護保険</w:t>
            </w:r>
          </w:p>
        </w:tc>
        <w:tc>
          <w:tcPr>
            <w:tcW w:w="988" w:type="dxa"/>
          </w:tcPr>
          <w:p w14:paraId="6D528F0E" w14:textId="77777777" w:rsidR="00832471" w:rsidRPr="00E47F42" w:rsidRDefault="00832471" w:rsidP="00045E68">
            <w:pPr>
              <w:spacing w:line="438" w:lineRule="exact"/>
              <w:rPr>
                <w:sz w:val="16"/>
                <w:szCs w:val="16"/>
              </w:rPr>
            </w:pPr>
            <w:r w:rsidRPr="00E47F42">
              <w:rPr>
                <w:rFonts w:hint="eastAsia"/>
                <w:sz w:val="16"/>
                <w:szCs w:val="16"/>
              </w:rPr>
              <w:t>予防・介護給付（福祉用具の貸与および特定福祉用具購入）</w:t>
            </w:r>
          </w:p>
        </w:tc>
        <w:tc>
          <w:tcPr>
            <w:tcW w:w="1165" w:type="dxa"/>
          </w:tcPr>
          <w:p w14:paraId="13470459" w14:textId="77777777" w:rsidR="00832471" w:rsidRPr="00A10337" w:rsidRDefault="00832471" w:rsidP="00045E68">
            <w:pPr>
              <w:spacing w:line="438" w:lineRule="exact"/>
              <w:rPr>
                <w:sz w:val="15"/>
                <w:szCs w:val="15"/>
              </w:rPr>
            </w:pPr>
            <w:r w:rsidRPr="00A10337">
              <w:rPr>
                <w:rFonts w:hint="eastAsia"/>
                <w:sz w:val="15"/>
                <w:szCs w:val="15"/>
              </w:rPr>
              <w:t>介護認定の曼5歳以上及び廊下に起因する特定疾患で要介護認定の40歳～65歳未</w:t>
            </w:r>
            <w:r w:rsidRPr="00A10337">
              <w:rPr>
                <w:rFonts w:hint="eastAsia"/>
                <w:sz w:val="15"/>
                <w:szCs w:val="15"/>
              </w:rPr>
              <w:lastRenderedPageBreak/>
              <w:t>満の者</w:t>
            </w:r>
          </w:p>
        </w:tc>
        <w:tc>
          <w:tcPr>
            <w:tcW w:w="540" w:type="dxa"/>
          </w:tcPr>
          <w:p w14:paraId="267E9257" w14:textId="77777777" w:rsidR="00832471" w:rsidRDefault="00832471" w:rsidP="00045E68">
            <w:pPr>
              <w:spacing w:line="438" w:lineRule="exact"/>
              <w:rPr>
                <w:sz w:val="16"/>
                <w:szCs w:val="16"/>
              </w:rPr>
            </w:pPr>
            <w:r>
              <w:rPr>
                <w:rFonts w:hint="eastAsia"/>
                <w:sz w:val="16"/>
                <w:szCs w:val="16"/>
              </w:rPr>
              <w:lastRenderedPageBreak/>
              <w:t>市</w:t>
            </w:r>
          </w:p>
          <w:p w14:paraId="60C0DC6F" w14:textId="77777777" w:rsidR="00832471" w:rsidRDefault="00832471" w:rsidP="00045E68">
            <w:pPr>
              <w:spacing w:line="438" w:lineRule="exact"/>
              <w:rPr>
                <w:sz w:val="16"/>
                <w:szCs w:val="16"/>
              </w:rPr>
            </w:pPr>
            <w:r>
              <w:rPr>
                <w:rFonts w:hint="eastAsia"/>
                <w:sz w:val="16"/>
                <w:szCs w:val="16"/>
              </w:rPr>
              <w:t>町</w:t>
            </w:r>
          </w:p>
          <w:p w14:paraId="61D57D71" w14:textId="77777777" w:rsidR="00832471" w:rsidRPr="00540035" w:rsidRDefault="00832471" w:rsidP="00045E68">
            <w:pPr>
              <w:spacing w:line="438" w:lineRule="exact"/>
              <w:rPr>
                <w:sz w:val="16"/>
                <w:szCs w:val="16"/>
              </w:rPr>
            </w:pPr>
            <w:r>
              <w:rPr>
                <w:rFonts w:hint="eastAsia"/>
                <w:sz w:val="16"/>
                <w:szCs w:val="16"/>
              </w:rPr>
              <w:t>村</w:t>
            </w:r>
          </w:p>
        </w:tc>
        <w:tc>
          <w:tcPr>
            <w:tcW w:w="1410" w:type="dxa"/>
          </w:tcPr>
          <w:p w14:paraId="563A4033" w14:textId="77777777" w:rsidR="00832471" w:rsidRPr="00540035" w:rsidRDefault="00832471" w:rsidP="00045E68">
            <w:pPr>
              <w:spacing w:line="438" w:lineRule="exact"/>
              <w:rPr>
                <w:sz w:val="16"/>
                <w:szCs w:val="16"/>
              </w:rPr>
            </w:pPr>
            <w:r>
              <w:rPr>
                <w:rFonts w:hint="eastAsia"/>
                <w:sz w:val="16"/>
                <w:szCs w:val="16"/>
              </w:rPr>
              <w:t>市町村</w:t>
            </w:r>
          </w:p>
        </w:tc>
        <w:tc>
          <w:tcPr>
            <w:tcW w:w="572" w:type="dxa"/>
            <w:vMerge/>
          </w:tcPr>
          <w:p w14:paraId="13BDD0CD" w14:textId="77777777" w:rsidR="00832471" w:rsidRPr="00540035" w:rsidRDefault="00832471" w:rsidP="00045E68">
            <w:pPr>
              <w:spacing w:line="438" w:lineRule="exact"/>
              <w:rPr>
                <w:sz w:val="16"/>
                <w:szCs w:val="16"/>
              </w:rPr>
            </w:pPr>
          </w:p>
        </w:tc>
        <w:tc>
          <w:tcPr>
            <w:tcW w:w="428" w:type="dxa"/>
            <w:vMerge/>
          </w:tcPr>
          <w:p w14:paraId="74000E01" w14:textId="77777777" w:rsidR="00832471" w:rsidRPr="00540035" w:rsidRDefault="00832471" w:rsidP="00045E68">
            <w:pPr>
              <w:spacing w:line="438" w:lineRule="exact"/>
              <w:rPr>
                <w:sz w:val="16"/>
                <w:szCs w:val="16"/>
              </w:rPr>
            </w:pPr>
          </w:p>
        </w:tc>
        <w:tc>
          <w:tcPr>
            <w:tcW w:w="1269" w:type="dxa"/>
          </w:tcPr>
          <w:p w14:paraId="41262BC8" w14:textId="77777777" w:rsidR="00832471" w:rsidRPr="00540035" w:rsidRDefault="00832471" w:rsidP="00045E68">
            <w:pPr>
              <w:spacing w:line="438" w:lineRule="exact"/>
              <w:rPr>
                <w:sz w:val="16"/>
                <w:szCs w:val="16"/>
              </w:rPr>
            </w:pPr>
            <w:r>
              <w:rPr>
                <w:rFonts w:hint="eastAsia"/>
                <w:sz w:val="16"/>
                <w:szCs w:val="16"/>
              </w:rPr>
              <w:t>一部負担</w:t>
            </w:r>
          </w:p>
        </w:tc>
      </w:tr>
      <w:tr w:rsidR="00832471" w:rsidRPr="00540035" w14:paraId="2738D53B" w14:textId="77777777" w:rsidTr="00A31105">
        <w:trPr>
          <w:jc w:val="center"/>
        </w:trPr>
        <w:tc>
          <w:tcPr>
            <w:tcW w:w="376" w:type="dxa"/>
            <w:vMerge/>
            <w:shd w:val="clear" w:color="auto" w:fill="D9D9D9" w:themeFill="background1" w:themeFillShade="D9"/>
          </w:tcPr>
          <w:p w14:paraId="3F266016" w14:textId="77777777" w:rsidR="00832471" w:rsidRPr="00540035" w:rsidRDefault="00832471" w:rsidP="00045E68">
            <w:pPr>
              <w:spacing w:line="438" w:lineRule="exact"/>
              <w:rPr>
                <w:sz w:val="16"/>
                <w:szCs w:val="16"/>
              </w:rPr>
            </w:pPr>
          </w:p>
        </w:tc>
        <w:tc>
          <w:tcPr>
            <w:tcW w:w="376" w:type="dxa"/>
            <w:vMerge w:val="restart"/>
          </w:tcPr>
          <w:p w14:paraId="3E40EF0E" w14:textId="77777777" w:rsidR="00832471" w:rsidRPr="00540035" w:rsidRDefault="00832471" w:rsidP="00045E68">
            <w:pPr>
              <w:spacing w:line="438" w:lineRule="exact"/>
              <w:rPr>
                <w:sz w:val="16"/>
                <w:szCs w:val="16"/>
              </w:rPr>
            </w:pPr>
            <w:r>
              <w:rPr>
                <w:rFonts w:hint="eastAsia"/>
                <w:sz w:val="16"/>
                <w:szCs w:val="16"/>
              </w:rPr>
              <w:t>労働行政</w:t>
            </w:r>
          </w:p>
        </w:tc>
        <w:tc>
          <w:tcPr>
            <w:tcW w:w="1370" w:type="dxa"/>
            <w:gridSpan w:val="2"/>
          </w:tcPr>
          <w:p w14:paraId="5C1FB55D" w14:textId="77777777" w:rsidR="00832471" w:rsidRPr="00540035" w:rsidRDefault="00832471" w:rsidP="00045E68">
            <w:pPr>
              <w:spacing w:line="438" w:lineRule="exact"/>
              <w:rPr>
                <w:sz w:val="16"/>
                <w:szCs w:val="16"/>
              </w:rPr>
            </w:pPr>
            <w:r>
              <w:rPr>
                <w:rFonts w:hint="eastAsia"/>
                <w:sz w:val="16"/>
                <w:szCs w:val="16"/>
              </w:rPr>
              <w:t>労働者災害補償保険法</w:t>
            </w:r>
          </w:p>
        </w:tc>
        <w:tc>
          <w:tcPr>
            <w:tcW w:w="988" w:type="dxa"/>
          </w:tcPr>
          <w:p w14:paraId="477DA35A" w14:textId="77777777" w:rsidR="00832471" w:rsidRPr="00540035" w:rsidRDefault="00832471" w:rsidP="00045E68">
            <w:pPr>
              <w:spacing w:line="438" w:lineRule="exact"/>
              <w:rPr>
                <w:sz w:val="16"/>
                <w:szCs w:val="16"/>
              </w:rPr>
            </w:pPr>
            <w:r>
              <w:rPr>
                <w:rFonts w:hint="eastAsia"/>
                <w:sz w:val="16"/>
                <w:szCs w:val="16"/>
              </w:rPr>
              <w:t>保健施設</w:t>
            </w:r>
          </w:p>
        </w:tc>
        <w:tc>
          <w:tcPr>
            <w:tcW w:w="1165" w:type="dxa"/>
          </w:tcPr>
          <w:p w14:paraId="39F0831F" w14:textId="77777777" w:rsidR="00832471" w:rsidRPr="00540035" w:rsidRDefault="00832471" w:rsidP="00045E68">
            <w:pPr>
              <w:spacing w:line="438" w:lineRule="exact"/>
              <w:rPr>
                <w:sz w:val="16"/>
                <w:szCs w:val="16"/>
              </w:rPr>
            </w:pPr>
            <w:r>
              <w:rPr>
                <w:rFonts w:hint="eastAsia"/>
                <w:sz w:val="16"/>
                <w:szCs w:val="16"/>
              </w:rPr>
              <w:t>一般雇用者</w:t>
            </w:r>
          </w:p>
        </w:tc>
        <w:tc>
          <w:tcPr>
            <w:tcW w:w="540" w:type="dxa"/>
            <w:vMerge w:val="restart"/>
          </w:tcPr>
          <w:p w14:paraId="5AE3046B" w14:textId="77777777" w:rsidR="00832471" w:rsidRPr="00540035" w:rsidRDefault="00832471" w:rsidP="00045E68">
            <w:pPr>
              <w:spacing w:line="438" w:lineRule="exact"/>
              <w:rPr>
                <w:sz w:val="16"/>
                <w:szCs w:val="16"/>
              </w:rPr>
            </w:pPr>
            <w:r>
              <w:rPr>
                <w:rFonts w:hint="eastAsia"/>
                <w:sz w:val="16"/>
                <w:szCs w:val="16"/>
              </w:rPr>
              <w:t>国</w:t>
            </w:r>
          </w:p>
        </w:tc>
        <w:tc>
          <w:tcPr>
            <w:tcW w:w="1410" w:type="dxa"/>
          </w:tcPr>
          <w:p w14:paraId="522D53A3" w14:textId="77777777" w:rsidR="00832471" w:rsidRPr="00540035" w:rsidRDefault="00832471" w:rsidP="00045E68">
            <w:pPr>
              <w:spacing w:line="438" w:lineRule="exact"/>
              <w:rPr>
                <w:sz w:val="16"/>
                <w:szCs w:val="16"/>
              </w:rPr>
            </w:pPr>
            <w:r>
              <w:rPr>
                <w:rFonts w:hint="eastAsia"/>
                <w:sz w:val="16"/>
                <w:szCs w:val="16"/>
              </w:rPr>
              <w:t>労働基準監督署</w:t>
            </w:r>
          </w:p>
        </w:tc>
        <w:tc>
          <w:tcPr>
            <w:tcW w:w="572" w:type="dxa"/>
            <w:vMerge/>
          </w:tcPr>
          <w:p w14:paraId="2FEE7B18" w14:textId="77777777" w:rsidR="00832471" w:rsidRPr="00540035" w:rsidRDefault="00832471" w:rsidP="00045E68">
            <w:pPr>
              <w:spacing w:line="438" w:lineRule="exact"/>
              <w:rPr>
                <w:sz w:val="16"/>
                <w:szCs w:val="16"/>
              </w:rPr>
            </w:pPr>
          </w:p>
        </w:tc>
        <w:tc>
          <w:tcPr>
            <w:tcW w:w="428" w:type="dxa"/>
            <w:vMerge w:val="restart"/>
          </w:tcPr>
          <w:p w14:paraId="6AF50A41" w14:textId="77777777" w:rsidR="00832471" w:rsidRPr="00540035" w:rsidRDefault="00832471" w:rsidP="00045E68">
            <w:pPr>
              <w:spacing w:line="438" w:lineRule="exact"/>
              <w:rPr>
                <w:sz w:val="16"/>
                <w:szCs w:val="16"/>
              </w:rPr>
            </w:pPr>
            <w:r>
              <w:rPr>
                <w:rFonts w:hint="eastAsia"/>
                <w:sz w:val="16"/>
                <w:szCs w:val="16"/>
              </w:rPr>
              <w:t>ない</w:t>
            </w:r>
          </w:p>
        </w:tc>
        <w:tc>
          <w:tcPr>
            <w:tcW w:w="1269" w:type="dxa"/>
            <w:vMerge w:val="restart"/>
          </w:tcPr>
          <w:p w14:paraId="559744D7" w14:textId="77777777" w:rsidR="00832471" w:rsidRPr="00540035" w:rsidRDefault="00832471" w:rsidP="00045E68">
            <w:pPr>
              <w:spacing w:line="438" w:lineRule="exact"/>
              <w:rPr>
                <w:sz w:val="16"/>
                <w:szCs w:val="16"/>
              </w:rPr>
            </w:pPr>
          </w:p>
        </w:tc>
      </w:tr>
      <w:tr w:rsidR="00832471" w:rsidRPr="00540035" w14:paraId="63D51220" w14:textId="77777777" w:rsidTr="00A31105">
        <w:trPr>
          <w:jc w:val="center"/>
        </w:trPr>
        <w:tc>
          <w:tcPr>
            <w:tcW w:w="376" w:type="dxa"/>
            <w:vMerge/>
            <w:shd w:val="clear" w:color="auto" w:fill="D9D9D9" w:themeFill="background1" w:themeFillShade="D9"/>
          </w:tcPr>
          <w:p w14:paraId="4A590C34" w14:textId="77777777" w:rsidR="00832471" w:rsidRPr="00540035" w:rsidRDefault="00832471" w:rsidP="00045E68">
            <w:pPr>
              <w:spacing w:line="438" w:lineRule="exact"/>
              <w:rPr>
                <w:sz w:val="16"/>
                <w:szCs w:val="16"/>
              </w:rPr>
            </w:pPr>
          </w:p>
        </w:tc>
        <w:tc>
          <w:tcPr>
            <w:tcW w:w="376" w:type="dxa"/>
            <w:vMerge/>
          </w:tcPr>
          <w:p w14:paraId="55360393" w14:textId="77777777" w:rsidR="00832471" w:rsidRPr="00540035" w:rsidRDefault="00832471" w:rsidP="00045E68">
            <w:pPr>
              <w:spacing w:line="438" w:lineRule="exact"/>
              <w:rPr>
                <w:sz w:val="16"/>
                <w:szCs w:val="16"/>
              </w:rPr>
            </w:pPr>
          </w:p>
        </w:tc>
        <w:tc>
          <w:tcPr>
            <w:tcW w:w="1370" w:type="dxa"/>
            <w:gridSpan w:val="2"/>
          </w:tcPr>
          <w:p w14:paraId="143412B2" w14:textId="77777777" w:rsidR="00832471" w:rsidRPr="00540035" w:rsidRDefault="00832471" w:rsidP="00045E68">
            <w:pPr>
              <w:spacing w:line="438" w:lineRule="exact"/>
              <w:rPr>
                <w:sz w:val="16"/>
                <w:szCs w:val="16"/>
              </w:rPr>
            </w:pPr>
            <w:r>
              <w:rPr>
                <w:rFonts w:hint="eastAsia"/>
                <w:sz w:val="16"/>
                <w:szCs w:val="16"/>
              </w:rPr>
              <w:t>国家・地方公務員災害補償保険</w:t>
            </w:r>
          </w:p>
        </w:tc>
        <w:tc>
          <w:tcPr>
            <w:tcW w:w="988" w:type="dxa"/>
          </w:tcPr>
          <w:p w14:paraId="2CBDE68B" w14:textId="77777777" w:rsidR="00832471" w:rsidRPr="00540035" w:rsidRDefault="00832471" w:rsidP="00045E68">
            <w:pPr>
              <w:spacing w:line="438" w:lineRule="exact"/>
              <w:rPr>
                <w:sz w:val="16"/>
                <w:szCs w:val="16"/>
              </w:rPr>
            </w:pPr>
            <w:r>
              <w:rPr>
                <w:rFonts w:hint="eastAsia"/>
                <w:sz w:val="16"/>
                <w:szCs w:val="16"/>
              </w:rPr>
              <w:t>福祉施設</w:t>
            </w:r>
          </w:p>
        </w:tc>
        <w:tc>
          <w:tcPr>
            <w:tcW w:w="1165" w:type="dxa"/>
          </w:tcPr>
          <w:p w14:paraId="0C423EF6" w14:textId="77777777" w:rsidR="00832471" w:rsidRPr="00540035" w:rsidRDefault="00832471" w:rsidP="00045E68">
            <w:pPr>
              <w:spacing w:line="438" w:lineRule="exact"/>
              <w:rPr>
                <w:sz w:val="16"/>
                <w:szCs w:val="16"/>
              </w:rPr>
            </w:pPr>
            <w:r>
              <w:rPr>
                <w:rFonts w:hint="eastAsia"/>
                <w:sz w:val="16"/>
                <w:szCs w:val="16"/>
              </w:rPr>
              <w:t>国家・地方公務員</w:t>
            </w:r>
          </w:p>
        </w:tc>
        <w:tc>
          <w:tcPr>
            <w:tcW w:w="540" w:type="dxa"/>
            <w:vMerge/>
          </w:tcPr>
          <w:p w14:paraId="64761C63" w14:textId="77777777" w:rsidR="00832471" w:rsidRPr="00540035" w:rsidRDefault="00832471" w:rsidP="00045E68">
            <w:pPr>
              <w:spacing w:line="438" w:lineRule="exact"/>
              <w:rPr>
                <w:sz w:val="16"/>
                <w:szCs w:val="16"/>
              </w:rPr>
            </w:pPr>
          </w:p>
        </w:tc>
        <w:tc>
          <w:tcPr>
            <w:tcW w:w="1410" w:type="dxa"/>
          </w:tcPr>
          <w:p w14:paraId="222BE493" w14:textId="77777777" w:rsidR="00832471" w:rsidRPr="00540035" w:rsidRDefault="00832471" w:rsidP="00045E68">
            <w:pPr>
              <w:spacing w:line="438" w:lineRule="exact"/>
              <w:rPr>
                <w:sz w:val="16"/>
                <w:szCs w:val="16"/>
              </w:rPr>
            </w:pPr>
            <w:r>
              <w:rPr>
                <w:rFonts w:hint="eastAsia"/>
                <w:sz w:val="16"/>
                <w:szCs w:val="16"/>
              </w:rPr>
              <w:t>各人事担当部局</w:t>
            </w:r>
          </w:p>
        </w:tc>
        <w:tc>
          <w:tcPr>
            <w:tcW w:w="572" w:type="dxa"/>
            <w:vMerge/>
          </w:tcPr>
          <w:p w14:paraId="08EC9061" w14:textId="77777777" w:rsidR="00832471" w:rsidRPr="00540035" w:rsidRDefault="00832471" w:rsidP="00045E68">
            <w:pPr>
              <w:spacing w:line="438" w:lineRule="exact"/>
              <w:rPr>
                <w:sz w:val="16"/>
                <w:szCs w:val="16"/>
              </w:rPr>
            </w:pPr>
          </w:p>
        </w:tc>
        <w:tc>
          <w:tcPr>
            <w:tcW w:w="428" w:type="dxa"/>
            <w:vMerge/>
          </w:tcPr>
          <w:p w14:paraId="766B9CD2" w14:textId="77777777" w:rsidR="00832471" w:rsidRPr="00540035" w:rsidRDefault="00832471" w:rsidP="00045E68">
            <w:pPr>
              <w:spacing w:line="438" w:lineRule="exact"/>
              <w:rPr>
                <w:sz w:val="16"/>
                <w:szCs w:val="16"/>
              </w:rPr>
            </w:pPr>
          </w:p>
        </w:tc>
        <w:tc>
          <w:tcPr>
            <w:tcW w:w="1269" w:type="dxa"/>
            <w:vMerge/>
          </w:tcPr>
          <w:p w14:paraId="196C1E5A" w14:textId="77777777" w:rsidR="00832471" w:rsidRPr="00540035" w:rsidRDefault="00832471" w:rsidP="00045E68">
            <w:pPr>
              <w:spacing w:line="438" w:lineRule="exact"/>
              <w:rPr>
                <w:sz w:val="16"/>
                <w:szCs w:val="16"/>
              </w:rPr>
            </w:pPr>
          </w:p>
        </w:tc>
      </w:tr>
      <w:tr w:rsidR="00832471" w:rsidRPr="00540035" w14:paraId="142695D1" w14:textId="77777777" w:rsidTr="00A31105">
        <w:trPr>
          <w:trHeight w:val="592"/>
          <w:jc w:val="center"/>
        </w:trPr>
        <w:tc>
          <w:tcPr>
            <w:tcW w:w="376" w:type="dxa"/>
            <w:vMerge/>
            <w:shd w:val="clear" w:color="auto" w:fill="D9D9D9" w:themeFill="background1" w:themeFillShade="D9"/>
          </w:tcPr>
          <w:p w14:paraId="00252EA5" w14:textId="77777777" w:rsidR="00832471" w:rsidRPr="00540035" w:rsidRDefault="00832471" w:rsidP="00045E68">
            <w:pPr>
              <w:spacing w:line="438" w:lineRule="exact"/>
              <w:rPr>
                <w:sz w:val="16"/>
                <w:szCs w:val="16"/>
              </w:rPr>
            </w:pPr>
          </w:p>
        </w:tc>
        <w:tc>
          <w:tcPr>
            <w:tcW w:w="376" w:type="dxa"/>
          </w:tcPr>
          <w:p w14:paraId="2D7B1B54" w14:textId="77777777" w:rsidR="00832471" w:rsidRPr="00E47F42" w:rsidRDefault="00832471" w:rsidP="00045E68">
            <w:pPr>
              <w:spacing w:line="438" w:lineRule="exact"/>
              <w:rPr>
                <w:sz w:val="16"/>
                <w:szCs w:val="8"/>
              </w:rPr>
            </w:pPr>
            <w:r w:rsidRPr="001866F5">
              <w:rPr>
                <w:rFonts w:hint="eastAsia"/>
                <w:sz w:val="16"/>
                <w:szCs w:val="8"/>
              </w:rPr>
              <w:t>年金行政</w:t>
            </w:r>
          </w:p>
        </w:tc>
        <w:tc>
          <w:tcPr>
            <w:tcW w:w="1370" w:type="dxa"/>
            <w:gridSpan w:val="2"/>
          </w:tcPr>
          <w:p w14:paraId="66D41F82" w14:textId="77777777" w:rsidR="00832471" w:rsidRPr="00540035" w:rsidRDefault="00832471" w:rsidP="00045E68">
            <w:pPr>
              <w:spacing w:line="438" w:lineRule="exact"/>
              <w:rPr>
                <w:sz w:val="16"/>
                <w:szCs w:val="16"/>
              </w:rPr>
            </w:pPr>
            <w:r>
              <w:rPr>
                <w:rFonts w:hint="eastAsia"/>
                <w:sz w:val="16"/>
                <w:szCs w:val="16"/>
              </w:rPr>
              <w:t>厚生年金法</w:t>
            </w:r>
          </w:p>
        </w:tc>
        <w:tc>
          <w:tcPr>
            <w:tcW w:w="988" w:type="dxa"/>
          </w:tcPr>
          <w:p w14:paraId="72C9BD14" w14:textId="77777777" w:rsidR="00832471" w:rsidRPr="00540035" w:rsidRDefault="00832471" w:rsidP="00045E68">
            <w:pPr>
              <w:spacing w:line="438" w:lineRule="exact"/>
              <w:rPr>
                <w:sz w:val="16"/>
                <w:szCs w:val="16"/>
              </w:rPr>
            </w:pPr>
            <w:r>
              <w:rPr>
                <w:rFonts w:hint="eastAsia"/>
                <w:sz w:val="16"/>
                <w:szCs w:val="16"/>
              </w:rPr>
              <w:t>福祉施設</w:t>
            </w:r>
          </w:p>
        </w:tc>
        <w:tc>
          <w:tcPr>
            <w:tcW w:w="1165" w:type="dxa"/>
          </w:tcPr>
          <w:p w14:paraId="406795F6" w14:textId="77777777" w:rsidR="00832471" w:rsidRPr="00540035" w:rsidRDefault="00832471" w:rsidP="00045E68">
            <w:pPr>
              <w:spacing w:line="438" w:lineRule="exact"/>
              <w:rPr>
                <w:sz w:val="16"/>
                <w:szCs w:val="16"/>
              </w:rPr>
            </w:pPr>
            <w:r>
              <w:rPr>
                <w:rFonts w:hint="eastAsia"/>
                <w:sz w:val="16"/>
                <w:szCs w:val="16"/>
              </w:rPr>
              <w:t>一般雇用者</w:t>
            </w:r>
          </w:p>
        </w:tc>
        <w:tc>
          <w:tcPr>
            <w:tcW w:w="540" w:type="dxa"/>
          </w:tcPr>
          <w:p w14:paraId="60F0D535" w14:textId="77777777" w:rsidR="00832471" w:rsidRPr="00540035" w:rsidRDefault="00832471" w:rsidP="00045E68">
            <w:pPr>
              <w:spacing w:line="438" w:lineRule="exact"/>
              <w:rPr>
                <w:sz w:val="16"/>
                <w:szCs w:val="16"/>
              </w:rPr>
            </w:pPr>
            <w:r>
              <w:rPr>
                <w:rFonts w:hint="eastAsia"/>
                <w:sz w:val="16"/>
                <w:szCs w:val="16"/>
              </w:rPr>
              <w:t>国</w:t>
            </w:r>
          </w:p>
        </w:tc>
        <w:tc>
          <w:tcPr>
            <w:tcW w:w="1410" w:type="dxa"/>
          </w:tcPr>
          <w:p w14:paraId="1230401A" w14:textId="77777777" w:rsidR="00832471" w:rsidRPr="00540035" w:rsidRDefault="00832471" w:rsidP="00045E68">
            <w:pPr>
              <w:spacing w:line="438" w:lineRule="exact"/>
              <w:rPr>
                <w:sz w:val="16"/>
                <w:szCs w:val="16"/>
              </w:rPr>
            </w:pPr>
            <w:r>
              <w:rPr>
                <w:rFonts w:hint="eastAsia"/>
                <w:sz w:val="16"/>
                <w:szCs w:val="16"/>
              </w:rPr>
              <w:t>社会保険事務所</w:t>
            </w:r>
          </w:p>
        </w:tc>
        <w:tc>
          <w:tcPr>
            <w:tcW w:w="572" w:type="dxa"/>
            <w:vMerge/>
          </w:tcPr>
          <w:p w14:paraId="6017E3DC" w14:textId="77777777" w:rsidR="00832471" w:rsidRPr="00540035" w:rsidRDefault="00832471" w:rsidP="00045E68">
            <w:pPr>
              <w:spacing w:line="438" w:lineRule="exact"/>
              <w:rPr>
                <w:sz w:val="16"/>
                <w:szCs w:val="16"/>
              </w:rPr>
            </w:pPr>
          </w:p>
        </w:tc>
        <w:tc>
          <w:tcPr>
            <w:tcW w:w="428" w:type="dxa"/>
            <w:vMerge/>
          </w:tcPr>
          <w:p w14:paraId="0F8D5487" w14:textId="77777777" w:rsidR="00832471" w:rsidRPr="00540035" w:rsidRDefault="00832471" w:rsidP="00045E68">
            <w:pPr>
              <w:spacing w:line="438" w:lineRule="exact"/>
              <w:rPr>
                <w:sz w:val="16"/>
                <w:szCs w:val="16"/>
              </w:rPr>
            </w:pPr>
          </w:p>
        </w:tc>
        <w:tc>
          <w:tcPr>
            <w:tcW w:w="1269" w:type="dxa"/>
            <w:vMerge/>
          </w:tcPr>
          <w:p w14:paraId="3BF07E35" w14:textId="77777777" w:rsidR="00832471" w:rsidRPr="00540035" w:rsidRDefault="00832471" w:rsidP="00045E68">
            <w:pPr>
              <w:spacing w:line="438" w:lineRule="exact"/>
              <w:rPr>
                <w:sz w:val="16"/>
                <w:szCs w:val="16"/>
              </w:rPr>
            </w:pPr>
          </w:p>
        </w:tc>
      </w:tr>
    </w:tbl>
    <w:p w14:paraId="274E2F3F" w14:textId="77777777" w:rsidR="00832471" w:rsidRPr="00E44F61" w:rsidRDefault="00832471" w:rsidP="00045E68">
      <w:pPr>
        <w:spacing w:line="438" w:lineRule="exact"/>
        <w:rPr>
          <w:sz w:val="16"/>
          <w:szCs w:val="16"/>
        </w:rPr>
      </w:pPr>
      <w:r w:rsidRPr="00E44F61">
        <w:rPr>
          <w:rFonts w:hint="eastAsia"/>
          <w:sz w:val="16"/>
          <w:szCs w:val="16"/>
        </w:rPr>
        <w:t>注１　療養費の給付対象は仮義肢および治療用装具である。日常生活用具は給付対象外</w:t>
      </w:r>
    </w:p>
    <w:p w14:paraId="7D773FD3" w14:textId="77777777" w:rsidR="00832471" w:rsidRPr="00E44F61" w:rsidRDefault="00832471" w:rsidP="00045E68">
      <w:pPr>
        <w:spacing w:line="438" w:lineRule="exact"/>
        <w:rPr>
          <w:sz w:val="16"/>
          <w:szCs w:val="16"/>
        </w:rPr>
      </w:pPr>
      <w:r w:rsidRPr="00E44F61">
        <w:rPr>
          <w:rFonts w:hint="eastAsia"/>
          <w:sz w:val="16"/>
          <w:szCs w:val="16"/>
        </w:rPr>
        <w:t xml:space="preserve">　２　保健施設・福祉施設：「補装具とほぼ同じ・日常生活用具は給付対象外</w:t>
      </w:r>
    </w:p>
    <w:p w14:paraId="48B85C9E" w14:textId="793E2F46" w:rsidR="00832471" w:rsidRPr="00A10337" w:rsidRDefault="00A10337" w:rsidP="00045E68">
      <w:pPr>
        <w:spacing w:line="438" w:lineRule="exact"/>
        <w:rPr>
          <w:b/>
        </w:rPr>
      </w:pPr>
      <w:r w:rsidRPr="00447484">
        <w:rPr>
          <w:rFonts w:hint="eastAsia"/>
          <w:b/>
        </w:rPr>
        <w:t>図1</w:t>
      </w:r>
      <w:r w:rsidRPr="00447484">
        <w:rPr>
          <w:b/>
        </w:rPr>
        <w:t>-</w:t>
      </w:r>
      <w:r>
        <w:rPr>
          <w:b/>
        </w:rPr>
        <w:t>7</w:t>
      </w:r>
      <w:r w:rsidRPr="00447484">
        <w:rPr>
          <w:rFonts w:hint="eastAsia"/>
          <w:b/>
        </w:rPr>
        <w:t xml:space="preserve">　</w:t>
      </w:r>
      <w:r w:rsidRPr="00A10337">
        <w:rPr>
          <w:rFonts w:hint="eastAsia"/>
          <w:b/>
        </w:rPr>
        <w:t>福祉用具に関する法・制度―公的給付―の現状</w:t>
      </w:r>
    </w:p>
    <w:p w14:paraId="013666CE" w14:textId="77777777" w:rsidR="005D7EB4" w:rsidRDefault="005D7EB4" w:rsidP="00045E68">
      <w:pPr>
        <w:spacing w:line="438" w:lineRule="exact"/>
      </w:pPr>
    </w:p>
    <w:p w14:paraId="0CA82582" w14:textId="41DDD3AD" w:rsidR="008B5264" w:rsidRDefault="006E17AD" w:rsidP="00045E68">
      <w:pPr>
        <w:spacing w:line="438" w:lineRule="exact"/>
      </w:pPr>
      <w:r>
        <w:t>1.2.2</w:t>
      </w:r>
      <w:r w:rsidR="00A10337">
        <w:rPr>
          <w:rFonts w:hint="eastAsia"/>
        </w:rPr>
        <w:t xml:space="preserve">　</w:t>
      </w:r>
      <w:r>
        <w:rPr>
          <w:rFonts w:hint="eastAsia"/>
        </w:rPr>
        <w:t>福祉用具の源流</w:t>
      </w:r>
    </w:p>
    <w:p w14:paraId="086B3642" w14:textId="77777777" w:rsidR="005D7EB4" w:rsidRDefault="001912FB" w:rsidP="00045E68">
      <w:pPr>
        <w:spacing w:line="438" w:lineRule="exact"/>
      </w:pPr>
      <w:r>
        <w:rPr>
          <w:rFonts w:hint="eastAsia"/>
        </w:rPr>
        <w:t>福祉用具には二つの源流がある。</w:t>
      </w:r>
      <w:r w:rsidR="00A10337" w:rsidRPr="00A10337">
        <w:rPr>
          <w:rFonts w:hint="eastAsia"/>
          <w:vertAlign w:val="superscript"/>
        </w:rPr>
        <w:t>４）</w:t>
      </w:r>
      <w:r>
        <w:rPr>
          <w:rFonts w:hint="eastAsia"/>
        </w:rPr>
        <w:t>一つは社会福祉施設におけるたとえば特殊浴槽であり、もう一つは個人用のたとえば義肢装具である。</w:t>
      </w:r>
    </w:p>
    <w:p w14:paraId="5C047B13" w14:textId="77777777" w:rsidR="005D7EB4" w:rsidRDefault="001912FB" w:rsidP="00045E68">
      <w:pPr>
        <w:spacing w:line="438" w:lineRule="exact"/>
      </w:pPr>
      <w:r>
        <w:rPr>
          <w:rFonts w:hint="eastAsia"/>
        </w:rPr>
        <w:t>前者は、一定程度の大量生産が可能であるが、多くの利用者の利用のために製作されるものであることから、個々の利用者には不便な場合が少なくない。</w:t>
      </w:r>
      <w:r w:rsidR="00837369">
        <w:rPr>
          <w:rFonts w:hint="eastAsia"/>
        </w:rPr>
        <w:t>また社会福祉施設における利用が前提であるため</w:t>
      </w:r>
      <w:r w:rsidR="00983EBD">
        <w:rPr>
          <w:rFonts w:hint="eastAsia"/>
        </w:rPr>
        <w:t>、その操作を健常者たる施設職員に委ねることが多く、利用者本人による操作は想定されていないことから、在宅用に直ちにつくり替えることはなかなかに困難である。</w:t>
      </w:r>
    </w:p>
    <w:p w14:paraId="51B0037E" w14:textId="140D445E" w:rsidR="00983EBD" w:rsidRDefault="00983EBD" w:rsidP="00045E68">
      <w:pPr>
        <w:spacing w:line="438" w:lineRule="exact"/>
      </w:pPr>
      <w:r>
        <w:rPr>
          <w:rFonts w:hint="eastAsia"/>
        </w:rPr>
        <w:t>後者は、個々の利用者のために製作されるものであることから、個人の利用には適しているが、どうしても手作業による製作が中心となることから、近代科学技術の</w:t>
      </w:r>
      <w:r w:rsidR="00837369">
        <w:rPr>
          <w:rFonts w:hint="eastAsia"/>
        </w:rPr>
        <w:t>成果である器械や機械の活用という面では課題を抱えてきたといえる</w:t>
      </w:r>
      <w:r>
        <w:rPr>
          <w:rFonts w:hint="eastAsia"/>
        </w:rPr>
        <w:t>。</w:t>
      </w:r>
    </w:p>
    <w:p w14:paraId="0E72727F" w14:textId="77777777" w:rsidR="00837369" w:rsidRDefault="00837369" w:rsidP="00045E68">
      <w:pPr>
        <w:spacing w:line="438" w:lineRule="exact"/>
      </w:pPr>
    </w:p>
    <w:p w14:paraId="1EDAD3E8" w14:textId="271B09BB" w:rsidR="006E17AD" w:rsidRDefault="006E17AD" w:rsidP="00045E68">
      <w:pPr>
        <w:spacing w:line="438" w:lineRule="exact"/>
      </w:pPr>
      <w:r>
        <w:t>1.2.3</w:t>
      </w:r>
      <w:r w:rsidR="00A31105">
        <w:rPr>
          <w:rFonts w:hint="eastAsia"/>
        </w:rPr>
        <w:t xml:space="preserve">　</w:t>
      </w:r>
      <w:r>
        <w:rPr>
          <w:rFonts w:hint="eastAsia"/>
        </w:rPr>
        <w:t>福祉用具の種類</w:t>
      </w:r>
    </w:p>
    <w:p w14:paraId="1358295A" w14:textId="4358F1CA" w:rsidR="006E17AD" w:rsidRDefault="006E17AD" w:rsidP="00045E68">
      <w:pPr>
        <w:spacing w:line="438" w:lineRule="exact"/>
      </w:pPr>
      <w:r w:rsidRPr="00294158">
        <w:t>JIS</w:t>
      </w:r>
      <w:r>
        <w:t>策定済みの福祉関連機器</w:t>
      </w:r>
      <w:r w:rsidR="002457B7">
        <w:rPr>
          <w:rFonts w:hint="eastAsia"/>
        </w:rPr>
        <w:t>は以下であり、用具もしくは電動ベッドなどの機器が挙げられる。以下</w:t>
      </w:r>
      <w:r w:rsidR="00832471">
        <w:rPr>
          <w:rFonts w:hint="eastAsia"/>
        </w:rPr>
        <w:t>に策定済み福祉用具を列挙する</w:t>
      </w:r>
      <w:r w:rsidR="005D7EB4">
        <w:rPr>
          <w:rFonts w:hint="eastAsia"/>
        </w:rPr>
        <w:t>（図1</w:t>
      </w:r>
      <w:r w:rsidR="005D7EB4">
        <w:t>-8</w:t>
      </w:r>
      <w:r w:rsidR="005D7EB4">
        <w:rPr>
          <w:rFonts w:hint="eastAsia"/>
        </w:rPr>
        <w:t>、9、1</w:t>
      </w:r>
      <w:r w:rsidR="005D7EB4">
        <w:t>0</w:t>
      </w:r>
      <w:r w:rsidR="005D7EB4">
        <w:rPr>
          <w:rFonts w:hint="eastAsia"/>
        </w:rPr>
        <w:t>、</w:t>
      </w:r>
      <w:r w:rsidR="00A31105">
        <w:rPr>
          <w:rFonts w:hint="eastAsia"/>
        </w:rPr>
        <w:t>1</w:t>
      </w:r>
      <w:r w:rsidR="00A31105">
        <w:t>1</w:t>
      </w:r>
      <w:r w:rsidR="00A31105">
        <w:rPr>
          <w:rFonts w:hint="eastAsia"/>
        </w:rPr>
        <w:t>）。</w:t>
      </w:r>
    </w:p>
    <w:p w14:paraId="0ED5A429" w14:textId="5471AD50" w:rsidR="00832471" w:rsidRDefault="00832471" w:rsidP="00045E68">
      <w:pPr>
        <w:spacing w:line="438" w:lineRule="exact"/>
      </w:pPr>
    </w:p>
    <w:tbl>
      <w:tblPr>
        <w:tblStyle w:val="a9"/>
        <w:tblW w:w="0" w:type="auto"/>
        <w:jc w:val="center"/>
        <w:tblLook w:val="04A0" w:firstRow="1" w:lastRow="0" w:firstColumn="1" w:lastColumn="0" w:noHBand="0" w:noVBand="1"/>
      </w:tblPr>
      <w:tblGrid>
        <w:gridCol w:w="6374"/>
        <w:gridCol w:w="2459"/>
      </w:tblGrid>
      <w:tr w:rsidR="00832471" w14:paraId="6EC9750C" w14:textId="77777777" w:rsidTr="005D7EB4">
        <w:trPr>
          <w:jc w:val="center"/>
        </w:trPr>
        <w:tc>
          <w:tcPr>
            <w:tcW w:w="6374" w:type="dxa"/>
          </w:tcPr>
          <w:p w14:paraId="35075FA2" w14:textId="77777777" w:rsidR="00832471" w:rsidRDefault="00832471" w:rsidP="00045E68">
            <w:pPr>
              <w:spacing w:line="438" w:lineRule="exact"/>
            </w:pPr>
            <w:r>
              <w:rPr>
                <w:rFonts w:hint="eastAsia"/>
              </w:rPr>
              <w:lastRenderedPageBreak/>
              <w:t>福祉機器用具［リハビリテーション機器部門］</w:t>
            </w:r>
          </w:p>
        </w:tc>
        <w:tc>
          <w:tcPr>
            <w:tcW w:w="2120" w:type="dxa"/>
          </w:tcPr>
          <w:p w14:paraId="76ECA02A" w14:textId="77777777" w:rsidR="00832471" w:rsidRDefault="00832471" w:rsidP="00045E68">
            <w:pPr>
              <w:spacing w:line="438" w:lineRule="exact"/>
            </w:pPr>
            <w:r>
              <w:rPr>
                <w:rFonts w:hint="eastAsia"/>
              </w:rPr>
              <w:t>JIS T 0102:199</w:t>
            </w:r>
            <w:r>
              <w:t>7</w:t>
            </w:r>
          </w:p>
        </w:tc>
      </w:tr>
      <w:tr w:rsidR="00832471" w14:paraId="0AC3E8A0" w14:textId="77777777" w:rsidTr="005D7EB4">
        <w:trPr>
          <w:jc w:val="center"/>
        </w:trPr>
        <w:tc>
          <w:tcPr>
            <w:tcW w:w="6374" w:type="dxa"/>
          </w:tcPr>
          <w:p w14:paraId="419C4F0F" w14:textId="77777777" w:rsidR="00832471" w:rsidRDefault="00832471" w:rsidP="00045E68">
            <w:pPr>
              <w:spacing w:line="438" w:lineRule="exact"/>
            </w:pPr>
            <w:r>
              <w:rPr>
                <w:rFonts w:hint="eastAsia"/>
              </w:rPr>
              <w:t>移動支援のための電子的情報提供機器の情報提供方法）</w:t>
            </w:r>
          </w:p>
        </w:tc>
        <w:tc>
          <w:tcPr>
            <w:tcW w:w="2120" w:type="dxa"/>
          </w:tcPr>
          <w:p w14:paraId="2491DC7A" w14:textId="77777777" w:rsidR="00832471" w:rsidRDefault="00832471" w:rsidP="00045E68">
            <w:pPr>
              <w:spacing w:line="438" w:lineRule="exact"/>
            </w:pPr>
            <w:r>
              <w:rPr>
                <w:rFonts w:hint="eastAsia"/>
              </w:rPr>
              <w:t>JIS T 0901:2011</w:t>
            </w:r>
          </w:p>
        </w:tc>
      </w:tr>
      <w:tr w:rsidR="00832471" w14:paraId="5A8394D0" w14:textId="77777777" w:rsidTr="005D7EB4">
        <w:trPr>
          <w:jc w:val="center"/>
        </w:trPr>
        <w:tc>
          <w:tcPr>
            <w:tcW w:w="6374" w:type="dxa"/>
          </w:tcPr>
          <w:p w14:paraId="18BFED5D" w14:textId="77777777" w:rsidR="00832471" w:rsidRDefault="00832471" w:rsidP="00045E68">
            <w:pPr>
              <w:spacing w:line="438" w:lineRule="exact"/>
            </w:pPr>
            <w:r>
              <w:rPr>
                <w:rFonts w:hint="eastAsia"/>
              </w:rPr>
              <w:t>手動車椅子</w:t>
            </w:r>
          </w:p>
        </w:tc>
        <w:tc>
          <w:tcPr>
            <w:tcW w:w="2120" w:type="dxa"/>
          </w:tcPr>
          <w:p w14:paraId="1601B4D9" w14:textId="77777777" w:rsidR="00832471" w:rsidRDefault="00832471" w:rsidP="00045E68">
            <w:pPr>
              <w:spacing w:line="438" w:lineRule="exact"/>
            </w:pPr>
            <w:r>
              <w:rPr>
                <w:rFonts w:hint="eastAsia"/>
              </w:rPr>
              <w:t>JIS T 9201:2016</w:t>
            </w:r>
          </w:p>
        </w:tc>
      </w:tr>
      <w:tr w:rsidR="00832471" w14:paraId="2C2AACDE" w14:textId="77777777" w:rsidTr="005D7EB4">
        <w:trPr>
          <w:jc w:val="center"/>
        </w:trPr>
        <w:tc>
          <w:tcPr>
            <w:tcW w:w="6374" w:type="dxa"/>
          </w:tcPr>
          <w:p w14:paraId="04F0E14F" w14:textId="77777777" w:rsidR="00832471" w:rsidRDefault="00832471" w:rsidP="00045E68">
            <w:pPr>
              <w:spacing w:line="438" w:lineRule="exact"/>
            </w:pPr>
            <w:r>
              <w:rPr>
                <w:rFonts w:hint="eastAsia"/>
              </w:rPr>
              <w:t>電動車椅子</w:t>
            </w:r>
          </w:p>
        </w:tc>
        <w:tc>
          <w:tcPr>
            <w:tcW w:w="2120" w:type="dxa"/>
          </w:tcPr>
          <w:p w14:paraId="28003CD6" w14:textId="77777777" w:rsidR="00832471" w:rsidRDefault="00832471" w:rsidP="00045E68">
            <w:pPr>
              <w:spacing w:line="438" w:lineRule="exact"/>
            </w:pPr>
            <w:r>
              <w:rPr>
                <w:rFonts w:hint="eastAsia"/>
              </w:rPr>
              <w:t>JIS T 9203:2016</w:t>
            </w:r>
          </w:p>
        </w:tc>
      </w:tr>
      <w:tr w:rsidR="00832471" w14:paraId="069D6CAB" w14:textId="77777777" w:rsidTr="005D7EB4">
        <w:trPr>
          <w:jc w:val="center"/>
        </w:trPr>
        <w:tc>
          <w:tcPr>
            <w:tcW w:w="6374" w:type="dxa"/>
          </w:tcPr>
          <w:p w14:paraId="7C36934A" w14:textId="77777777" w:rsidR="00832471" w:rsidRDefault="00832471" w:rsidP="00045E68">
            <w:pPr>
              <w:spacing w:line="438" w:lineRule="exact"/>
            </w:pPr>
            <w:r>
              <w:rPr>
                <w:rFonts w:hint="eastAsia"/>
              </w:rPr>
              <w:t>病院用ベッド</w:t>
            </w:r>
          </w:p>
        </w:tc>
        <w:tc>
          <w:tcPr>
            <w:tcW w:w="2120" w:type="dxa"/>
          </w:tcPr>
          <w:p w14:paraId="54BD8B7F" w14:textId="77777777" w:rsidR="00832471" w:rsidRDefault="00832471" w:rsidP="00045E68">
            <w:pPr>
              <w:spacing w:line="438" w:lineRule="exact"/>
            </w:pPr>
            <w:r>
              <w:rPr>
                <w:rFonts w:hint="eastAsia"/>
              </w:rPr>
              <w:t>JIS T 9205:2016</w:t>
            </w:r>
          </w:p>
        </w:tc>
      </w:tr>
      <w:tr w:rsidR="00832471" w14:paraId="1392501E" w14:textId="77777777" w:rsidTr="005D7EB4">
        <w:trPr>
          <w:jc w:val="center"/>
        </w:trPr>
        <w:tc>
          <w:tcPr>
            <w:tcW w:w="6374" w:type="dxa"/>
          </w:tcPr>
          <w:p w14:paraId="605E9451" w14:textId="77777777" w:rsidR="00832471" w:rsidRDefault="00832471" w:rsidP="00045E68">
            <w:pPr>
              <w:spacing w:line="438" w:lineRule="exact"/>
            </w:pPr>
            <w:r>
              <w:rPr>
                <w:rFonts w:hint="eastAsia"/>
              </w:rPr>
              <w:t>電動車いすの電磁両立性要件及び試験方法</w:t>
            </w:r>
          </w:p>
        </w:tc>
        <w:tc>
          <w:tcPr>
            <w:tcW w:w="2120" w:type="dxa"/>
          </w:tcPr>
          <w:p w14:paraId="276CCA1C" w14:textId="77777777" w:rsidR="00832471" w:rsidRDefault="00832471" w:rsidP="00045E68">
            <w:pPr>
              <w:spacing w:line="438" w:lineRule="exact"/>
            </w:pPr>
            <w:r>
              <w:rPr>
                <w:rFonts w:hint="eastAsia"/>
              </w:rPr>
              <w:t>JIS T 9206:2017</w:t>
            </w:r>
          </w:p>
        </w:tc>
      </w:tr>
      <w:tr w:rsidR="00832471" w14:paraId="4A83B8E8" w14:textId="77777777" w:rsidTr="005D7EB4">
        <w:trPr>
          <w:jc w:val="center"/>
        </w:trPr>
        <w:tc>
          <w:tcPr>
            <w:tcW w:w="6374" w:type="dxa"/>
          </w:tcPr>
          <w:p w14:paraId="6F184E5C" w14:textId="77777777" w:rsidR="00832471" w:rsidRDefault="00832471" w:rsidP="00045E68">
            <w:pPr>
              <w:spacing w:line="438" w:lineRule="exact"/>
            </w:pPr>
            <w:r>
              <w:rPr>
                <w:rFonts w:hint="eastAsia"/>
              </w:rPr>
              <w:t>車いす用可搬形スロープ</w:t>
            </w:r>
          </w:p>
        </w:tc>
        <w:tc>
          <w:tcPr>
            <w:tcW w:w="2120" w:type="dxa"/>
          </w:tcPr>
          <w:p w14:paraId="128319DC" w14:textId="77777777" w:rsidR="00832471" w:rsidRDefault="00832471" w:rsidP="00045E68">
            <w:pPr>
              <w:spacing w:line="438" w:lineRule="exact"/>
            </w:pPr>
            <w:r>
              <w:rPr>
                <w:rFonts w:hint="eastAsia"/>
              </w:rPr>
              <w:t>JIS T 9207:2015</w:t>
            </w:r>
          </w:p>
        </w:tc>
      </w:tr>
      <w:tr w:rsidR="00832471" w14:paraId="4B525951" w14:textId="77777777" w:rsidTr="005D7EB4">
        <w:trPr>
          <w:jc w:val="center"/>
        </w:trPr>
        <w:tc>
          <w:tcPr>
            <w:tcW w:w="6374" w:type="dxa"/>
          </w:tcPr>
          <w:p w14:paraId="3A5967A9" w14:textId="77777777" w:rsidR="00832471" w:rsidRDefault="00832471" w:rsidP="00045E68">
            <w:pPr>
              <w:spacing w:line="438" w:lineRule="exact"/>
            </w:pPr>
            <w:r>
              <w:rPr>
                <w:rFonts w:hint="eastAsia"/>
              </w:rPr>
              <w:t>ハンドル形電動車椅子</w:t>
            </w:r>
          </w:p>
        </w:tc>
        <w:tc>
          <w:tcPr>
            <w:tcW w:w="2120" w:type="dxa"/>
          </w:tcPr>
          <w:p w14:paraId="12EA8DE6" w14:textId="77777777" w:rsidR="00832471" w:rsidRDefault="00832471" w:rsidP="00045E68">
            <w:pPr>
              <w:spacing w:line="438" w:lineRule="exact"/>
            </w:pPr>
            <w:r>
              <w:rPr>
                <w:rFonts w:hint="eastAsia"/>
              </w:rPr>
              <w:t>JIS T 9208:2016</w:t>
            </w:r>
          </w:p>
        </w:tc>
      </w:tr>
      <w:tr w:rsidR="00832471" w14:paraId="27E6A2C3" w14:textId="77777777" w:rsidTr="005D7EB4">
        <w:trPr>
          <w:jc w:val="center"/>
        </w:trPr>
        <w:tc>
          <w:tcPr>
            <w:tcW w:w="6374" w:type="dxa"/>
          </w:tcPr>
          <w:p w14:paraId="31394B13" w14:textId="77777777" w:rsidR="00832471" w:rsidRDefault="00832471" w:rsidP="00045E68">
            <w:pPr>
              <w:spacing w:line="438" w:lineRule="exact"/>
            </w:pPr>
            <w:r>
              <w:rPr>
                <w:rFonts w:hint="eastAsia"/>
              </w:rPr>
              <w:t>電動６輪車椅子の試験方法</w:t>
            </w:r>
          </w:p>
        </w:tc>
        <w:tc>
          <w:tcPr>
            <w:tcW w:w="2120" w:type="dxa"/>
          </w:tcPr>
          <w:p w14:paraId="7E01D8C9" w14:textId="77777777" w:rsidR="00832471" w:rsidRDefault="00832471" w:rsidP="00045E68">
            <w:pPr>
              <w:spacing w:line="438" w:lineRule="exact"/>
            </w:pPr>
            <w:r>
              <w:rPr>
                <w:rFonts w:hint="eastAsia"/>
              </w:rPr>
              <w:t>JIS T 9209:2018</w:t>
            </w:r>
          </w:p>
        </w:tc>
      </w:tr>
      <w:tr w:rsidR="00832471" w14:paraId="7DFC60D4" w14:textId="77777777" w:rsidTr="005D7EB4">
        <w:trPr>
          <w:jc w:val="center"/>
        </w:trPr>
        <w:tc>
          <w:tcPr>
            <w:tcW w:w="6374" w:type="dxa"/>
          </w:tcPr>
          <w:p w14:paraId="55FEE389" w14:textId="77777777" w:rsidR="00832471" w:rsidRDefault="00832471" w:rsidP="00045E68">
            <w:pPr>
              <w:spacing w:line="438" w:lineRule="exact"/>
            </w:pPr>
            <w:r>
              <w:rPr>
                <w:rFonts w:hint="eastAsia"/>
              </w:rPr>
              <w:t>移動・移乗支援用リフト―第２部：移動式リフト</w:t>
            </w:r>
          </w:p>
        </w:tc>
        <w:tc>
          <w:tcPr>
            <w:tcW w:w="2120" w:type="dxa"/>
          </w:tcPr>
          <w:p w14:paraId="2E6BF0A9" w14:textId="77777777" w:rsidR="00832471" w:rsidRPr="002278AA" w:rsidRDefault="00832471" w:rsidP="00045E68">
            <w:pPr>
              <w:spacing w:line="438" w:lineRule="exact"/>
            </w:pPr>
            <w:r>
              <w:rPr>
                <w:rFonts w:hint="eastAsia"/>
              </w:rPr>
              <w:t>JIS T 9241-2:2015</w:t>
            </w:r>
          </w:p>
        </w:tc>
      </w:tr>
      <w:tr w:rsidR="00832471" w14:paraId="3BBAB73F" w14:textId="77777777" w:rsidTr="005D7EB4">
        <w:trPr>
          <w:jc w:val="center"/>
        </w:trPr>
        <w:tc>
          <w:tcPr>
            <w:tcW w:w="6374" w:type="dxa"/>
          </w:tcPr>
          <w:p w14:paraId="561B9243" w14:textId="77777777" w:rsidR="00832471" w:rsidRDefault="00832471" w:rsidP="00045E68">
            <w:pPr>
              <w:spacing w:line="438" w:lineRule="exact"/>
            </w:pPr>
            <w:r>
              <w:rPr>
                <w:rFonts w:hint="eastAsia"/>
              </w:rPr>
              <w:t>移動・移乗支援用リフト―第３部：移動式リフト</w:t>
            </w:r>
          </w:p>
        </w:tc>
        <w:tc>
          <w:tcPr>
            <w:tcW w:w="2120" w:type="dxa"/>
          </w:tcPr>
          <w:p w14:paraId="7AC6E7E2" w14:textId="77777777" w:rsidR="00832471" w:rsidRPr="002278AA" w:rsidRDefault="00832471" w:rsidP="00045E68">
            <w:pPr>
              <w:spacing w:line="438" w:lineRule="exact"/>
            </w:pPr>
            <w:r>
              <w:rPr>
                <w:rFonts w:hint="eastAsia"/>
              </w:rPr>
              <w:t>JIS T 9241-3:2015</w:t>
            </w:r>
          </w:p>
        </w:tc>
      </w:tr>
      <w:tr w:rsidR="00832471" w14:paraId="43176D0A" w14:textId="77777777" w:rsidTr="005D7EB4">
        <w:trPr>
          <w:jc w:val="center"/>
        </w:trPr>
        <w:tc>
          <w:tcPr>
            <w:tcW w:w="6374" w:type="dxa"/>
          </w:tcPr>
          <w:p w14:paraId="0514C654" w14:textId="77777777" w:rsidR="00832471" w:rsidRDefault="00832471" w:rsidP="00045E68">
            <w:pPr>
              <w:spacing w:line="438" w:lineRule="exact"/>
            </w:pPr>
            <w:r>
              <w:rPr>
                <w:rFonts w:hint="eastAsia"/>
              </w:rPr>
              <w:t>移動・移乗支援用リフト―第５部：リフト用スリング</w:t>
            </w:r>
          </w:p>
        </w:tc>
        <w:tc>
          <w:tcPr>
            <w:tcW w:w="2120" w:type="dxa"/>
          </w:tcPr>
          <w:p w14:paraId="09094136" w14:textId="77777777" w:rsidR="00832471" w:rsidRPr="002278AA" w:rsidRDefault="00832471" w:rsidP="00045E68">
            <w:pPr>
              <w:spacing w:line="438" w:lineRule="exact"/>
            </w:pPr>
            <w:r>
              <w:rPr>
                <w:rFonts w:hint="eastAsia"/>
              </w:rPr>
              <w:t>JIS T 9241-5:2015</w:t>
            </w:r>
          </w:p>
        </w:tc>
      </w:tr>
      <w:tr w:rsidR="00832471" w14:paraId="3469B187" w14:textId="77777777" w:rsidTr="005D7EB4">
        <w:trPr>
          <w:jc w:val="center"/>
        </w:trPr>
        <w:tc>
          <w:tcPr>
            <w:tcW w:w="6374" w:type="dxa"/>
          </w:tcPr>
          <w:p w14:paraId="74BEE9DA" w14:textId="77777777" w:rsidR="00832471" w:rsidRDefault="00832471" w:rsidP="00045E68">
            <w:pPr>
              <w:spacing w:line="438" w:lineRule="exact"/>
            </w:pPr>
            <w:r>
              <w:rPr>
                <w:rFonts w:hint="eastAsia"/>
              </w:rPr>
              <w:t>移動・移乗支援用リフト―第６部：立ち上がり用リフト</w:t>
            </w:r>
          </w:p>
        </w:tc>
        <w:tc>
          <w:tcPr>
            <w:tcW w:w="2120" w:type="dxa"/>
          </w:tcPr>
          <w:p w14:paraId="5B1E4C80" w14:textId="77777777" w:rsidR="00832471" w:rsidRDefault="00832471" w:rsidP="00045E68">
            <w:pPr>
              <w:spacing w:line="438" w:lineRule="exact"/>
            </w:pPr>
            <w:r>
              <w:rPr>
                <w:rFonts w:hint="eastAsia"/>
              </w:rPr>
              <w:t>JIS T 9241-6:2015</w:t>
            </w:r>
          </w:p>
        </w:tc>
      </w:tr>
      <w:tr w:rsidR="00832471" w14:paraId="30CD8CFD" w14:textId="77777777" w:rsidTr="005D7EB4">
        <w:trPr>
          <w:jc w:val="center"/>
        </w:trPr>
        <w:tc>
          <w:tcPr>
            <w:tcW w:w="6374" w:type="dxa"/>
          </w:tcPr>
          <w:p w14:paraId="55CC5884" w14:textId="77777777" w:rsidR="00832471" w:rsidRDefault="00832471" w:rsidP="00045E68">
            <w:pPr>
              <w:spacing w:line="438" w:lineRule="exact"/>
            </w:pPr>
            <w:r>
              <w:rPr>
                <w:rFonts w:hint="eastAsia"/>
              </w:rPr>
              <w:t>移動・移乗支援用リフト―第７部：浴槽設置式リフト</w:t>
            </w:r>
          </w:p>
        </w:tc>
        <w:tc>
          <w:tcPr>
            <w:tcW w:w="2120" w:type="dxa"/>
          </w:tcPr>
          <w:p w14:paraId="1B6C9CF1" w14:textId="77777777" w:rsidR="00832471" w:rsidRPr="00A10A19" w:rsidRDefault="00832471" w:rsidP="00045E68">
            <w:pPr>
              <w:spacing w:line="438" w:lineRule="exact"/>
            </w:pPr>
            <w:r>
              <w:rPr>
                <w:rFonts w:hint="eastAsia"/>
              </w:rPr>
              <w:t>JIS T 9241-7:2015</w:t>
            </w:r>
          </w:p>
        </w:tc>
      </w:tr>
      <w:tr w:rsidR="00832471" w14:paraId="7321DFEC" w14:textId="77777777" w:rsidTr="005D7EB4">
        <w:trPr>
          <w:jc w:val="center"/>
        </w:trPr>
        <w:tc>
          <w:tcPr>
            <w:tcW w:w="6374" w:type="dxa"/>
          </w:tcPr>
          <w:p w14:paraId="58A68BAB" w14:textId="77777777" w:rsidR="00832471" w:rsidRDefault="00832471" w:rsidP="00045E68">
            <w:pPr>
              <w:spacing w:line="438" w:lineRule="exact"/>
            </w:pPr>
            <w:r>
              <w:rPr>
                <w:rFonts w:hint="eastAsia"/>
              </w:rPr>
              <w:t>家庭用段差解消機</w:t>
            </w:r>
          </w:p>
        </w:tc>
        <w:tc>
          <w:tcPr>
            <w:tcW w:w="2120" w:type="dxa"/>
          </w:tcPr>
          <w:p w14:paraId="0848FD16" w14:textId="77777777" w:rsidR="00832471" w:rsidRDefault="00832471" w:rsidP="00045E68">
            <w:pPr>
              <w:spacing w:line="438" w:lineRule="exact"/>
            </w:pPr>
            <w:r>
              <w:rPr>
                <w:rFonts w:hint="eastAsia"/>
              </w:rPr>
              <w:t>JIS T 9252:2007</w:t>
            </w:r>
          </w:p>
        </w:tc>
      </w:tr>
      <w:tr w:rsidR="00832471" w14:paraId="5660CEE7" w14:textId="77777777" w:rsidTr="005D7EB4">
        <w:trPr>
          <w:jc w:val="center"/>
        </w:trPr>
        <w:tc>
          <w:tcPr>
            <w:tcW w:w="6374" w:type="dxa"/>
          </w:tcPr>
          <w:p w14:paraId="75986401" w14:textId="77777777" w:rsidR="00832471" w:rsidRDefault="00832471" w:rsidP="00045E68">
            <w:pPr>
              <w:spacing w:line="438" w:lineRule="exact"/>
            </w:pPr>
            <w:r>
              <w:rPr>
                <w:rFonts w:hint="eastAsia"/>
              </w:rPr>
              <w:t>住宅用電動介護用ベッド</w:t>
            </w:r>
          </w:p>
        </w:tc>
        <w:tc>
          <w:tcPr>
            <w:tcW w:w="2120" w:type="dxa"/>
          </w:tcPr>
          <w:p w14:paraId="7241838E" w14:textId="77777777" w:rsidR="00832471" w:rsidRDefault="00832471" w:rsidP="00045E68">
            <w:pPr>
              <w:spacing w:line="438" w:lineRule="exact"/>
            </w:pPr>
            <w:r>
              <w:rPr>
                <w:rFonts w:hint="eastAsia"/>
              </w:rPr>
              <w:t>JIS T 9254:2015</w:t>
            </w:r>
          </w:p>
        </w:tc>
      </w:tr>
      <w:tr w:rsidR="00832471" w14:paraId="53676D96" w14:textId="77777777" w:rsidTr="005D7EB4">
        <w:trPr>
          <w:jc w:val="center"/>
        </w:trPr>
        <w:tc>
          <w:tcPr>
            <w:tcW w:w="6374" w:type="dxa"/>
          </w:tcPr>
          <w:p w14:paraId="5AEE588C" w14:textId="77777777" w:rsidR="00832471" w:rsidRDefault="00832471" w:rsidP="00045E68">
            <w:pPr>
              <w:spacing w:line="438" w:lineRule="exact"/>
            </w:pPr>
            <w:r>
              <w:rPr>
                <w:rFonts w:hint="eastAsia"/>
              </w:rPr>
              <w:t>住宅用電動介護用ベッド追補</w:t>
            </w:r>
          </w:p>
        </w:tc>
        <w:tc>
          <w:tcPr>
            <w:tcW w:w="2120" w:type="dxa"/>
          </w:tcPr>
          <w:p w14:paraId="04C7CA88" w14:textId="77777777" w:rsidR="00832471" w:rsidRDefault="00832471" w:rsidP="00045E68">
            <w:pPr>
              <w:spacing w:line="438" w:lineRule="exact"/>
            </w:pPr>
            <w:r>
              <w:rPr>
                <w:rFonts w:hint="eastAsia"/>
              </w:rPr>
              <w:t>JIS T 9254:2015</w:t>
            </w:r>
          </w:p>
          <w:p w14:paraId="7FB16472" w14:textId="77777777" w:rsidR="00832471" w:rsidRDefault="00832471" w:rsidP="00045E68">
            <w:pPr>
              <w:spacing w:line="438" w:lineRule="exact"/>
            </w:pPr>
            <w:r>
              <w:rPr>
                <w:rFonts w:ascii="Segoe UI Emoji" w:hAnsi="Segoe UI Emoji" w:cs="Segoe UI Emoji" w:hint="eastAsia"/>
              </w:rPr>
              <w:t>/AMENDMENT:2016</w:t>
            </w:r>
          </w:p>
        </w:tc>
      </w:tr>
      <w:tr w:rsidR="00832471" w14:paraId="65BC566E" w14:textId="77777777" w:rsidTr="005D7EB4">
        <w:trPr>
          <w:jc w:val="center"/>
        </w:trPr>
        <w:tc>
          <w:tcPr>
            <w:tcW w:w="6374" w:type="dxa"/>
          </w:tcPr>
          <w:p w14:paraId="41E3FD37" w14:textId="77777777" w:rsidR="00832471" w:rsidRDefault="00832471" w:rsidP="00045E68">
            <w:pPr>
              <w:spacing w:line="438" w:lineRule="exact"/>
            </w:pPr>
            <w:r>
              <w:rPr>
                <w:rFonts w:hint="eastAsia"/>
              </w:rPr>
              <w:t>電動立上り補助いす</w:t>
            </w:r>
          </w:p>
        </w:tc>
        <w:tc>
          <w:tcPr>
            <w:tcW w:w="2120" w:type="dxa"/>
          </w:tcPr>
          <w:p w14:paraId="62760C22" w14:textId="77777777" w:rsidR="00832471" w:rsidRDefault="00832471" w:rsidP="00045E68">
            <w:pPr>
              <w:spacing w:line="438" w:lineRule="exact"/>
            </w:pPr>
            <w:r>
              <w:rPr>
                <w:rFonts w:hint="eastAsia"/>
              </w:rPr>
              <w:t>JIS T 9255:2007</w:t>
            </w:r>
          </w:p>
        </w:tc>
      </w:tr>
      <w:tr w:rsidR="00832471" w14:paraId="191E80DD" w14:textId="77777777" w:rsidTr="005D7EB4">
        <w:trPr>
          <w:jc w:val="center"/>
        </w:trPr>
        <w:tc>
          <w:tcPr>
            <w:tcW w:w="6374" w:type="dxa"/>
          </w:tcPr>
          <w:p w14:paraId="054CB140" w14:textId="77777777" w:rsidR="00832471" w:rsidRDefault="00832471" w:rsidP="00045E68">
            <w:pPr>
              <w:spacing w:line="438" w:lineRule="exact"/>
            </w:pPr>
            <w:r>
              <w:rPr>
                <w:rFonts w:hint="eastAsia"/>
              </w:rPr>
              <w:t>住宅用床ずれ防止用具第１部：種類</w:t>
            </w:r>
          </w:p>
        </w:tc>
        <w:tc>
          <w:tcPr>
            <w:tcW w:w="2120" w:type="dxa"/>
          </w:tcPr>
          <w:p w14:paraId="6A389E51" w14:textId="77777777" w:rsidR="00832471" w:rsidRDefault="00832471" w:rsidP="00045E68">
            <w:pPr>
              <w:spacing w:line="438" w:lineRule="exact"/>
            </w:pPr>
            <w:r>
              <w:rPr>
                <w:rFonts w:hint="eastAsia"/>
              </w:rPr>
              <w:t>JIS T 9256-1:2016</w:t>
            </w:r>
          </w:p>
        </w:tc>
      </w:tr>
      <w:tr w:rsidR="00832471" w14:paraId="291E0C06" w14:textId="77777777" w:rsidTr="005D7EB4">
        <w:trPr>
          <w:jc w:val="center"/>
        </w:trPr>
        <w:tc>
          <w:tcPr>
            <w:tcW w:w="6374" w:type="dxa"/>
          </w:tcPr>
          <w:p w14:paraId="4242664B" w14:textId="77777777" w:rsidR="00832471" w:rsidRDefault="00832471" w:rsidP="00045E68">
            <w:pPr>
              <w:spacing w:line="438" w:lineRule="exact"/>
            </w:pPr>
            <w:r>
              <w:rPr>
                <w:rFonts w:hint="eastAsia"/>
              </w:rPr>
              <w:t>住宅用床ずれ防止用具第２部：静止形交換マットレス</w:t>
            </w:r>
          </w:p>
        </w:tc>
        <w:tc>
          <w:tcPr>
            <w:tcW w:w="2120" w:type="dxa"/>
          </w:tcPr>
          <w:p w14:paraId="085B1415" w14:textId="77777777" w:rsidR="00832471" w:rsidRDefault="00832471" w:rsidP="00045E68">
            <w:pPr>
              <w:spacing w:line="438" w:lineRule="exact"/>
            </w:pPr>
            <w:r>
              <w:rPr>
                <w:rFonts w:hint="eastAsia"/>
              </w:rPr>
              <w:t>JIS T 9256-2:2016</w:t>
            </w:r>
          </w:p>
        </w:tc>
      </w:tr>
      <w:tr w:rsidR="00832471" w14:paraId="7BCA76E5" w14:textId="77777777" w:rsidTr="005D7EB4">
        <w:trPr>
          <w:jc w:val="center"/>
        </w:trPr>
        <w:tc>
          <w:tcPr>
            <w:tcW w:w="6374" w:type="dxa"/>
          </w:tcPr>
          <w:p w14:paraId="00C003F9" w14:textId="77777777" w:rsidR="00832471" w:rsidRDefault="00832471" w:rsidP="00045E68">
            <w:pPr>
              <w:spacing w:line="438" w:lineRule="exact"/>
            </w:pPr>
            <w:r>
              <w:rPr>
                <w:rFonts w:hint="eastAsia"/>
              </w:rPr>
              <w:t>住宅用床ずれ防止用具第３部：圧切替形マットレス</w:t>
            </w:r>
          </w:p>
        </w:tc>
        <w:tc>
          <w:tcPr>
            <w:tcW w:w="2120" w:type="dxa"/>
          </w:tcPr>
          <w:p w14:paraId="61650700" w14:textId="77777777" w:rsidR="00832471" w:rsidRDefault="00832471" w:rsidP="00045E68">
            <w:pPr>
              <w:spacing w:line="438" w:lineRule="exact"/>
            </w:pPr>
            <w:r>
              <w:rPr>
                <w:rFonts w:hint="eastAsia"/>
              </w:rPr>
              <w:t>JIS T 9256-3:2016</w:t>
            </w:r>
          </w:p>
        </w:tc>
      </w:tr>
      <w:tr w:rsidR="00832471" w14:paraId="140AF5F1" w14:textId="77777777" w:rsidTr="005D7EB4">
        <w:trPr>
          <w:jc w:val="center"/>
        </w:trPr>
        <w:tc>
          <w:tcPr>
            <w:tcW w:w="6374" w:type="dxa"/>
          </w:tcPr>
          <w:p w14:paraId="21402A13" w14:textId="77777777" w:rsidR="00832471" w:rsidRDefault="00832471" w:rsidP="00045E68">
            <w:pPr>
              <w:spacing w:line="438" w:lineRule="exact"/>
            </w:pPr>
            <w:r>
              <w:rPr>
                <w:rFonts w:hint="eastAsia"/>
              </w:rPr>
              <w:t>入浴台</w:t>
            </w:r>
          </w:p>
        </w:tc>
        <w:tc>
          <w:tcPr>
            <w:tcW w:w="2120" w:type="dxa"/>
          </w:tcPr>
          <w:p w14:paraId="359AF08C" w14:textId="77777777" w:rsidR="00832471" w:rsidRDefault="00832471" w:rsidP="00045E68">
            <w:pPr>
              <w:spacing w:line="438" w:lineRule="exact"/>
            </w:pPr>
            <w:r>
              <w:rPr>
                <w:rFonts w:hint="eastAsia"/>
              </w:rPr>
              <w:t>JIS T 9257:2010</w:t>
            </w:r>
          </w:p>
        </w:tc>
      </w:tr>
      <w:tr w:rsidR="00832471" w14:paraId="0FDF7328" w14:textId="77777777" w:rsidTr="005D7EB4">
        <w:trPr>
          <w:jc w:val="center"/>
        </w:trPr>
        <w:tc>
          <w:tcPr>
            <w:tcW w:w="6374" w:type="dxa"/>
          </w:tcPr>
          <w:p w14:paraId="0389D22E" w14:textId="77777777" w:rsidR="00832471" w:rsidRDefault="00832471" w:rsidP="00045E68">
            <w:pPr>
              <w:spacing w:line="438" w:lineRule="exact"/>
            </w:pPr>
            <w:r>
              <w:rPr>
                <w:rFonts w:hint="eastAsia"/>
              </w:rPr>
              <w:t>浴室内及び浴槽内すのこ</w:t>
            </w:r>
          </w:p>
        </w:tc>
        <w:tc>
          <w:tcPr>
            <w:tcW w:w="2120" w:type="dxa"/>
          </w:tcPr>
          <w:p w14:paraId="5950E7F4" w14:textId="77777777" w:rsidR="00832471" w:rsidRDefault="00832471" w:rsidP="00045E68">
            <w:pPr>
              <w:spacing w:line="438" w:lineRule="exact"/>
            </w:pPr>
            <w:r>
              <w:rPr>
                <w:rFonts w:hint="eastAsia"/>
              </w:rPr>
              <w:t>JIS T 9258:2010</w:t>
            </w:r>
          </w:p>
        </w:tc>
      </w:tr>
      <w:tr w:rsidR="00832471" w14:paraId="72BF0F4C" w14:textId="77777777" w:rsidTr="005D7EB4">
        <w:trPr>
          <w:jc w:val="center"/>
        </w:trPr>
        <w:tc>
          <w:tcPr>
            <w:tcW w:w="6374" w:type="dxa"/>
          </w:tcPr>
          <w:p w14:paraId="0A516E25" w14:textId="77777777" w:rsidR="00832471" w:rsidRDefault="00832471" w:rsidP="00045E68">
            <w:pPr>
              <w:spacing w:line="438" w:lineRule="exact"/>
            </w:pPr>
            <w:r>
              <w:rPr>
                <w:rFonts w:hint="eastAsia"/>
              </w:rPr>
              <w:t>浴槽内いす</w:t>
            </w:r>
          </w:p>
        </w:tc>
        <w:tc>
          <w:tcPr>
            <w:tcW w:w="2120" w:type="dxa"/>
          </w:tcPr>
          <w:p w14:paraId="70FB4626" w14:textId="77777777" w:rsidR="00832471" w:rsidRDefault="00832471" w:rsidP="00045E68">
            <w:pPr>
              <w:spacing w:line="438" w:lineRule="exact"/>
            </w:pPr>
            <w:r>
              <w:rPr>
                <w:rFonts w:hint="eastAsia"/>
              </w:rPr>
              <w:t>JIS T 9259:2010</w:t>
            </w:r>
          </w:p>
        </w:tc>
      </w:tr>
      <w:tr w:rsidR="00832471" w14:paraId="7F196E4A" w14:textId="77777777" w:rsidTr="005D7EB4">
        <w:trPr>
          <w:jc w:val="center"/>
        </w:trPr>
        <w:tc>
          <w:tcPr>
            <w:tcW w:w="6374" w:type="dxa"/>
          </w:tcPr>
          <w:p w14:paraId="26BABB3D" w14:textId="77777777" w:rsidR="00832471" w:rsidRDefault="00832471" w:rsidP="00045E68">
            <w:pPr>
              <w:spacing w:line="438" w:lineRule="exact"/>
            </w:pPr>
            <w:r>
              <w:rPr>
                <w:rFonts w:hint="eastAsia"/>
              </w:rPr>
              <w:t>入浴用いす</w:t>
            </w:r>
          </w:p>
        </w:tc>
        <w:tc>
          <w:tcPr>
            <w:tcW w:w="2120" w:type="dxa"/>
          </w:tcPr>
          <w:p w14:paraId="64ADEAE6" w14:textId="77777777" w:rsidR="00832471" w:rsidRDefault="00832471" w:rsidP="00045E68">
            <w:pPr>
              <w:spacing w:line="438" w:lineRule="exact"/>
            </w:pPr>
            <w:r>
              <w:rPr>
                <w:rFonts w:hint="eastAsia"/>
              </w:rPr>
              <w:t>JIS T 9260:2011</w:t>
            </w:r>
          </w:p>
        </w:tc>
      </w:tr>
      <w:tr w:rsidR="00832471" w14:paraId="33191D3D" w14:textId="77777777" w:rsidTr="005D7EB4">
        <w:trPr>
          <w:jc w:val="center"/>
        </w:trPr>
        <w:tc>
          <w:tcPr>
            <w:tcW w:w="6374" w:type="dxa"/>
          </w:tcPr>
          <w:p w14:paraId="0DA90CF0" w14:textId="77777777" w:rsidR="00832471" w:rsidRDefault="00832471" w:rsidP="00045E68">
            <w:pPr>
              <w:spacing w:line="438" w:lineRule="exact"/>
            </w:pPr>
            <w:r>
              <w:rPr>
                <w:rFonts w:hint="eastAsia"/>
              </w:rPr>
              <w:t>ポータブルトイレ</w:t>
            </w:r>
          </w:p>
        </w:tc>
        <w:tc>
          <w:tcPr>
            <w:tcW w:w="2120" w:type="dxa"/>
          </w:tcPr>
          <w:p w14:paraId="29621700" w14:textId="77777777" w:rsidR="00832471" w:rsidRDefault="00832471" w:rsidP="00045E68">
            <w:pPr>
              <w:spacing w:line="438" w:lineRule="exact"/>
            </w:pPr>
            <w:r>
              <w:rPr>
                <w:rFonts w:hint="eastAsia"/>
              </w:rPr>
              <w:t>JIS T 9261:2011</w:t>
            </w:r>
          </w:p>
        </w:tc>
      </w:tr>
      <w:tr w:rsidR="00832471" w14:paraId="19418BEE" w14:textId="77777777" w:rsidTr="005D7EB4">
        <w:trPr>
          <w:jc w:val="center"/>
        </w:trPr>
        <w:tc>
          <w:tcPr>
            <w:tcW w:w="6374" w:type="dxa"/>
          </w:tcPr>
          <w:p w14:paraId="65837683" w14:textId="77777777" w:rsidR="00832471" w:rsidRDefault="00832471" w:rsidP="00045E68">
            <w:pPr>
              <w:spacing w:line="438" w:lineRule="exact"/>
            </w:pPr>
            <w:r>
              <w:rPr>
                <w:rFonts w:hint="eastAsia"/>
              </w:rPr>
              <w:t>和洋式変換便座</w:t>
            </w:r>
          </w:p>
        </w:tc>
        <w:tc>
          <w:tcPr>
            <w:tcW w:w="2120" w:type="dxa"/>
          </w:tcPr>
          <w:p w14:paraId="7F66791F" w14:textId="77777777" w:rsidR="00832471" w:rsidRDefault="00832471" w:rsidP="00045E68">
            <w:pPr>
              <w:spacing w:line="438" w:lineRule="exact"/>
            </w:pPr>
            <w:r>
              <w:rPr>
                <w:rFonts w:hint="eastAsia"/>
              </w:rPr>
              <w:t>JIS T 9262:2011</w:t>
            </w:r>
          </w:p>
        </w:tc>
      </w:tr>
      <w:tr w:rsidR="00832471" w14:paraId="67A8DA7B" w14:textId="77777777" w:rsidTr="005D7EB4">
        <w:trPr>
          <w:jc w:val="center"/>
        </w:trPr>
        <w:tc>
          <w:tcPr>
            <w:tcW w:w="6374" w:type="dxa"/>
          </w:tcPr>
          <w:p w14:paraId="02A1F212" w14:textId="77777777" w:rsidR="00832471" w:rsidRDefault="00832471" w:rsidP="00045E68">
            <w:pPr>
              <w:spacing w:line="438" w:lineRule="exact"/>
            </w:pPr>
            <w:r>
              <w:rPr>
                <w:rFonts w:hint="eastAsia"/>
              </w:rPr>
              <w:lastRenderedPageBreak/>
              <w:t>シルバーカー</w:t>
            </w:r>
          </w:p>
        </w:tc>
        <w:tc>
          <w:tcPr>
            <w:tcW w:w="2120" w:type="dxa"/>
          </w:tcPr>
          <w:p w14:paraId="19D05064" w14:textId="77777777" w:rsidR="00832471" w:rsidRDefault="00832471" w:rsidP="00045E68">
            <w:pPr>
              <w:spacing w:line="438" w:lineRule="exact"/>
            </w:pPr>
            <w:r>
              <w:rPr>
                <w:rFonts w:hint="eastAsia"/>
              </w:rPr>
              <w:t>JIS T 9263:2017</w:t>
            </w:r>
          </w:p>
        </w:tc>
      </w:tr>
      <w:tr w:rsidR="00832471" w14:paraId="45AC6F3E" w14:textId="77777777" w:rsidTr="005D7EB4">
        <w:trPr>
          <w:jc w:val="center"/>
        </w:trPr>
        <w:tc>
          <w:tcPr>
            <w:tcW w:w="6374" w:type="dxa"/>
          </w:tcPr>
          <w:p w14:paraId="53D27C78" w14:textId="77777777" w:rsidR="00832471" w:rsidRDefault="00832471" w:rsidP="00045E68">
            <w:pPr>
              <w:spacing w:line="438" w:lineRule="exact"/>
            </w:pPr>
            <w:r>
              <w:rPr>
                <w:rFonts w:hint="eastAsia"/>
              </w:rPr>
              <w:t>歩行器</w:t>
            </w:r>
          </w:p>
        </w:tc>
        <w:tc>
          <w:tcPr>
            <w:tcW w:w="2120" w:type="dxa"/>
          </w:tcPr>
          <w:p w14:paraId="4CFDF4FD" w14:textId="77777777" w:rsidR="00832471" w:rsidRDefault="00832471" w:rsidP="00045E68">
            <w:pPr>
              <w:spacing w:line="438" w:lineRule="exact"/>
            </w:pPr>
            <w:r>
              <w:rPr>
                <w:rFonts w:hint="eastAsia"/>
              </w:rPr>
              <w:t>JIS T 9264:2012</w:t>
            </w:r>
          </w:p>
        </w:tc>
      </w:tr>
      <w:tr w:rsidR="00832471" w14:paraId="30A896A1" w14:textId="77777777" w:rsidTr="005D7EB4">
        <w:trPr>
          <w:jc w:val="center"/>
        </w:trPr>
        <w:tc>
          <w:tcPr>
            <w:tcW w:w="6374" w:type="dxa"/>
          </w:tcPr>
          <w:p w14:paraId="0334757E" w14:textId="77777777" w:rsidR="00832471" w:rsidRDefault="00832471" w:rsidP="00045E68">
            <w:pPr>
              <w:spacing w:line="438" w:lineRule="exact"/>
            </w:pPr>
            <w:r>
              <w:rPr>
                <w:rFonts w:hint="eastAsia"/>
              </w:rPr>
              <w:t>歩行車</w:t>
            </w:r>
          </w:p>
        </w:tc>
        <w:tc>
          <w:tcPr>
            <w:tcW w:w="2120" w:type="dxa"/>
          </w:tcPr>
          <w:p w14:paraId="0E8C1FB2" w14:textId="77777777" w:rsidR="00832471" w:rsidRDefault="00832471" w:rsidP="00045E68">
            <w:pPr>
              <w:spacing w:line="438" w:lineRule="exact"/>
            </w:pPr>
            <w:r>
              <w:rPr>
                <w:rFonts w:hint="eastAsia"/>
              </w:rPr>
              <w:t>JIS T 9265:2012</w:t>
            </w:r>
          </w:p>
        </w:tc>
      </w:tr>
      <w:tr w:rsidR="00832471" w14:paraId="474135E0" w14:textId="77777777" w:rsidTr="005D7EB4">
        <w:trPr>
          <w:jc w:val="center"/>
        </w:trPr>
        <w:tc>
          <w:tcPr>
            <w:tcW w:w="6374" w:type="dxa"/>
          </w:tcPr>
          <w:p w14:paraId="4EA77A5A" w14:textId="77777777" w:rsidR="00832471" w:rsidRDefault="00832471" w:rsidP="00045E68">
            <w:pPr>
              <w:spacing w:line="438" w:lineRule="exact"/>
            </w:pPr>
            <w:r>
              <w:rPr>
                <w:rFonts w:hint="eastAsia"/>
              </w:rPr>
              <w:t>エルボークラッチ</w:t>
            </w:r>
          </w:p>
        </w:tc>
        <w:tc>
          <w:tcPr>
            <w:tcW w:w="2120" w:type="dxa"/>
          </w:tcPr>
          <w:p w14:paraId="0A0D9CB3" w14:textId="77777777" w:rsidR="00832471" w:rsidRDefault="00832471" w:rsidP="00045E68">
            <w:pPr>
              <w:spacing w:line="438" w:lineRule="exact"/>
            </w:pPr>
            <w:r>
              <w:rPr>
                <w:rFonts w:hint="eastAsia"/>
              </w:rPr>
              <w:t>JIS T 9266:2012</w:t>
            </w:r>
          </w:p>
        </w:tc>
      </w:tr>
      <w:tr w:rsidR="00832471" w14:paraId="6AA5193E" w14:textId="77777777" w:rsidTr="005D7EB4">
        <w:trPr>
          <w:jc w:val="center"/>
        </w:trPr>
        <w:tc>
          <w:tcPr>
            <w:tcW w:w="6374" w:type="dxa"/>
          </w:tcPr>
          <w:p w14:paraId="2BBCAAB8" w14:textId="77777777" w:rsidR="00832471" w:rsidRDefault="00832471" w:rsidP="00045E68">
            <w:pPr>
              <w:spacing w:line="438" w:lineRule="exact"/>
            </w:pPr>
            <w:r>
              <w:rPr>
                <w:rFonts w:hint="eastAsia"/>
              </w:rPr>
              <w:t>補高便座</w:t>
            </w:r>
          </w:p>
        </w:tc>
        <w:tc>
          <w:tcPr>
            <w:tcW w:w="2120" w:type="dxa"/>
          </w:tcPr>
          <w:p w14:paraId="7FEE0E3C" w14:textId="77777777" w:rsidR="00832471" w:rsidRDefault="00832471" w:rsidP="00045E68">
            <w:pPr>
              <w:spacing w:line="438" w:lineRule="exact"/>
            </w:pPr>
            <w:r>
              <w:rPr>
                <w:rFonts w:hint="eastAsia"/>
              </w:rPr>
              <w:t>JIS T 9268:2013</w:t>
            </w:r>
          </w:p>
        </w:tc>
      </w:tr>
      <w:tr w:rsidR="00832471" w14:paraId="342AF7AF" w14:textId="77777777" w:rsidTr="005D7EB4">
        <w:trPr>
          <w:jc w:val="center"/>
        </w:trPr>
        <w:tc>
          <w:tcPr>
            <w:tcW w:w="6374" w:type="dxa"/>
          </w:tcPr>
          <w:p w14:paraId="5AC64CB1" w14:textId="77777777" w:rsidR="00832471" w:rsidRDefault="00832471" w:rsidP="00045E68">
            <w:pPr>
              <w:spacing w:line="438" w:lineRule="exact"/>
            </w:pPr>
            <w:r>
              <w:rPr>
                <w:rFonts w:hint="eastAsia"/>
              </w:rPr>
              <w:t>ベッド用テーブル</w:t>
            </w:r>
          </w:p>
        </w:tc>
        <w:tc>
          <w:tcPr>
            <w:tcW w:w="2120" w:type="dxa"/>
          </w:tcPr>
          <w:p w14:paraId="04791518" w14:textId="77777777" w:rsidR="00832471" w:rsidRDefault="00832471" w:rsidP="00045E68">
            <w:pPr>
              <w:spacing w:line="438" w:lineRule="exact"/>
            </w:pPr>
            <w:r>
              <w:rPr>
                <w:rFonts w:hint="eastAsia"/>
              </w:rPr>
              <w:t>JIS T 9269:2013</w:t>
            </w:r>
          </w:p>
        </w:tc>
      </w:tr>
      <w:tr w:rsidR="00832471" w14:paraId="0A44CA0B" w14:textId="77777777" w:rsidTr="005D7EB4">
        <w:trPr>
          <w:jc w:val="center"/>
        </w:trPr>
        <w:tc>
          <w:tcPr>
            <w:tcW w:w="6374" w:type="dxa"/>
          </w:tcPr>
          <w:p w14:paraId="6F6CD6BA" w14:textId="77777777" w:rsidR="00832471" w:rsidRDefault="00832471" w:rsidP="00045E68">
            <w:pPr>
              <w:spacing w:line="438" w:lineRule="exact"/>
            </w:pPr>
            <w:r>
              <w:rPr>
                <w:rFonts w:hint="eastAsia"/>
              </w:rPr>
              <w:t>車椅子用クッション</w:t>
            </w:r>
          </w:p>
        </w:tc>
        <w:tc>
          <w:tcPr>
            <w:tcW w:w="2120" w:type="dxa"/>
          </w:tcPr>
          <w:p w14:paraId="3D769BD3" w14:textId="77777777" w:rsidR="00832471" w:rsidRDefault="00832471" w:rsidP="00045E68">
            <w:pPr>
              <w:spacing w:line="438" w:lineRule="exact"/>
            </w:pPr>
            <w:r>
              <w:rPr>
                <w:rFonts w:hint="eastAsia"/>
              </w:rPr>
              <w:t>JIS T 9271:2015</w:t>
            </w:r>
          </w:p>
        </w:tc>
      </w:tr>
      <w:tr w:rsidR="00832471" w14:paraId="0A5C37F5" w14:textId="77777777" w:rsidTr="005D7EB4">
        <w:trPr>
          <w:jc w:val="center"/>
        </w:trPr>
        <w:tc>
          <w:tcPr>
            <w:tcW w:w="6374" w:type="dxa"/>
          </w:tcPr>
          <w:p w14:paraId="0C07BA0D" w14:textId="77777777" w:rsidR="00832471" w:rsidRDefault="00832471" w:rsidP="00045E68">
            <w:pPr>
              <w:spacing w:line="438" w:lineRule="exact"/>
            </w:pPr>
            <w:r>
              <w:rPr>
                <w:rFonts w:hint="eastAsia"/>
              </w:rPr>
              <w:t>車椅子用テーブル</w:t>
            </w:r>
          </w:p>
        </w:tc>
        <w:tc>
          <w:tcPr>
            <w:tcW w:w="2120" w:type="dxa"/>
          </w:tcPr>
          <w:p w14:paraId="1F794517" w14:textId="77777777" w:rsidR="00832471" w:rsidRDefault="00832471" w:rsidP="00045E68">
            <w:pPr>
              <w:spacing w:line="438" w:lineRule="exact"/>
            </w:pPr>
            <w:r>
              <w:rPr>
                <w:rFonts w:hint="eastAsia"/>
              </w:rPr>
              <w:t>JIS T 9272:2015</w:t>
            </w:r>
          </w:p>
        </w:tc>
      </w:tr>
      <w:tr w:rsidR="00832471" w14:paraId="73D868CD" w14:textId="77777777" w:rsidTr="005D7EB4">
        <w:trPr>
          <w:jc w:val="center"/>
        </w:trPr>
        <w:tc>
          <w:tcPr>
            <w:tcW w:w="6374" w:type="dxa"/>
          </w:tcPr>
          <w:p w14:paraId="0EDB791D" w14:textId="77777777" w:rsidR="00832471" w:rsidRDefault="00832471" w:rsidP="00045E68">
            <w:pPr>
              <w:spacing w:line="438" w:lineRule="exact"/>
            </w:pPr>
            <w:r>
              <w:rPr>
                <w:rFonts w:hint="eastAsia"/>
              </w:rPr>
              <w:t>体位変換用具</w:t>
            </w:r>
          </w:p>
        </w:tc>
        <w:tc>
          <w:tcPr>
            <w:tcW w:w="2120" w:type="dxa"/>
          </w:tcPr>
          <w:p w14:paraId="14C20F7A" w14:textId="77777777" w:rsidR="00832471" w:rsidRDefault="00832471" w:rsidP="00045E68">
            <w:pPr>
              <w:spacing w:line="438" w:lineRule="exact"/>
            </w:pPr>
            <w:r>
              <w:rPr>
                <w:rFonts w:hint="eastAsia"/>
              </w:rPr>
              <w:t>JIS T 9275:2015</w:t>
            </w:r>
          </w:p>
        </w:tc>
      </w:tr>
      <w:tr w:rsidR="00832471" w14:paraId="0A47751C" w14:textId="77777777" w:rsidTr="005D7EB4">
        <w:trPr>
          <w:jc w:val="center"/>
        </w:trPr>
        <w:tc>
          <w:tcPr>
            <w:tcW w:w="6374" w:type="dxa"/>
          </w:tcPr>
          <w:p w14:paraId="50396420" w14:textId="77777777" w:rsidR="00832471" w:rsidRDefault="00832471" w:rsidP="00045E68">
            <w:pPr>
              <w:spacing w:line="438" w:lineRule="exact"/>
            </w:pPr>
            <w:r>
              <w:rPr>
                <w:rFonts w:hint="eastAsia"/>
              </w:rPr>
              <w:t>据置形手すり</w:t>
            </w:r>
          </w:p>
        </w:tc>
        <w:tc>
          <w:tcPr>
            <w:tcW w:w="2120" w:type="dxa"/>
          </w:tcPr>
          <w:p w14:paraId="44C30FF1" w14:textId="77777777" w:rsidR="00832471" w:rsidRDefault="00832471" w:rsidP="00045E68">
            <w:pPr>
              <w:spacing w:line="438" w:lineRule="exact"/>
            </w:pPr>
            <w:r>
              <w:rPr>
                <w:rFonts w:hint="eastAsia"/>
              </w:rPr>
              <w:t>JIS T 9281:2016</w:t>
            </w:r>
          </w:p>
        </w:tc>
      </w:tr>
      <w:tr w:rsidR="00832471" w14:paraId="0CBD3C8D" w14:textId="77777777" w:rsidTr="005D7EB4">
        <w:trPr>
          <w:jc w:val="center"/>
        </w:trPr>
        <w:tc>
          <w:tcPr>
            <w:tcW w:w="6374" w:type="dxa"/>
          </w:tcPr>
          <w:p w14:paraId="72645D81" w14:textId="77777777" w:rsidR="00832471" w:rsidRDefault="00832471" w:rsidP="00045E68">
            <w:pPr>
              <w:spacing w:line="438" w:lineRule="exact"/>
            </w:pPr>
            <w:r>
              <w:rPr>
                <w:rFonts w:hint="eastAsia"/>
              </w:rPr>
              <w:t>固定形手すり</w:t>
            </w:r>
          </w:p>
        </w:tc>
        <w:tc>
          <w:tcPr>
            <w:tcW w:w="2120" w:type="dxa"/>
          </w:tcPr>
          <w:p w14:paraId="0F640FC2" w14:textId="77777777" w:rsidR="00832471" w:rsidRDefault="00832471" w:rsidP="00045E68">
            <w:pPr>
              <w:spacing w:line="438" w:lineRule="exact"/>
            </w:pPr>
            <w:r>
              <w:rPr>
                <w:rFonts w:hint="eastAsia"/>
              </w:rPr>
              <w:t>JIS T 9282:2018</w:t>
            </w:r>
          </w:p>
        </w:tc>
      </w:tr>
      <w:tr w:rsidR="00832471" w14:paraId="69C90219" w14:textId="77777777" w:rsidTr="005D7EB4">
        <w:trPr>
          <w:jc w:val="center"/>
        </w:trPr>
        <w:tc>
          <w:tcPr>
            <w:tcW w:w="6374" w:type="dxa"/>
          </w:tcPr>
          <w:p w14:paraId="52C8B41B" w14:textId="77777777" w:rsidR="00832471" w:rsidRDefault="00832471" w:rsidP="00045E68">
            <w:pPr>
              <w:spacing w:line="438" w:lineRule="exact"/>
            </w:pPr>
            <w:r>
              <w:rPr>
                <w:rFonts w:hint="eastAsia"/>
              </w:rPr>
              <w:t>留置形手すり</w:t>
            </w:r>
          </w:p>
        </w:tc>
        <w:tc>
          <w:tcPr>
            <w:tcW w:w="2120" w:type="dxa"/>
          </w:tcPr>
          <w:p w14:paraId="78B24333" w14:textId="77777777" w:rsidR="00832471" w:rsidRDefault="00832471" w:rsidP="00045E68">
            <w:pPr>
              <w:spacing w:line="438" w:lineRule="exact"/>
            </w:pPr>
            <w:r>
              <w:rPr>
                <w:rFonts w:hint="eastAsia"/>
              </w:rPr>
              <w:t>JIS T 9283:2018</w:t>
            </w:r>
          </w:p>
        </w:tc>
      </w:tr>
    </w:tbl>
    <w:p w14:paraId="55ADF6E7" w14:textId="31A3D34A" w:rsidR="005D7EB4" w:rsidRPr="005D7EB4" w:rsidRDefault="005D7EB4" w:rsidP="00045E68">
      <w:pPr>
        <w:spacing w:line="438" w:lineRule="exact"/>
        <w:rPr>
          <w:b/>
        </w:rPr>
      </w:pPr>
      <w:r w:rsidRPr="00447484">
        <w:rPr>
          <w:rFonts w:hint="eastAsia"/>
          <w:b/>
        </w:rPr>
        <w:t>図1</w:t>
      </w:r>
      <w:r w:rsidRPr="00447484">
        <w:rPr>
          <w:b/>
        </w:rPr>
        <w:t>-</w:t>
      </w:r>
      <w:r>
        <w:rPr>
          <w:rFonts w:hint="eastAsia"/>
          <w:b/>
        </w:rPr>
        <w:t>8</w:t>
      </w:r>
      <w:r w:rsidRPr="00447484">
        <w:rPr>
          <w:rFonts w:hint="eastAsia"/>
          <w:b/>
        </w:rPr>
        <w:t xml:space="preserve">　</w:t>
      </w:r>
      <w:r w:rsidRPr="005D7EB4">
        <w:t xml:space="preserve"> </w:t>
      </w:r>
      <w:r w:rsidRPr="005D7EB4">
        <w:rPr>
          <w:b/>
        </w:rPr>
        <w:t>JIS　策定済み（審議団体として担当分に限り掲載）</w:t>
      </w:r>
    </w:p>
    <w:p w14:paraId="5B616A67" w14:textId="56FFA71D" w:rsidR="00832471" w:rsidRDefault="00832471" w:rsidP="00045E68">
      <w:pPr>
        <w:spacing w:line="438" w:lineRule="exact"/>
      </w:pPr>
    </w:p>
    <w:tbl>
      <w:tblPr>
        <w:tblStyle w:val="a9"/>
        <w:tblW w:w="0" w:type="auto"/>
        <w:jc w:val="center"/>
        <w:tblLook w:val="04A0" w:firstRow="1" w:lastRow="0" w:firstColumn="1" w:lastColumn="0" w:noHBand="0" w:noVBand="1"/>
      </w:tblPr>
      <w:tblGrid>
        <w:gridCol w:w="8494"/>
      </w:tblGrid>
      <w:tr w:rsidR="00832471" w14:paraId="6AF991BA" w14:textId="77777777" w:rsidTr="005D7EB4">
        <w:trPr>
          <w:jc w:val="center"/>
        </w:trPr>
        <w:tc>
          <w:tcPr>
            <w:tcW w:w="8494" w:type="dxa"/>
          </w:tcPr>
          <w:p w14:paraId="433BDF7D" w14:textId="77777777" w:rsidR="00832471" w:rsidRDefault="00832471" w:rsidP="00045E68">
            <w:pPr>
              <w:spacing w:line="438" w:lineRule="exact"/>
            </w:pPr>
            <w:r>
              <w:rPr>
                <w:rFonts w:hint="eastAsia"/>
              </w:rPr>
              <w:t>多点つえ</w:t>
            </w:r>
          </w:p>
        </w:tc>
      </w:tr>
    </w:tbl>
    <w:p w14:paraId="03588C2D" w14:textId="32DE51C1" w:rsidR="00832471" w:rsidRDefault="005D7EB4" w:rsidP="00045E68">
      <w:pPr>
        <w:spacing w:line="438" w:lineRule="exact"/>
      </w:pPr>
      <w:r w:rsidRPr="00447484">
        <w:rPr>
          <w:rFonts w:hint="eastAsia"/>
          <w:b/>
        </w:rPr>
        <w:t>図1</w:t>
      </w:r>
      <w:r w:rsidRPr="00447484">
        <w:rPr>
          <w:b/>
        </w:rPr>
        <w:t>-</w:t>
      </w:r>
      <w:r>
        <w:rPr>
          <w:b/>
        </w:rPr>
        <w:t>9</w:t>
      </w:r>
      <w:r>
        <w:rPr>
          <w:rFonts w:hint="eastAsia"/>
          <w:b/>
        </w:rPr>
        <w:t xml:space="preserve">　</w:t>
      </w:r>
      <w:r w:rsidRPr="005D7EB4">
        <w:rPr>
          <w:rFonts w:hint="eastAsia"/>
          <w:b/>
        </w:rPr>
        <w:t>策定・改訂中（原案作成委員会設置中を含）</w:t>
      </w:r>
    </w:p>
    <w:p w14:paraId="2E5AAC10" w14:textId="592DDB21" w:rsidR="00832471" w:rsidRDefault="00832471" w:rsidP="00045E68">
      <w:pPr>
        <w:spacing w:line="438" w:lineRule="exact"/>
      </w:pPr>
    </w:p>
    <w:p w14:paraId="4F3C5701" w14:textId="58E2AF48" w:rsidR="005D7EB4" w:rsidRDefault="005D7EB4" w:rsidP="00045E68">
      <w:pPr>
        <w:spacing w:line="438" w:lineRule="exact"/>
      </w:pPr>
    </w:p>
    <w:p w14:paraId="0B6B48E8" w14:textId="2DD8A767" w:rsidR="005D7EB4" w:rsidRDefault="005D7EB4" w:rsidP="00045E68">
      <w:pPr>
        <w:spacing w:line="438" w:lineRule="exact"/>
      </w:pPr>
    </w:p>
    <w:p w14:paraId="6B9AD9F4" w14:textId="2EA8670B" w:rsidR="005D7EB4" w:rsidRDefault="005D7EB4" w:rsidP="00045E68">
      <w:pPr>
        <w:spacing w:line="438" w:lineRule="exact"/>
      </w:pPr>
    </w:p>
    <w:p w14:paraId="0D85DF26" w14:textId="63CE7996" w:rsidR="005D7EB4" w:rsidRDefault="005D7EB4" w:rsidP="00045E68">
      <w:pPr>
        <w:spacing w:line="438" w:lineRule="exact"/>
      </w:pPr>
    </w:p>
    <w:p w14:paraId="031B65F5" w14:textId="4D232226" w:rsidR="005D7EB4" w:rsidRDefault="005D7EB4" w:rsidP="00045E68">
      <w:pPr>
        <w:spacing w:line="438" w:lineRule="exact"/>
      </w:pPr>
    </w:p>
    <w:p w14:paraId="268B98A0" w14:textId="77777777" w:rsidR="00A31105" w:rsidRDefault="00A31105" w:rsidP="00045E68">
      <w:pPr>
        <w:spacing w:line="438" w:lineRule="exact"/>
      </w:pPr>
    </w:p>
    <w:tbl>
      <w:tblPr>
        <w:tblStyle w:val="a9"/>
        <w:tblW w:w="0" w:type="auto"/>
        <w:jc w:val="center"/>
        <w:tblLook w:val="04A0" w:firstRow="1" w:lastRow="0" w:firstColumn="1" w:lastColumn="0" w:noHBand="0" w:noVBand="1"/>
      </w:tblPr>
      <w:tblGrid>
        <w:gridCol w:w="4247"/>
        <w:gridCol w:w="4247"/>
      </w:tblGrid>
      <w:tr w:rsidR="00832471" w14:paraId="36BE667B" w14:textId="77777777" w:rsidTr="005D7EB4">
        <w:trPr>
          <w:jc w:val="center"/>
        </w:trPr>
        <w:tc>
          <w:tcPr>
            <w:tcW w:w="4247" w:type="dxa"/>
          </w:tcPr>
          <w:p w14:paraId="6787A10D" w14:textId="77777777" w:rsidR="00832471" w:rsidRDefault="00832471" w:rsidP="00045E68">
            <w:pPr>
              <w:spacing w:line="438" w:lineRule="exact"/>
            </w:pPr>
            <w:r>
              <w:rPr>
                <w:rFonts w:hint="eastAsia"/>
              </w:rPr>
              <w:t>歩行用具</w:t>
            </w:r>
          </w:p>
          <w:p w14:paraId="593A5540" w14:textId="77777777" w:rsidR="00832471" w:rsidRDefault="00832471" w:rsidP="00045E68">
            <w:pPr>
              <w:spacing w:line="438" w:lineRule="exact"/>
            </w:pPr>
            <w:r>
              <w:rPr>
                <w:rFonts w:hint="eastAsia"/>
              </w:rPr>
              <w:t>・エルボークラッチ</w:t>
            </w:r>
          </w:p>
          <w:p w14:paraId="2DE556D0" w14:textId="77777777" w:rsidR="00832471" w:rsidRDefault="00832471" w:rsidP="00045E68">
            <w:pPr>
              <w:spacing w:line="438" w:lineRule="exact"/>
            </w:pPr>
            <w:r>
              <w:rPr>
                <w:rFonts w:hint="eastAsia"/>
              </w:rPr>
              <w:t>・歩行車（Rollators）</w:t>
            </w:r>
          </w:p>
          <w:p w14:paraId="524025E1" w14:textId="77777777" w:rsidR="00832471" w:rsidRDefault="00832471" w:rsidP="00045E68">
            <w:pPr>
              <w:spacing w:line="438" w:lineRule="exact"/>
            </w:pPr>
            <w:r>
              <w:rPr>
                <w:rFonts w:hint="eastAsia"/>
              </w:rPr>
              <w:t>・歩行器</w:t>
            </w:r>
          </w:p>
          <w:p w14:paraId="01FA0B0C" w14:textId="77777777" w:rsidR="00832471" w:rsidRDefault="00832471" w:rsidP="00045E68">
            <w:pPr>
              <w:spacing w:line="438" w:lineRule="exact"/>
            </w:pPr>
            <w:r>
              <w:rPr>
                <w:rFonts w:hint="eastAsia"/>
              </w:rPr>
              <w:t>・多脚つえ</w:t>
            </w:r>
          </w:p>
          <w:p w14:paraId="70868AD2" w14:textId="77777777" w:rsidR="00832471" w:rsidRDefault="00832471" w:rsidP="00045E68">
            <w:pPr>
              <w:spacing w:line="438" w:lineRule="exact"/>
            </w:pPr>
            <w:r>
              <w:rPr>
                <w:rFonts w:hint="eastAsia"/>
              </w:rPr>
              <w:t>・歩行テーブル</w:t>
            </w:r>
          </w:p>
        </w:tc>
        <w:tc>
          <w:tcPr>
            <w:tcW w:w="4247" w:type="dxa"/>
          </w:tcPr>
          <w:p w14:paraId="748894B9" w14:textId="77777777" w:rsidR="00832471" w:rsidRDefault="00832471" w:rsidP="00045E68">
            <w:pPr>
              <w:spacing w:line="438" w:lineRule="exact"/>
            </w:pPr>
            <w:r>
              <w:rPr>
                <w:rFonts w:hint="eastAsia"/>
              </w:rPr>
              <w:t>WG1</w:t>
            </w:r>
          </w:p>
        </w:tc>
      </w:tr>
      <w:tr w:rsidR="00832471" w14:paraId="00794280" w14:textId="77777777" w:rsidTr="005D7EB4">
        <w:trPr>
          <w:jc w:val="center"/>
        </w:trPr>
        <w:tc>
          <w:tcPr>
            <w:tcW w:w="4247" w:type="dxa"/>
          </w:tcPr>
          <w:p w14:paraId="416E5E77" w14:textId="77777777" w:rsidR="00832471" w:rsidRDefault="00832471" w:rsidP="00045E68">
            <w:pPr>
              <w:spacing w:line="438" w:lineRule="exact"/>
            </w:pPr>
            <w:r>
              <w:rPr>
                <w:rFonts w:hint="eastAsia"/>
              </w:rPr>
              <w:t>車いすの試験法</w:t>
            </w:r>
          </w:p>
        </w:tc>
        <w:tc>
          <w:tcPr>
            <w:tcW w:w="4247" w:type="dxa"/>
          </w:tcPr>
          <w:p w14:paraId="422AD6A5" w14:textId="77777777" w:rsidR="00832471" w:rsidRDefault="00832471" w:rsidP="00045E68">
            <w:pPr>
              <w:spacing w:line="438" w:lineRule="exact"/>
            </w:pPr>
            <w:r>
              <w:rPr>
                <w:rFonts w:hint="eastAsia"/>
              </w:rPr>
              <w:t>SC1/WG1</w:t>
            </w:r>
          </w:p>
        </w:tc>
      </w:tr>
      <w:tr w:rsidR="00832471" w14:paraId="4778369B" w14:textId="77777777" w:rsidTr="005D7EB4">
        <w:trPr>
          <w:jc w:val="center"/>
        </w:trPr>
        <w:tc>
          <w:tcPr>
            <w:tcW w:w="4247" w:type="dxa"/>
          </w:tcPr>
          <w:p w14:paraId="46F8D1B6" w14:textId="77777777" w:rsidR="00832471" w:rsidRDefault="00832471" w:rsidP="00045E68">
            <w:pPr>
              <w:spacing w:line="438" w:lineRule="exact"/>
            </w:pPr>
            <w:r>
              <w:rPr>
                <w:rFonts w:hint="eastAsia"/>
              </w:rPr>
              <w:lastRenderedPageBreak/>
              <w:t>車いすの拘束システム</w:t>
            </w:r>
          </w:p>
        </w:tc>
        <w:tc>
          <w:tcPr>
            <w:tcW w:w="4247" w:type="dxa"/>
          </w:tcPr>
          <w:p w14:paraId="52920936" w14:textId="77777777" w:rsidR="00832471" w:rsidRDefault="00832471" w:rsidP="00045E68">
            <w:pPr>
              <w:spacing w:line="438" w:lineRule="exact"/>
            </w:pPr>
            <w:r>
              <w:rPr>
                <w:rFonts w:hint="eastAsia"/>
              </w:rPr>
              <w:t>SC1/WG6</w:t>
            </w:r>
          </w:p>
        </w:tc>
      </w:tr>
      <w:tr w:rsidR="00832471" w14:paraId="0B19544B" w14:textId="77777777" w:rsidTr="005D7EB4">
        <w:trPr>
          <w:jc w:val="center"/>
        </w:trPr>
        <w:tc>
          <w:tcPr>
            <w:tcW w:w="4247" w:type="dxa"/>
          </w:tcPr>
          <w:p w14:paraId="69D3B7EA" w14:textId="77777777" w:rsidR="00832471" w:rsidRDefault="00832471" w:rsidP="00045E68">
            <w:pPr>
              <w:spacing w:line="438" w:lineRule="exact"/>
            </w:pPr>
            <w:r>
              <w:rPr>
                <w:rFonts w:hint="eastAsia"/>
              </w:rPr>
              <w:t>用語と分類</w:t>
            </w:r>
          </w:p>
        </w:tc>
        <w:tc>
          <w:tcPr>
            <w:tcW w:w="4247" w:type="dxa"/>
          </w:tcPr>
          <w:p w14:paraId="7A438384" w14:textId="77777777" w:rsidR="00832471" w:rsidRDefault="00832471" w:rsidP="00045E68">
            <w:pPr>
              <w:spacing w:line="438" w:lineRule="exact"/>
            </w:pPr>
            <w:r>
              <w:rPr>
                <w:rFonts w:hint="eastAsia"/>
              </w:rPr>
              <w:t>SC2</w:t>
            </w:r>
          </w:p>
        </w:tc>
      </w:tr>
      <w:tr w:rsidR="00832471" w14:paraId="63D2BA41" w14:textId="77777777" w:rsidTr="005D7EB4">
        <w:trPr>
          <w:jc w:val="center"/>
        </w:trPr>
        <w:tc>
          <w:tcPr>
            <w:tcW w:w="4247" w:type="dxa"/>
          </w:tcPr>
          <w:p w14:paraId="65C3861A" w14:textId="77777777" w:rsidR="00832471" w:rsidRDefault="00832471" w:rsidP="00045E68">
            <w:pPr>
              <w:spacing w:line="438" w:lineRule="exact"/>
            </w:pPr>
            <w:r>
              <w:rPr>
                <w:rFonts w:hint="eastAsia"/>
              </w:rPr>
              <w:t>排泄関連機器</w:t>
            </w:r>
          </w:p>
          <w:p w14:paraId="18FC90E1" w14:textId="77777777" w:rsidR="00832471" w:rsidRDefault="00832471" w:rsidP="00045E68">
            <w:pPr>
              <w:spacing w:line="438" w:lineRule="exact"/>
            </w:pPr>
            <w:r>
              <w:rPr>
                <w:rFonts w:hint="eastAsia"/>
              </w:rPr>
              <w:t>・ストーマ・失禁用具ほか</w:t>
            </w:r>
          </w:p>
        </w:tc>
        <w:tc>
          <w:tcPr>
            <w:tcW w:w="4247" w:type="dxa"/>
          </w:tcPr>
          <w:p w14:paraId="2C4EBDC3" w14:textId="77777777" w:rsidR="00832471" w:rsidRDefault="00832471" w:rsidP="00045E68">
            <w:pPr>
              <w:spacing w:line="438" w:lineRule="exact"/>
            </w:pPr>
            <w:r>
              <w:rPr>
                <w:rFonts w:hint="eastAsia"/>
              </w:rPr>
              <w:t>SC3</w:t>
            </w:r>
          </w:p>
        </w:tc>
      </w:tr>
      <w:tr w:rsidR="00832471" w14:paraId="05AAE226" w14:textId="77777777" w:rsidTr="005D7EB4">
        <w:trPr>
          <w:jc w:val="center"/>
        </w:trPr>
        <w:tc>
          <w:tcPr>
            <w:tcW w:w="4247" w:type="dxa"/>
          </w:tcPr>
          <w:p w14:paraId="26403658" w14:textId="77777777" w:rsidR="00832471" w:rsidRDefault="00832471" w:rsidP="00045E68">
            <w:pPr>
              <w:spacing w:line="438" w:lineRule="exact"/>
            </w:pPr>
            <w:r>
              <w:rPr>
                <w:rFonts w:hint="eastAsia"/>
              </w:rPr>
              <w:t>リフト</w:t>
            </w:r>
          </w:p>
        </w:tc>
        <w:tc>
          <w:tcPr>
            <w:tcW w:w="4247" w:type="dxa"/>
          </w:tcPr>
          <w:p w14:paraId="08718292" w14:textId="77777777" w:rsidR="00832471" w:rsidRDefault="00832471" w:rsidP="00045E68">
            <w:pPr>
              <w:spacing w:line="438" w:lineRule="exact"/>
            </w:pPr>
            <w:r>
              <w:rPr>
                <w:rFonts w:hint="eastAsia"/>
              </w:rPr>
              <w:t>SC6</w:t>
            </w:r>
          </w:p>
        </w:tc>
      </w:tr>
      <w:tr w:rsidR="00832471" w14:paraId="2AC0794E" w14:textId="77777777" w:rsidTr="005D7EB4">
        <w:trPr>
          <w:jc w:val="center"/>
        </w:trPr>
        <w:tc>
          <w:tcPr>
            <w:tcW w:w="4247" w:type="dxa"/>
          </w:tcPr>
          <w:p w14:paraId="07B28DBF" w14:textId="77777777" w:rsidR="00832471" w:rsidRDefault="00832471" w:rsidP="00045E68">
            <w:pPr>
              <w:spacing w:line="438" w:lineRule="exact"/>
            </w:pPr>
            <w:r>
              <w:rPr>
                <w:rFonts w:hint="eastAsia"/>
              </w:rPr>
              <w:t>段差解消機・エレベーター</w:t>
            </w:r>
          </w:p>
        </w:tc>
        <w:tc>
          <w:tcPr>
            <w:tcW w:w="4247" w:type="dxa"/>
          </w:tcPr>
          <w:p w14:paraId="67F485DE" w14:textId="77777777" w:rsidR="00832471" w:rsidRDefault="00832471" w:rsidP="00045E68">
            <w:pPr>
              <w:spacing w:line="438" w:lineRule="exact"/>
            </w:pPr>
            <w:r>
              <w:rPr>
                <w:rFonts w:hint="eastAsia"/>
              </w:rPr>
              <w:t>TC178</w:t>
            </w:r>
          </w:p>
        </w:tc>
      </w:tr>
      <w:tr w:rsidR="00832471" w14:paraId="731D1B9A" w14:textId="77777777" w:rsidTr="005D7EB4">
        <w:trPr>
          <w:jc w:val="center"/>
        </w:trPr>
        <w:tc>
          <w:tcPr>
            <w:tcW w:w="4247" w:type="dxa"/>
          </w:tcPr>
          <w:p w14:paraId="34FA6F24" w14:textId="77777777" w:rsidR="00832471" w:rsidRDefault="00832471" w:rsidP="00045E68">
            <w:pPr>
              <w:spacing w:line="438" w:lineRule="exact"/>
            </w:pPr>
            <w:r>
              <w:rPr>
                <w:rFonts w:hint="eastAsia"/>
              </w:rPr>
              <w:t>階段昇降機</w:t>
            </w:r>
          </w:p>
        </w:tc>
        <w:tc>
          <w:tcPr>
            <w:tcW w:w="4247" w:type="dxa"/>
          </w:tcPr>
          <w:p w14:paraId="06868EB3" w14:textId="77777777" w:rsidR="00832471" w:rsidRDefault="00832471" w:rsidP="00045E68">
            <w:pPr>
              <w:spacing w:line="438" w:lineRule="exact"/>
            </w:pPr>
            <w:r>
              <w:rPr>
                <w:rFonts w:hint="eastAsia"/>
              </w:rPr>
              <w:t>TC173/SC1</w:t>
            </w:r>
          </w:p>
        </w:tc>
      </w:tr>
      <w:tr w:rsidR="00832471" w14:paraId="36C88F6E" w14:textId="77777777" w:rsidTr="005D7EB4">
        <w:trPr>
          <w:jc w:val="center"/>
        </w:trPr>
        <w:tc>
          <w:tcPr>
            <w:tcW w:w="4247" w:type="dxa"/>
          </w:tcPr>
          <w:p w14:paraId="3EB8D416" w14:textId="77777777" w:rsidR="00832471" w:rsidRDefault="00832471" w:rsidP="00045E68">
            <w:pPr>
              <w:spacing w:line="438" w:lineRule="exact"/>
            </w:pPr>
            <w:r>
              <w:rPr>
                <w:rFonts w:hint="eastAsia"/>
              </w:rPr>
              <w:t>義肢装具</w:t>
            </w:r>
          </w:p>
        </w:tc>
        <w:tc>
          <w:tcPr>
            <w:tcW w:w="4247" w:type="dxa"/>
          </w:tcPr>
          <w:p w14:paraId="53AD349F" w14:textId="77777777" w:rsidR="00832471" w:rsidRDefault="00832471" w:rsidP="00045E68">
            <w:pPr>
              <w:spacing w:line="438" w:lineRule="exact"/>
            </w:pPr>
            <w:r>
              <w:rPr>
                <w:rFonts w:hint="eastAsia"/>
              </w:rPr>
              <w:t>TC168</w:t>
            </w:r>
          </w:p>
        </w:tc>
      </w:tr>
      <w:tr w:rsidR="00832471" w14:paraId="74214DBA" w14:textId="77777777" w:rsidTr="005D7EB4">
        <w:trPr>
          <w:jc w:val="center"/>
        </w:trPr>
        <w:tc>
          <w:tcPr>
            <w:tcW w:w="4247" w:type="dxa"/>
          </w:tcPr>
          <w:p w14:paraId="4733365E" w14:textId="77777777" w:rsidR="00832471" w:rsidRDefault="00832471" w:rsidP="00045E68">
            <w:pPr>
              <w:spacing w:line="438" w:lineRule="exact"/>
            </w:pPr>
            <w:r>
              <w:rPr>
                <w:rFonts w:hint="eastAsia"/>
              </w:rPr>
              <w:t>環境制御システム</w:t>
            </w:r>
          </w:p>
        </w:tc>
        <w:tc>
          <w:tcPr>
            <w:tcW w:w="4247" w:type="dxa"/>
          </w:tcPr>
          <w:p w14:paraId="12B991F6" w14:textId="77777777" w:rsidR="00832471" w:rsidRDefault="00832471" w:rsidP="00045E68">
            <w:pPr>
              <w:spacing w:line="438" w:lineRule="exact"/>
            </w:pPr>
            <w:r>
              <w:rPr>
                <w:rFonts w:hint="eastAsia"/>
              </w:rPr>
              <w:t>TC173</w:t>
            </w:r>
          </w:p>
        </w:tc>
      </w:tr>
      <w:tr w:rsidR="00832471" w14:paraId="67645B8B" w14:textId="77777777" w:rsidTr="005D7EB4">
        <w:trPr>
          <w:jc w:val="center"/>
        </w:trPr>
        <w:tc>
          <w:tcPr>
            <w:tcW w:w="4247" w:type="dxa"/>
          </w:tcPr>
          <w:p w14:paraId="3CAFBDB9" w14:textId="77777777" w:rsidR="00832471" w:rsidRDefault="00832471" w:rsidP="00045E68">
            <w:pPr>
              <w:spacing w:line="438" w:lineRule="exact"/>
            </w:pPr>
            <w:r>
              <w:rPr>
                <w:rFonts w:hint="eastAsia"/>
              </w:rPr>
              <w:t>視覚障害者用音響信号機</w:t>
            </w:r>
          </w:p>
        </w:tc>
        <w:tc>
          <w:tcPr>
            <w:tcW w:w="4247" w:type="dxa"/>
          </w:tcPr>
          <w:p w14:paraId="3D0E4470" w14:textId="77777777" w:rsidR="00832471" w:rsidRDefault="00832471" w:rsidP="00045E68">
            <w:pPr>
              <w:spacing w:line="438" w:lineRule="exact"/>
            </w:pPr>
            <w:r>
              <w:rPr>
                <w:rFonts w:hint="eastAsia"/>
              </w:rPr>
              <w:t>TC173/WG7</w:t>
            </w:r>
          </w:p>
        </w:tc>
      </w:tr>
    </w:tbl>
    <w:p w14:paraId="6530750C" w14:textId="01647003" w:rsidR="005D7EB4" w:rsidRDefault="005D7EB4" w:rsidP="00045E68">
      <w:pPr>
        <w:spacing w:line="438" w:lineRule="exact"/>
        <w:rPr>
          <w:b/>
        </w:rPr>
      </w:pPr>
      <w:r w:rsidRPr="00447484">
        <w:rPr>
          <w:rFonts w:hint="eastAsia"/>
          <w:b/>
        </w:rPr>
        <w:t>図1</w:t>
      </w:r>
      <w:r w:rsidRPr="00447484">
        <w:rPr>
          <w:b/>
        </w:rPr>
        <w:t>-</w:t>
      </w:r>
      <w:r>
        <w:rPr>
          <w:b/>
        </w:rPr>
        <w:t>10</w:t>
      </w:r>
      <w:r>
        <w:rPr>
          <w:rFonts w:hint="eastAsia"/>
          <w:b/>
        </w:rPr>
        <w:t xml:space="preserve">　</w:t>
      </w:r>
      <w:r w:rsidRPr="005D7EB4">
        <w:t xml:space="preserve"> </w:t>
      </w:r>
      <w:r w:rsidRPr="005D7EB4">
        <w:rPr>
          <w:b/>
        </w:rPr>
        <w:t>ISO　策定済（審議担当外も一部含む）</w:t>
      </w:r>
    </w:p>
    <w:p w14:paraId="25A4DE8C" w14:textId="00A7F683" w:rsidR="00832471" w:rsidRDefault="00832471" w:rsidP="00045E68">
      <w:pPr>
        <w:spacing w:line="438" w:lineRule="exact"/>
      </w:pPr>
    </w:p>
    <w:tbl>
      <w:tblPr>
        <w:tblStyle w:val="a9"/>
        <w:tblW w:w="0" w:type="auto"/>
        <w:jc w:val="center"/>
        <w:tblLook w:val="04A0" w:firstRow="1" w:lastRow="0" w:firstColumn="1" w:lastColumn="0" w:noHBand="0" w:noVBand="1"/>
      </w:tblPr>
      <w:tblGrid>
        <w:gridCol w:w="8494"/>
      </w:tblGrid>
      <w:tr w:rsidR="00832471" w14:paraId="6087A1A2" w14:textId="77777777" w:rsidTr="005D7EB4">
        <w:trPr>
          <w:jc w:val="center"/>
        </w:trPr>
        <w:tc>
          <w:tcPr>
            <w:tcW w:w="8494" w:type="dxa"/>
          </w:tcPr>
          <w:p w14:paraId="40FA61D3" w14:textId="77777777" w:rsidR="00832471" w:rsidRDefault="00832471" w:rsidP="00045E68">
            <w:pPr>
              <w:spacing w:line="438" w:lineRule="exact"/>
            </w:pPr>
            <w:r>
              <w:rPr>
                <w:rFonts w:hint="eastAsia"/>
              </w:rPr>
              <w:t>車いすシーティング</w:t>
            </w:r>
          </w:p>
        </w:tc>
      </w:tr>
      <w:tr w:rsidR="00832471" w14:paraId="097E75C8" w14:textId="77777777" w:rsidTr="005D7EB4">
        <w:trPr>
          <w:jc w:val="center"/>
        </w:trPr>
        <w:tc>
          <w:tcPr>
            <w:tcW w:w="8494" w:type="dxa"/>
          </w:tcPr>
          <w:p w14:paraId="4E50B6B7" w14:textId="77777777" w:rsidR="00832471" w:rsidRDefault="00832471" w:rsidP="00045E68">
            <w:pPr>
              <w:spacing w:line="438" w:lineRule="exact"/>
            </w:pPr>
            <w:r>
              <w:rPr>
                <w:rFonts w:hint="eastAsia"/>
              </w:rPr>
              <w:t>車いす試験方法</w:t>
            </w:r>
          </w:p>
        </w:tc>
      </w:tr>
      <w:tr w:rsidR="00832471" w14:paraId="6B663BC7" w14:textId="77777777" w:rsidTr="005D7EB4">
        <w:trPr>
          <w:jc w:val="center"/>
        </w:trPr>
        <w:tc>
          <w:tcPr>
            <w:tcW w:w="8494" w:type="dxa"/>
          </w:tcPr>
          <w:p w14:paraId="53793154" w14:textId="77777777" w:rsidR="00832471" w:rsidRDefault="00832471" w:rsidP="00045E68">
            <w:pPr>
              <w:spacing w:line="438" w:lineRule="exact"/>
            </w:pPr>
            <w:r>
              <w:rPr>
                <w:rFonts w:hint="eastAsia"/>
              </w:rPr>
              <w:t>視覚障害者用点字標識</w:t>
            </w:r>
          </w:p>
        </w:tc>
      </w:tr>
      <w:tr w:rsidR="00832471" w14:paraId="268538B2" w14:textId="77777777" w:rsidTr="005D7EB4">
        <w:trPr>
          <w:jc w:val="center"/>
        </w:trPr>
        <w:tc>
          <w:tcPr>
            <w:tcW w:w="8494" w:type="dxa"/>
          </w:tcPr>
          <w:p w14:paraId="4C104072" w14:textId="77777777" w:rsidR="00832471" w:rsidRDefault="00832471" w:rsidP="00045E68">
            <w:pPr>
              <w:spacing w:line="438" w:lineRule="exact"/>
            </w:pPr>
            <w:r>
              <w:rPr>
                <w:rFonts w:hint="eastAsia"/>
              </w:rPr>
              <w:t>病院用ベッド</w:t>
            </w:r>
          </w:p>
        </w:tc>
      </w:tr>
    </w:tbl>
    <w:p w14:paraId="41BB77F1" w14:textId="282A836B" w:rsidR="005D7EB4" w:rsidRDefault="005D7EB4" w:rsidP="00045E68">
      <w:pPr>
        <w:spacing w:line="438" w:lineRule="exact"/>
        <w:rPr>
          <w:b/>
        </w:rPr>
      </w:pPr>
      <w:r w:rsidRPr="00447484">
        <w:rPr>
          <w:rFonts w:hint="eastAsia"/>
          <w:b/>
        </w:rPr>
        <w:t>図1</w:t>
      </w:r>
      <w:r w:rsidRPr="00447484">
        <w:rPr>
          <w:b/>
        </w:rPr>
        <w:t>-</w:t>
      </w:r>
      <w:r>
        <w:rPr>
          <w:b/>
        </w:rPr>
        <w:t>11</w:t>
      </w:r>
      <w:r>
        <w:rPr>
          <w:rFonts w:hint="eastAsia"/>
          <w:b/>
        </w:rPr>
        <w:t xml:space="preserve">　</w:t>
      </w:r>
      <w:r w:rsidRPr="005D7EB4">
        <w:t xml:space="preserve"> </w:t>
      </w:r>
      <w:r w:rsidRPr="005D7EB4">
        <w:rPr>
          <w:rFonts w:hint="eastAsia"/>
          <w:b/>
        </w:rPr>
        <w:t>策定・改訂中（審議担当以外も一部含む）</w:t>
      </w:r>
    </w:p>
    <w:p w14:paraId="192250B6" w14:textId="292957AC" w:rsidR="00832471" w:rsidRDefault="00832471" w:rsidP="00045E68">
      <w:pPr>
        <w:spacing w:line="438" w:lineRule="exact"/>
      </w:pPr>
    </w:p>
    <w:tbl>
      <w:tblPr>
        <w:tblStyle w:val="a9"/>
        <w:tblW w:w="0" w:type="auto"/>
        <w:jc w:val="center"/>
        <w:tblLook w:val="04A0" w:firstRow="1" w:lastRow="0" w:firstColumn="1" w:lastColumn="0" w:noHBand="0" w:noVBand="1"/>
      </w:tblPr>
      <w:tblGrid>
        <w:gridCol w:w="5807"/>
        <w:gridCol w:w="2687"/>
      </w:tblGrid>
      <w:tr w:rsidR="00832471" w14:paraId="287D5F72" w14:textId="77777777" w:rsidTr="00A31105">
        <w:trPr>
          <w:jc w:val="center"/>
        </w:trPr>
        <w:tc>
          <w:tcPr>
            <w:tcW w:w="8494" w:type="dxa"/>
            <w:gridSpan w:val="2"/>
          </w:tcPr>
          <w:p w14:paraId="547F08B1" w14:textId="77777777" w:rsidR="00832471" w:rsidRDefault="00832471" w:rsidP="00045E68">
            <w:pPr>
              <w:spacing w:line="438" w:lineRule="exact"/>
            </w:pPr>
            <w:r>
              <w:rPr>
                <w:rFonts w:hint="eastAsia"/>
              </w:rPr>
              <w:t>貼付概数（H29年度）</w:t>
            </w:r>
          </w:p>
        </w:tc>
      </w:tr>
      <w:tr w:rsidR="00832471" w14:paraId="285D335E" w14:textId="77777777" w:rsidTr="00A31105">
        <w:trPr>
          <w:jc w:val="center"/>
        </w:trPr>
        <w:tc>
          <w:tcPr>
            <w:tcW w:w="5807" w:type="dxa"/>
          </w:tcPr>
          <w:p w14:paraId="6CC35687" w14:textId="77777777" w:rsidR="00832471" w:rsidRDefault="00832471" w:rsidP="00045E68">
            <w:pPr>
              <w:spacing w:line="438" w:lineRule="exact"/>
            </w:pPr>
            <w:r>
              <w:rPr>
                <w:rFonts w:hint="eastAsia"/>
              </w:rPr>
              <w:t>手動車いす</w:t>
            </w:r>
          </w:p>
        </w:tc>
        <w:tc>
          <w:tcPr>
            <w:tcW w:w="2687" w:type="dxa"/>
          </w:tcPr>
          <w:p w14:paraId="1CDB6923" w14:textId="77777777" w:rsidR="00832471" w:rsidRDefault="00832471" w:rsidP="00045E68">
            <w:pPr>
              <w:spacing w:line="438" w:lineRule="exact"/>
            </w:pPr>
            <w:r>
              <w:rPr>
                <w:rFonts w:hint="eastAsia"/>
              </w:rPr>
              <w:t>6</w:t>
            </w:r>
            <w:r>
              <w:t>1,746</w:t>
            </w:r>
            <w:r>
              <w:rPr>
                <w:rFonts w:hint="eastAsia"/>
              </w:rPr>
              <w:t>枚</w:t>
            </w:r>
          </w:p>
        </w:tc>
      </w:tr>
      <w:tr w:rsidR="00832471" w14:paraId="1B95C3CD" w14:textId="77777777" w:rsidTr="00A31105">
        <w:trPr>
          <w:jc w:val="center"/>
        </w:trPr>
        <w:tc>
          <w:tcPr>
            <w:tcW w:w="5807" w:type="dxa"/>
          </w:tcPr>
          <w:p w14:paraId="1A8853D9" w14:textId="77777777" w:rsidR="00832471" w:rsidRDefault="00832471" w:rsidP="00045E68">
            <w:pPr>
              <w:spacing w:line="438" w:lineRule="exact"/>
            </w:pPr>
            <w:r>
              <w:rPr>
                <w:rFonts w:hint="eastAsia"/>
              </w:rPr>
              <w:t>歩行補助車（シルバーカー）</w:t>
            </w:r>
          </w:p>
        </w:tc>
        <w:tc>
          <w:tcPr>
            <w:tcW w:w="2687" w:type="dxa"/>
          </w:tcPr>
          <w:p w14:paraId="7B05763C" w14:textId="77777777" w:rsidR="00832471" w:rsidRDefault="00832471" w:rsidP="00045E68">
            <w:pPr>
              <w:spacing w:line="438" w:lineRule="exact"/>
            </w:pPr>
            <w:r>
              <w:rPr>
                <w:rFonts w:hint="eastAsia"/>
              </w:rPr>
              <w:t>3</w:t>
            </w:r>
            <w:r>
              <w:t>09,302</w:t>
            </w:r>
            <w:r>
              <w:rPr>
                <w:rFonts w:hint="eastAsia"/>
              </w:rPr>
              <w:t>枚</w:t>
            </w:r>
          </w:p>
        </w:tc>
      </w:tr>
      <w:tr w:rsidR="00832471" w14:paraId="1EB1561C" w14:textId="77777777" w:rsidTr="00A31105">
        <w:trPr>
          <w:jc w:val="center"/>
        </w:trPr>
        <w:tc>
          <w:tcPr>
            <w:tcW w:w="5807" w:type="dxa"/>
          </w:tcPr>
          <w:p w14:paraId="5B854771" w14:textId="77777777" w:rsidR="00832471" w:rsidRDefault="00832471" w:rsidP="00045E68">
            <w:pPr>
              <w:spacing w:line="438" w:lineRule="exact"/>
            </w:pPr>
            <w:r>
              <w:rPr>
                <w:rFonts w:hint="eastAsia"/>
              </w:rPr>
              <w:t>歩行車（ロレータ、ウオーキングテーブル）</w:t>
            </w:r>
          </w:p>
        </w:tc>
        <w:tc>
          <w:tcPr>
            <w:tcW w:w="2687" w:type="dxa"/>
          </w:tcPr>
          <w:p w14:paraId="2312AE31" w14:textId="77777777" w:rsidR="00832471" w:rsidRDefault="00832471" w:rsidP="00045E68">
            <w:pPr>
              <w:spacing w:line="438" w:lineRule="exact"/>
            </w:pPr>
            <w:r>
              <w:rPr>
                <w:rFonts w:hint="eastAsia"/>
              </w:rPr>
              <w:t>3</w:t>
            </w:r>
            <w:r>
              <w:t>9,897</w:t>
            </w:r>
            <w:r>
              <w:rPr>
                <w:rFonts w:hint="eastAsia"/>
              </w:rPr>
              <w:t>枚</w:t>
            </w:r>
          </w:p>
        </w:tc>
      </w:tr>
      <w:tr w:rsidR="00832471" w14:paraId="2107125C" w14:textId="77777777" w:rsidTr="00A31105">
        <w:trPr>
          <w:jc w:val="center"/>
        </w:trPr>
        <w:tc>
          <w:tcPr>
            <w:tcW w:w="5807" w:type="dxa"/>
          </w:tcPr>
          <w:p w14:paraId="14412E84" w14:textId="77777777" w:rsidR="00832471" w:rsidRDefault="00832471" w:rsidP="00045E68">
            <w:pPr>
              <w:spacing w:line="438" w:lineRule="exact"/>
            </w:pPr>
            <w:r>
              <w:rPr>
                <w:rFonts w:hint="eastAsia"/>
              </w:rPr>
              <w:t>棒状つえ</w:t>
            </w:r>
          </w:p>
        </w:tc>
        <w:tc>
          <w:tcPr>
            <w:tcW w:w="2687" w:type="dxa"/>
          </w:tcPr>
          <w:p w14:paraId="23A2363A" w14:textId="77777777" w:rsidR="00832471" w:rsidRDefault="00832471" w:rsidP="00045E68">
            <w:pPr>
              <w:spacing w:line="438" w:lineRule="exact"/>
            </w:pPr>
            <w:r>
              <w:rPr>
                <w:rFonts w:hint="eastAsia"/>
              </w:rPr>
              <w:t>8</w:t>
            </w:r>
            <w:r>
              <w:t>56,341</w:t>
            </w:r>
            <w:r>
              <w:rPr>
                <w:rFonts w:hint="eastAsia"/>
              </w:rPr>
              <w:t>枚</w:t>
            </w:r>
          </w:p>
        </w:tc>
      </w:tr>
      <w:tr w:rsidR="00832471" w14:paraId="5697C31E" w14:textId="77777777" w:rsidTr="00A31105">
        <w:trPr>
          <w:jc w:val="center"/>
        </w:trPr>
        <w:tc>
          <w:tcPr>
            <w:tcW w:w="5807" w:type="dxa"/>
          </w:tcPr>
          <w:p w14:paraId="27580B3F" w14:textId="77777777" w:rsidR="00832471" w:rsidRDefault="00832471" w:rsidP="00045E68">
            <w:pPr>
              <w:spacing w:line="438" w:lineRule="exact"/>
            </w:pPr>
            <w:r>
              <w:rPr>
                <w:rFonts w:hint="eastAsia"/>
              </w:rPr>
              <w:t>簡易腰掛便座</w:t>
            </w:r>
          </w:p>
        </w:tc>
        <w:tc>
          <w:tcPr>
            <w:tcW w:w="2687" w:type="dxa"/>
          </w:tcPr>
          <w:p w14:paraId="77B42FB9" w14:textId="77777777" w:rsidR="00832471" w:rsidRDefault="00832471" w:rsidP="00045E68">
            <w:pPr>
              <w:spacing w:line="438" w:lineRule="exact"/>
            </w:pPr>
            <w:r>
              <w:rPr>
                <w:rFonts w:hint="eastAsia"/>
              </w:rPr>
              <w:t>4</w:t>
            </w:r>
            <w:r>
              <w:t>5,080</w:t>
            </w:r>
            <w:r>
              <w:rPr>
                <w:rFonts w:hint="eastAsia"/>
              </w:rPr>
              <w:t>枚</w:t>
            </w:r>
          </w:p>
        </w:tc>
      </w:tr>
      <w:tr w:rsidR="00832471" w14:paraId="5AB0D266" w14:textId="77777777" w:rsidTr="00A31105">
        <w:trPr>
          <w:jc w:val="center"/>
        </w:trPr>
        <w:tc>
          <w:tcPr>
            <w:tcW w:w="5807" w:type="dxa"/>
          </w:tcPr>
          <w:p w14:paraId="172539EE" w14:textId="77777777" w:rsidR="00832471" w:rsidRDefault="00832471" w:rsidP="00045E68">
            <w:pPr>
              <w:spacing w:line="438" w:lineRule="exact"/>
            </w:pPr>
            <w:r>
              <w:rPr>
                <w:rFonts w:hint="eastAsia"/>
              </w:rPr>
              <w:t>ポータブルトイレ</w:t>
            </w:r>
          </w:p>
        </w:tc>
        <w:tc>
          <w:tcPr>
            <w:tcW w:w="2687" w:type="dxa"/>
          </w:tcPr>
          <w:p w14:paraId="0A2C25BF" w14:textId="77777777" w:rsidR="00832471" w:rsidRDefault="00832471" w:rsidP="00045E68">
            <w:pPr>
              <w:spacing w:line="438" w:lineRule="exact"/>
            </w:pPr>
            <w:r>
              <w:rPr>
                <w:rFonts w:hint="eastAsia"/>
              </w:rPr>
              <w:t>2</w:t>
            </w:r>
            <w:r>
              <w:t>3,270</w:t>
            </w:r>
            <w:r>
              <w:rPr>
                <w:rFonts w:hint="eastAsia"/>
              </w:rPr>
              <w:t>枚</w:t>
            </w:r>
          </w:p>
        </w:tc>
      </w:tr>
      <w:tr w:rsidR="00832471" w14:paraId="7FA17E40" w14:textId="77777777" w:rsidTr="00A31105">
        <w:trPr>
          <w:jc w:val="center"/>
        </w:trPr>
        <w:tc>
          <w:tcPr>
            <w:tcW w:w="5807" w:type="dxa"/>
          </w:tcPr>
          <w:p w14:paraId="4C846DDE" w14:textId="77777777" w:rsidR="00832471" w:rsidRDefault="00832471" w:rsidP="00045E68">
            <w:pPr>
              <w:spacing w:line="438" w:lineRule="exact"/>
            </w:pPr>
            <w:r>
              <w:rPr>
                <w:rFonts w:hint="eastAsia"/>
              </w:rPr>
              <w:t>入浴用いす</w:t>
            </w:r>
          </w:p>
        </w:tc>
        <w:tc>
          <w:tcPr>
            <w:tcW w:w="2687" w:type="dxa"/>
          </w:tcPr>
          <w:p w14:paraId="0F77BD2F" w14:textId="77777777" w:rsidR="00832471" w:rsidRDefault="00832471" w:rsidP="00045E68">
            <w:pPr>
              <w:spacing w:line="438" w:lineRule="exact"/>
            </w:pPr>
            <w:r>
              <w:rPr>
                <w:rFonts w:hint="eastAsia"/>
              </w:rPr>
              <w:t>2</w:t>
            </w:r>
            <w:r>
              <w:t>,298</w:t>
            </w:r>
            <w:r>
              <w:rPr>
                <w:rFonts w:hint="eastAsia"/>
              </w:rPr>
              <w:t>枚</w:t>
            </w:r>
          </w:p>
        </w:tc>
      </w:tr>
    </w:tbl>
    <w:p w14:paraId="73EAF823" w14:textId="3991FE7E" w:rsidR="005D7EB4" w:rsidRDefault="005D7EB4" w:rsidP="00045E68">
      <w:pPr>
        <w:spacing w:line="438" w:lineRule="exact"/>
        <w:rPr>
          <w:b/>
        </w:rPr>
      </w:pPr>
      <w:r w:rsidRPr="00447484">
        <w:rPr>
          <w:rFonts w:hint="eastAsia"/>
          <w:b/>
        </w:rPr>
        <w:t>図1</w:t>
      </w:r>
      <w:r w:rsidRPr="00447484">
        <w:rPr>
          <w:b/>
        </w:rPr>
        <w:t>-</w:t>
      </w:r>
      <w:r>
        <w:rPr>
          <w:b/>
        </w:rPr>
        <w:t>11</w:t>
      </w:r>
      <w:r>
        <w:rPr>
          <w:rFonts w:hint="eastAsia"/>
          <w:b/>
        </w:rPr>
        <w:t xml:space="preserve">　</w:t>
      </w:r>
      <w:r w:rsidRPr="005D7EB4">
        <w:t xml:space="preserve"> </w:t>
      </w:r>
      <w:r w:rsidR="00A31105" w:rsidRPr="00A31105">
        <w:rPr>
          <w:b/>
        </w:rPr>
        <w:t>SG　策定済み</w:t>
      </w:r>
    </w:p>
    <w:p w14:paraId="717556B5" w14:textId="77777777" w:rsidR="00832471" w:rsidRPr="005D7EB4" w:rsidRDefault="00832471" w:rsidP="00045E68">
      <w:pPr>
        <w:spacing w:line="438" w:lineRule="exact"/>
      </w:pPr>
    </w:p>
    <w:p w14:paraId="6ACBF084" w14:textId="77777777" w:rsidR="008B5264" w:rsidRDefault="008B5264" w:rsidP="00045E68">
      <w:pPr>
        <w:spacing w:line="438" w:lineRule="exact"/>
      </w:pPr>
    </w:p>
    <w:p w14:paraId="72EC2FCE" w14:textId="77777777" w:rsidR="004D48AF" w:rsidRDefault="004D48AF" w:rsidP="00045E68">
      <w:pPr>
        <w:spacing w:line="438" w:lineRule="exact"/>
      </w:pPr>
    </w:p>
    <w:p w14:paraId="24281EFD" w14:textId="28353E4D" w:rsidR="00DC20D3" w:rsidRDefault="00DC20D3" w:rsidP="00045E68">
      <w:pPr>
        <w:spacing w:line="438" w:lineRule="exact"/>
      </w:pPr>
      <w:r>
        <w:rPr>
          <w:rFonts w:hint="eastAsia"/>
        </w:rPr>
        <w:lastRenderedPageBreak/>
        <w:t xml:space="preserve"> </w:t>
      </w:r>
      <w:r>
        <w:t xml:space="preserve">1.3  </w:t>
      </w:r>
      <w:r>
        <w:rPr>
          <w:rFonts w:hint="eastAsia"/>
        </w:rPr>
        <w:t>本論文の構成</w:t>
      </w:r>
    </w:p>
    <w:p w14:paraId="47FBB864" w14:textId="09DF7A4A" w:rsidR="00DC20D3" w:rsidRDefault="00DC20D3" w:rsidP="00045E68">
      <w:pPr>
        <w:spacing w:line="438" w:lineRule="exact"/>
      </w:pPr>
      <w:r>
        <w:rPr>
          <w:rFonts w:hint="eastAsia"/>
        </w:rPr>
        <w:t xml:space="preserve">序論以降では、以下のように述べていく。まず </w:t>
      </w:r>
      <w:r>
        <w:t>2</w:t>
      </w:r>
      <w:r>
        <w:rPr>
          <w:rFonts w:hint="eastAsia"/>
        </w:rPr>
        <w:t>章では</w:t>
      </w:r>
      <w:r w:rsidR="00F87DA6">
        <w:rPr>
          <w:rFonts w:hint="eastAsia"/>
        </w:rPr>
        <w:t>なぜ介護の中でも排泄に着目したのか、</w:t>
      </w:r>
      <w:r w:rsidR="004B1418">
        <w:rPr>
          <w:rFonts w:hint="eastAsia"/>
        </w:rPr>
        <w:t>排泄介護の重要性を述べていく。</w:t>
      </w:r>
      <w:r w:rsidR="004B1418">
        <w:t>3</w:t>
      </w:r>
      <w:r w:rsidR="004B1418">
        <w:rPr>
          <w:rFonts w:hint="eastAsia"/>
        </w:rPr>
        <w:t>章では、それを踏まえ、実際の開発ではどのように行なったかを述べていく。</w:t>
      </w:r>
      <w:r w:rsidR="002323A4">
        <w:rPr>
          <w:rFonts w:hint="eastAsia"/>
        </w:rPr>
        <w:t>また試作機を実際に施設で使用いただいた際のヒアリング内容を述べていく。</w:t>
      </w:r>
    </w:p>
    <w:p w14:paraId="5D6323DA" w14:textId="34DBC918" w:rsidR="002323A4" w:rsidRDefault="002323A4" w:rsidP="00045E68">
      <w:pPr>
        <w:spacing w:line="438" w:lineRule="exact"/>
      </w:pPr>
      <w:r>
        <w:t>4</w:t>
      </w:r>
      <w:r>
        <w:rPr>
          <w:rFonts w:hint="eastAsia"/>
        </w:rPr>
        <w:t>章では、製品を普及させていくにあたって、よりユーザーにベネフィットが伝わりやすいネーミングに変更するなど行なった。</w:t>
      </w:r>
    </w:p>
    <w:p w14:paraId="1978CD86" w14:textId="77777777" w:rsidR="004B1418" w:rsidRDefault="004B1418" w:rsidP="00045E68">
      <w:pPr>
        <w:spacing w:line="438" w:lineRule="exact"/>
      </w:pPr>
    </w:p>
    <w:p w14:paraId="1EDEC39D" w14:textId="77777777" w:rsidR="00F87DA6" w:rsidRDefault="00F87DA6" w:rsidP="00045E68">
      <w:pPr>
        <w:spacing w:line="438" w:lineRule="exact"/>
      </w:pPr>
    </w:p>
    <w:p w14:paraId="23D0E062" w14:textId="33D519D8" w:rsidR="008B5264" w:rsidRDefault="0038547A" w:rsidP="00045E68">
      <w:pPr>
        <w:spacing w:line="438" w:lineRule="exact"/>
      </w:pPr>
      <w:r>
        <w:t>1.4</w:t>
      </w:r>
      <w:r w:rsidR="00A31105">
        <w:rPr>
          <w:rFonts w:hint="eastAsia"/>
        </w:rPr>
        <w:t xml:space="preserve">　</w:t>
      </w:r>
      <w:r w:rsidR="0068704A">
        <w:rPr>
          <w:rFonts w:hint="eastAsia"/>
        </w:rPr>
        <w:t>福祉用具や</w:t>
      </w:r>
      <w:r>
        <w:rPr>
          <w:rFonts w:hint="eastAsia"/>
        </w:rPr>
        <w:t>介護機器の開発プロセス</w:t>
      </w:r>
    </w:p>
    <w:p w14:paraId="1B1C167E" w14:textId="214A1A0E" w:rsidR="0038547A" w:rsidRDefault="0038547A" w:rsidP="00045E68">
      <w:pPr>
        <w:spacing w:line="438" w:lineRule="exact"/>
      </w:pPr>
      <w:r>
        <w:rPr>
          <w:rFonts w:hint="eastAsia"/>
        </w:rPr>
        <w:t>これまで述べてきた通り、福祉用具には様々な種類の製品が、様々な目的別に開発されている。またそれを導入するための金銭的支援や制度も多岐にわたっている。このことから、福祉介護の現場に技術を導入する際は、ユーザーへの細やかな理解と使用シーンの具体化が重要である。</w:t>
      </w:r>
    </w:p>
    <w:p w14:paraId="49C736BD" w14:textId="665FD12E" w:rsidR="00832471" w:rsidRDefault="0068704A" w:rsidP="00045E68">
      <w:pPr>
        <w:spacing w:line="438" w:lineRule="exact"/>
      </w:pPr>
      <w:r>
        <w:rPr>
          <w:rFonts w:hint="eastAsia"/>
        </w:rPr>
        <w:t>本研究では、著者自らが開発した、高齢者障害者がベッド上で排泄した際に、排泄を通知するシステム「排泄検知システム」（以下本システム）を題材に、福祉用具や介護機器における開発プロセスを提案する。</w:t>
      </w:r>
    </w:p>
    <w:p w14:paraId="14C12850" w14:textId="2FA78833" w:rsidR="00832471" w:rsidRPr="00832471" w:rsidRDefault="00832471" w:rsidP="00045E68">
      <w:pPr>
        <w:widowControl/>
        <w:spacing w:line="438" w:lineRule="exact"/>
        <w:rPr>
          <w:rFonts w:ascii="ＭＳ 明朝" w:eastAsia="ＭＳ 明朝" w:hAnsi="ＭＳ 明朝" w:cs="Times New Roman"/>
          <w:kern w:val="0"/>
          <w:sz w:val="20"/>
          <w:szCs w:val="20"/>
        </w:rPr>
      </w:pPr>
      <w:r>
        <w:rPr>
          <w:rFonts w:ascii="ＭＳ 明朝" w:eastAsia="ＭＳ 明朝" w:hAnsi="ＭＳ 明朝" w:cs="Times New Roman"/>
          <w:noProof/>
          <w:kern w:val="0"/>
          <w:sz w:val="20"/>
          <w:szCs w:val="20"/>
        </w:rPr>
        <w:drawing>
          <wp:inline distT="0" distB="0" distL="0" distR="0" wp14:anchorId="3CF81818" wp14:editId="725C9F7F">
            <wp:extent cx="4797441" cy="2634295"/>
            <wp:effectExtent l="0" t="0" r="3175" b="7620"/>
            <wp:docPr id="6" name="図 1" descr="https://helppad.jp/wp-content/themes/helppad_theme/assets/img/sec01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pad.jp/wp-content/themes/helppad_theme/assets/img/sec01_ma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8207" cy="2634716"/>
                    </a:xfrm>
                    <a:prstGeom prst="rect">
                      <a:avLst/>
                    </a:prstGeom>
                    <a:noFill/>
                    <a:ln>
                      <a:noFill/>
                    </a:ln>
                  </pic:spPr>
                </pic:pic>
              </a:graphicData>
            </a:graphic>
          </wp:inline>
        </w:drawing>
      </w:r>
    </w:p>
    <w:p w14:paraId="2339D4D2" w14:textId="77777777" w:rsidR="00832471" w:rsidRDefault="00832471" w:rsidP="00045E68">
      <w:pPr>
        <w:spacing w:line="438" w:lineRule="exact"/>
      </w:pPr>
    </w:p>
    <w:p w14:paraId="3868202D" w14:textId="77777777" w:rsidR="0068704A" w:rsidRDefault="0068704A" w:rsidP="00045E68">
      <w:pPr>
        <w:spacing w:line="438" w:lineRule="exact"/>
      </w:pPr>
      <w:r>
        <w:rPr>
          <w:rFonts w:hint="eastAsia"/>
        </w:rPr>
        <w:t>福祉用具や介護機器開発の困難な点として、以下を列挙する。</w:t>
      </w:r>
    </w:p>
    <w:p w14:paraId="6093F898" w14:textId="77777777" w:rsidR="0068704A" w:rsidRDefault="0068704A" w:rsidP="00045E68">
      <w:pPr>
        <w:spacing w:line="438" w:lineRule="exact"/>
      </w:pPr>
    </w:p>
    <w:p w14:paraId="27B4CB7E" w14:textId="33FAA2C6" w:rsidR="0068704A" w:rsidRDefault="0068704A" w:rsidP="00045E68">
      <w:pPr>
        <w:spacing w:line="438" w:lineRule="exact"/>
      </w:pPr>
      <w:r>
        <w:rPr>
          <w:rFonts w:hint="eastAsia"/>
        </w:rPr>
        <w:t>＜開発困難な点＞</w:t>
      </w:r>
    </w:p>
    <w:p w14:paraId="314361B8" w14:textId="789F05B6" w:rsidR="0068704A" w:rsidRDefault="0068704A" w:rsidP="00045E68">
      <w:pPr>
        <w:pStyle w:val="a4"/>
        <w:numPr>
          <w:ilvl w:val="0"/>
          <w:numId w:val="4"/>
        </w:numPr>
        <w:spacing w:line="438" w:lineRule="exact"/>
        <w:ind w:leftChars="0" w:left="0" w:firstLine="0"/>
      </w:pPr>
      <w:r>
        <w:rPr>
          <w:rFonts w:hint="eastAsia"/>
        </w:rPr>
        <w:t>ステークホルダーが</w:t>
      </w:r>
      <w:r w:rsidR="003D2595">
        <w:rPr>
          <w:rFonts w:hint="eastAsia"/>
        </w:rPr>
        <w:t>複数人</w:t>
      </w:r>
      <w:r>
        <w:rPr>
          <w:rFonts w:hint="eastAsia"/>
        </w:rPr>
        <w:t>存在する</w:t>
      </w:r>
    </w:p>
    <w:p w14:paraId="5A7D20D0" w14:textId="7F3782D2" w:rsidR="0068704A" w:rsidRDefault="003D2595" w:rsidP="00045E68">
      <w:pPr>
        <w:pStyle w:val="a4"/>
        <w:spacing w:line="438" w:lineRule="exact"/>
        <w:ind w:leftChars="0" w:left="0"/>
      </w:pPr>
      <w:r>
        <w:rPr>
          <w:rFonts w:hint="eastAsia"/>
        </w:rPr>
        <w:t>福祉用具や介護機器においては、福祉用具自体の恩恵を受ける者（＝受益者）と、実際に福祉用具を使う者（＝使用者）と、福祉用具自体の費用を支払う者（＝購買者）が分かれる。</w:t>
      </w:r>
    </w:p>
    <w:p w14:paraId="2567AFBA" w14:textId="5801ECDA" w:rsidR="003D2595" w:rsidRDefault="003D2595" w:rsidP="00045E68">
      <w:pPr>
        <w:spacing w:line="438" w:lineRule="exact"/>
      </w:pPr>
      <w:r>
        <w:rPr>
          <w:rFonts w:hint="eastAsia"/>
        </w:rPr>
        <w:t xml:space="preserve">　　そのため、受益者と使用者、購買者それぞれのニーズを満たす機能設定、使いやすさ、コスト感のバランスが重要となる。</w:t>
      </w:r>
    </w:p>
    <w:p w14:paraId="499CE87E" w14:textId="61AE5C0D" w:rsidR="002560EF" w:rsidRDefault="002560EF" w:rsidP="00045E68">
      <w:pPr>
        <w:spacing w:line="438" w:lineRule="exact"/>
      </w:pPr>
    </w:p>
    <w:p w14:paraId="7E60463D" w14:textId="410C2797" w:rsidR="0038547A" w:rsidRDefault="00B422FB" w:rsidP="00045E68">
      <w:pPr>
        <w:spacing w:line="438" w:lineRule="exact"/>
      </w:pPr>
      <w:r>
        <w:rPr>
          <w:rFonts w:hint="eastAsia"/>
          <w:noProof/>
        </w:rPr>
        <w:drawing>
          <wp:inline distT="0" distB="0" distL="0" distR="0" wp14:anchorId="24283705" wp14:editId="6288372C">
            <wp:extent cx="3589118" cy="3269774"/>
            <wp:effectExtent l="0" t="0" r="0" b="6985"/>
            <wp:docPr id="7" name="図 7" descr="Macintosh HD:Users:wieyoshimi:Desktop:スクリーンショット 0030-10-22 13.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ieyoshimi:Desktop:スクリーンショット 0030-10-22 13.47.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9118" cy="3269774"/>
                    </a:xfrm>
                    <a:prstGeom prst="rect">
                      <a:avLst/>
                    </a:prstGeom>
                    <a:noFill/>
                    <a:ln>
                      <a:noFill/>
                    </a:ln>
                  </pic:spPr>
                </pic:pic>
              </a:graphicData>
            </a:graphic>
          </wp:inline>
        </w:drawing>
      </w:r>
    </w:p>
    <w:p w14:paraId="594D1460" w14:textId="44368C00" w:rsidR="00A82342" w:rsidRDefault="00A82342" w:rsidP="00045E68">
      <w:pPr>
        <w:spacing w:line="438" w:lineRule="exact"/>
        <w:rPr>
          <w:b/>
        </w:rPr>
      </w:pPr>
      <w:r w:rsidRPr="00447484">
        <w:rPr>
          <w:rFonts w:hint="eastAsia"/>
          <w:b/>
        </w:rPr>
        <w:lastRenderedPageBreak/>
        <w:t>図1</w:t>
      </w:r>
      <w:r w:rsidRPr="00447484">
        <w:rPr>
          <w:b/>
        </w:rPr>
        <w:t>-</w:t>
      </w:r>
      <w:r>
        <w:rPr>
          <w:b/>
        </w:rPr>
        <w:t>14</w:t>
      </w:r>
      <w:r>
        <w:rPr>
          <w:rFonts w:hint="eastAsia"/>
          <w:b/>
        </w:rPr>
        <w:t xml:space="preserve">　</w:t>
      </w:r>
      <w:r w:rsidRPr="00A82342">
        <w:rPr>
          <w:rFonts w:hint="eastAsia"/>
          <w:b/>
        </w:rPr>
        <w:t>受益者、使用者、購買者の</w:t>
      </w:r>
      <w:r w:rsidRPr="00A82342">
        <w:rPr>
          <w:b/>
        </w:rPr>
        <w:t>3者それぞれのニーズを満たす必要がある</w:t>
      </w:r>
      <w:r w:rsidRPr="005D7EB4">
        <w:t xml:space="preserve"> </w:t>
      </w:r>
    </w:p>
    <w:p w14:paraId="3FA0CF8A" w14:textId="77777777" w:rsidR="0038547A" w:rsidRDefault="0038547A" w:rsidP="00045E68">
      <w:pPr>
        <w:spacing w:line="438" w:lineRule="exact"/>
      </w:pPr>
    </w:p>
    <w:p w14:paraId="1746B967" w14:textId="4BB105D8" w:rsidR="0038547A" w:rsidRDefault="00C44D93" w:rsidP="00045E68">
      <w:pPr>
        <w:spacing w:line="438" w:lineRule="exact"/>
      </w:pPr>
      <w:r>
        <w:rPr>
          <w:rFonts w:hint="eastAsia"/>
        </w:rPr>
        <w:t>またこれらのバランスを取るために、介護現場の丁寧なリサーチと、それに基づいた開発、また使用方法をユーザに適切に伝える工夫をおこなってきた。本研究ではそれらの</w:t>
      </w:r>
      <w:r w:rsidR="007B3D56">
        <w:rPr>
          <w:rFonts w:hint="eastAsia"/>
        </w:rPr>
        <w:t>プロセスが製品化においてどのような効果をもたらしたかを検証する。</w:t>
      </w:r>
    </w:p>
    <w:p w14:paraId="25677FAD" w14:textId="2F96CC96" w:rsidR="0038547A" w:rsidRDefault="0038547A" w:rsidP="00045E68">
      <w:pPr>
        <w:spacing w:line="438" w:lineRule="exact"/>
      </w:pPr>
    </w:p>
    <w:p w14:paraId="473374E7" w14:textId="2C26023B" w:rsidR="00230607" w:rsidRDefault="00230607" w:rsidP="00045E68">
      <w:pPr>
        <w:pStyle w:val="a4"/>
        <w:numPr>
          <w:ilvl w:val="0"/>
          <w:numId w:val="4"/>
        </w:numPr>
        <w:spacing w:line="438" w:lineRule="exact"/>
        <w:ind w:leftChars="0" w:left="0" w:firstLine="0"/>
      </w:pPr>
      <w:r>
        <w:rPr>
          <w:rFonts w:hint="eastAsia"/>
        </w:rPr>
        <w:t>使用シーンの理解が困難</w:t>
      </w:r>
    </w:p>
    <w:p w14:paraId="511BA216" w14:textId="17600A0A" w:rsidR="00230607" w:rsidRDefault="00230607" w:rsidP="00045E68">
      <w:pPr>
        <w:pStyle w:val="a4"/>
        <w:spacing w:line="438" w:lineRule="exact"/>
        <w:ind w:leftChars="0" w:left="0"/>
      </w:pPr>
      <w:r>
        <w:rPr>
          <w:rFonts w:hint="eastAsia"/>
        </w:rPr>
        <w:t>介護現場での使用シーンを理解する上で、健常者の一般的な考えは通用しない。</w:t>
      </w:r>
    </w:p>
    <w:p w14:paraId="37875695" w14:textId="62B662C2" w:rsidR="00230607" w:rsidRDefault="00230607" w:rsidP="00045E68">
      <w:pPr>
        <w:pStyle w:val="a4"/>
        <w:spacing w:line="438" w:lineRule="exact"/>
        <w:ind w:leftChars="0" w:left="0"/>
      </w:pPr>
      <w:r>
        <w:rPr>
          <w:rFonts w:hint="eastAsia"/>
        </w:rPr>
        <w:t>たとえば著者開発の排泄の場合、健常者であればある一定量を勢いよく排泄することは可能だが、高齢者障害者の場合、膀胱や肛門括約筋の締まりが悪く、頻尿や常時便漏れの状態に陥る。こういった介護現場での使用ならではの状況把握を丁寧に行う必要がある。</w:t>
      </w:r>
    </w:p>
    <w:p w14:paraId="0BA233A7" w14:textId="77777777" w:rsidR="00230607" w:rsidRDefault="00230607" w:rsidP="00045E68">
      <w:pPr>
        <w:spacing w:line="438" w:lineRule="exact"/>
      </w:pPr>
    </w:p>
    <w:p w14:paraId="5E116FB6" w14:textId="6EED4A3C" w:rsidR="00230607" w:rsidRDefault="00230607" w:rsidP="00045E68">
      <w:pPr>
        <w:spacing w:line="438" w:lineRule="exact"/>
      </w:pPr>
      <w:r>
        <w:t xml:space="preserve">3. </w:t>
      </w:r>
      <w:r w:rsidR="00353588">
        <w:rPr>
          <w:rFonts w:hint="eastAsia"/>
        </w:rPr>
        <w:t>生活そのものをデザインする認識をもつ</w:t>
      </w:r>
      <w:r>
        <w:t xml:space="preserve"> </w:t>
      </w:r>
    </w:p>
    <w:p w14:paraId="0E99D635" w14:textId="19875C2A" w:rsidR="0038547A" w:rsidRDefault="00353588" w:rsidP="00045E68">
      <w:pPr>
        <w:spacing w:line="438" w:lineRule="exact"/>
      </w:pPr>
      <w:r>
        <w:rPr>
          <w:rFonts w:hint="eastAsia"/>
        </w:rPr>
        <w:t>介護機器や福祉用具の宿命だが、生活上困っている部分を補完・支援するゆえに、プロダクトの完成度はそのままユーザーの生活の質に直結する。あらゆるプロダクトデザインが本来そうだとは思うが、福祉用具はマイナスをゼロに、もしくはマイナスをプラスにする役目から、プロダクトに対するユーザーの期待も大きなものとなる。ゆえに開発段階から、ユーザーの日々の生活状況をつぶさに洗い出し、それをプロダクトの仕様に反映させて行く必要がある。</w:t>
      </w:r>
    </w:p>
    <w:p w14:paraId="12831BC9" w14:textId="77777777" w:rsidR="00353588" w:rsidRDefault="00353588" w:rsidP="00045E68">
      <w:pPr>
        <w:spacing w:line="438" w:lineRule="exact"/>
      </w:pPr>
    </w:p>
    <w:p w14:paraId="4ACDAC36" w14:textId="49A635D7" w:rsidR="00353588" w:rsidRDefault="00353588" w:rsidP="00045E68">
      <w:pPr>
        <w:spacing w:line="438" w:lineRule="exact"/>
      </w:pPr>
      <w:r>
        <w:rPr>
          <w:rFonts w:hint="eastAsia"/>
        </w:rPr>
        <w:t>上記</w:t>
      </w:r>
      <w:r>
        <w:t>3</w:t>
      </w:r>
      <w:r>
        <w:rPr>
          <w:rFonts w:hint="eastAsia"/>
        </w:rPr>
        <w:t>つのようなプロダクト開発における難しさを考慮し、著者がどのようなプロセスで開発をおこなってきたか、次章以降で記述して行く。</w:t>
      </w:r>
    </w:p>
    <w:p w14:paraId="3EBB783C" w14:textId="77777777" w:rsidR="0038547A" w:rsidRDefault="0038547A" w:rsidP="00045E68">
      <w:pPr>
        <w:spacing w:line="438" w:lineRule="exact"/>
      </w:pPr>
    </w:p>
    <w:p w14:paraId="39006C7D" w14:textId="77777777" w:rsidR="0038547A" w:rsidRPr="00FD6C14" w:rsidRDefault="0038547A" w:rsidP="00045E68">
      <w:pPr>
        <w:spacing w:line="438" w:lineRule="exact"/>
      </w:pPr>
    </w:p>
    <w:p w14:paraId="604ED751" w14:textId="77777777" w:rsidR="0038547A" w:rsidRDefault="0038547A" w:rsidP="00045E68">
      <w:pPr>
        <w:spacing w:line="438" w:lineRule="exact"/>
      </w:pPr>
    </w:p>
    <w:p w14:paraId="4BA72B72" w14:textId="77777777" w:rsidR="0038547A" w:rsidRDefault="0038547A" w:rsidP="00045E68">
      <w:pPr>
        <w:spacing w:line="438" w:lineRule="exact"/>
      </w:pPr>
    </w:p>
    <w:p w14:paraId="673A9944" w14:textId="77777777" w:rsidR="0038547A" w:rsidRDefault="0038547A" w:rsidP="00045E68">
      <w:pPr>
        <w:spacing w:line="438" w:lineRule="exact"/>
      </w:pPr>
    </w:p>
    <w:p w14:paraId="4E16B246" w14:textId="77777777" w:rsidR="0038547A" w:rsidRDefault="0038547A" w:rsidP="00045E68">
      <w:pPr>
        <w:spacing w:line="438" w:lineRule="exact"/>
      </w:pPr>
    </w:p>
    <w:p w14:paraId="57C208D6" w14:textId="77777777" w:rsidR="0038547A" w:rsidRDefault="0038547A" w:rsidP="00045E68">
      <w:pPr>
        <w:spacing w:line="438" w:lineRule="exact"/>
      </w:pPr>
    </w:p>
    <w:p w14:paraId="1F3CDB35" w14:textId="77777777" w:rsidR="008B5264" w:rsidRDefault="008B5264" w:rsidP="00045E68">
      <w:pPr>
        <w:spacing w:line="438" w:lineRule="exact"/>
      </w:pPr>
    </w:p>
    <w:p w14:paraId="7CB23E4B" w14:textId="77777777" w:rsidR="008B5264" w:rsidRDefault="008B5264" w:rsidP="00045E68">
      <w:pPr>
        <w:spacing w:line="438" w:lineRule="exact"/>
      </w:pPr>
    </w:p>
    <w:p w14:paraId="5D0CAC5E" w14:textId="77777777" w:rsidR="008B5264" w:rsidRDefault="008B5264" w:rsidP="00045E68">
      <w:pPr>
        <w:spacing w:line="438" w:lineRule="exact"/>
      </w:pPr>
    </w:p>
    <w:p w14:paraId="4A3D8C5B" w14:textId="77777777" w:rsidR="008B5264" w:rsidRDefault="008B5264" w:rsidP="00045E68">
      <w:pPr>
        <w:spacing w:line="438" w:lineRule="exact"/>
      </w:pPr>
    </w:p>
    <w:p w14:paraId="7C301809" w14:textId="6417C45F" w:rsidR="0038547A" w:rsidRDefault="0038547A" w:rsidP="00045E68">
      <w:pPr>
        <w:tabs>
          <w:tab w:val="left" w:pos="3345"/>
        </w:tabs>
        <w:spacing w:line="438" w:lineRule="exact"/>
      </w:pPr>
    </w:p>
    <w:p w14:paraId="05B15119" w14:textId="77777777" w:rsidR="002457B7" w:rsidRDefault="002457B7" w:rsidP="00045E68">
      <w:pPr>
        <w:tabs>
          <w:tab w:val="left" w:pos="3345"/>
        </w:tabs>
        <w:spacing w:line="438" w:lineRule="exact"/>
      </w:pPr>
    </w:p>
    <w:p w14:paraId="7E80CD46" w14:textId="77777777" w:rsidR="002457B7" w:rsidRDefault="002457B7" w:rsidP="00045E68">
      <w:pPr>
        <w:tabs>
          <w:tab w:val="left" w:pos="3345"/>
        </w:tabs>
        <w:spacing w:line="438" w:lineRule="exact"/>
      </w:pPr>
    </w:p>
    <w:p w14:paraId="2E4FE22E" w14:textId="77777777" w:rsidR="002457B7" w:rsidRDefault="002457B7" w:rsidP="00045E68">
      <w:pPr>
        <w:tabs>
          <w:tab w:val="left" w:pos="3345"/>
        </w:tabs>
        <w:spacing w:line="438" w:lineRule="exact"/>
      </w:pPr>
    </w:p>
    <w:p w14:paraId="49A4B9FB" w14:textId="77777777" w:rsidR="002457B7" w:rsidRDefault="002457B7" w:rsidP="00045E68">
      <w:pPr>
        <w:tabs>
          <w:tab w:val="left" w:pos="3345"/>
        </w:tabs>
        <w:spacing w:line="438" w:lineRule="exact"/>
      </w:pPr>
    </w:p>
    <w:p w14:paraId="220B4129" w14:textId="77777777" w:rsidR="00353588" w:rsidRDefault="00353588" w:rsidP="00045E68">
      <w:pPr>
        <w:tabs>
          <w:tab w:val="left" w:pos="3345"/>
        </w:tabs>
        <w:spacing w:line="438" w:lineRule="exact"/>
      </w:pPr>
    </w:p>
    <w:p w14:paraId="031FF439" w14:textId="77777777" w:rsidR="002323A4" w:rsidRDefault="002323A4" w:rsidP="00045E68">
      <w:pPr>
        <w:tabs>
          <w:tab w:val="left" w:pos="3345"/>
        </w:tabs>
        <w:spacing w:line="438" w:lineRule="exact"/>
      </w:pPr>
    </w:p>
    <w:p w14:paraId="7CBE186C" w14:textId="6BF21445" w:rsidR="0038547A" w:rsidRPr="00667229" w:rsidRDefault="0038547A" w:rsidP="00045E68">
      <w:pPr>
        <w:spacing w:line="438" w:lineRule="exact"/>
        <w:rPr>
          <w:b/>
          <w:sz w:val="32"/>
          <w:szCs w:val="32"/>
        </w:rPr>
      </w:pPr>
      <w:r>
        <w:rPr>
          <w:rFonts w:hint="eastAsia"/>
          <w:b/>
          <w:sz w:val="32"/>
          <w:szCs w:val="32"/>
        </w:rPr>
        <w:t>第</w:t>
      </w:r>
      <w:r>
        <w:rPr>
          <w:b/>
          <w:sz w:val="32"/>
          <w:szCs w:val="32"/>
        </w:rPr>
        <w:t>2</w:t>
      </w:r>
      <w:r>
        <w:rPr>
          <w:rFonts w:hint="eastAsia"/>
          <w:b/>
          <w:sz w:val="32"/>
          <w:szCs w:val="32"/>
        </w:rPr>
        <w:t xml:space="preserve">章　</w:t>
      </w:r>
      <w:bookmarkStart w:id="20" w:name="_Hlk528228864"/>
      <w:r w:rsidR="002457B7">
        <w:rPr>
          <w:rFonts w:hint="eastAsia"/>
          <w:b/>
          <w:sz w:val="32"/>
          <w:szCs w:val="32"/>
        </w:rPr>
        <w:t>介護現場における排泄ケアの</w:t>
      </w:r>
      <w:r w:rsidR="00C35C63">
        <w:rPr>
          <w:rFonts w:hint="eastAsia"/>
          <w:b/>
          <w:sz w:val="32"/>
          <w:szCs w:val="32"/>
        </w:rPr>
        <w:t>調査</w:t>
      </w:r>
      <w:bookmarkEnd w:id="20"/>
    </w:p>
    <w:p w14:paraId="23BBF2C1" w14:textId="77777777" w:rsidR="0038547A" w:rsidRDefault="0038547A" w:rsidP="00045E68">
      <w:pPr>
        <w:spacing w:line="438" w:lineRule="exact"/>
      </w:pPr>
    </w:p>
    <w:p w14:paraId="7C5C91FA" w14:textId="77777777" w:rsidR="0038547A" w:rsidRDefault="0038547A" w:rsidP="00045E68">
      <w:pPr>
        <w:spacing w:line="438" w:lineRule="exact"/>
      </w:pPr>
    </w:p>
    <w:p w14:paraId="0659290C" w14:textId="77777777" w:rsidR="0038547A" w:rsidRDefault="0038547A" w:rsidP="00045E68">
      <w:pPr>
        <w:spacing w:line="438" w:lineRule="exact"/>
      </w:pPr>
    </w:p>
    <w:p w14:paraId="25886357" w14:textId="77777777" w:rsidR="0038547A" w:rsidRDefault="0038547A" w:rsidP="00045E68">
      <w:pPr>
        <w:spacing w:line="438" w:lineRule="exact"/>
      </w:pPr>
    </w:p>
    <w:p w14:paraId="7C57B9FF" w14:textId="77777777" w:rsidR="0038547A" w:rsidRDefault="0038547A" w:rsidP="00045E68">
      <w:pPr>
        <w:spacing w:line="438" w:lineRule="exact"/>
      </w:pPr>
    </w:p>
    <w:p w14:paraId="4C877115" w14:textId="77777777" w:rsidR="0038547A" w:rsidRDefault="0038547A" w:rsidP="00045E68">
      <w:pPr>
        <w:spacing w:line="438" w:lineRule="exact"/>
      </w:pPr>
    </w:p>
    <w:p w14:paraId="030A1FCE" w14:textId="77777777" w:rsidR="0038547A" w:rsidRDefault="0038547A" w:rsidP="00045E68">
      <w:pPr>
        <w:spacing w:line="438" w:lineRule="exact"/>
      </w:pPr>
    </w:p>
    <w:p w14:paraId="3672C7E7" w14:textId="77777777" w:rsidR="0038547A" w:rsidRDefault="0038547A" w:rsidP="00045E68">
      <w:pPr>
        <w:spacing w:line="438" w:lineRule="exact"/>
      </w:pPr>
    </w:p>
    <w:p w14:paraId="6C6BA6E2" w14:textId="77777777" w:rsidR="0038547A" w:rsidRDefault="0038547A" w:rsidP="00045E68">
      <w:pPr>
        <w:spacing w:line="438" w:lineRule="exact"/>
      </w:pPr>
    </w:p>
    <w:p w14:paraId="78EE2542" w14:textId="77777777" w:rsidR="0038547A" w:rsidRDefault="0038547A" w:rsidP="00045E68">
      <w:pPr>
        <w:spacing w:line="438" w:lineRule="exact"/>
      </w:pPr>
    </w:p>
    <w:p w14:paraId="63184A3D" w14:textId="77777777" w:rsidR="0038547A" w:rsidRDefault="0038547A" w:rsidP="00045E68">
      <w:pPr>
        <w:spacing w:line="438" w:lineRule="exact"/>
      </w:pPr>
    </w:p>
    <w:p w14:paraId="35E4EA57" w14:textId="77777777" w:rsidR="0038547A" w:rsidRDefault="0038547A" w:rsidP="00045E68">
      <w:pPr>
        <w:spacing w:line="438" w:lineRule="exact"/>
      </w:pPr>
    </w:p>
    <w:p w14:paraId="29FEDFD4" w14:textId="77777777" w:rsidR="0038547A" w:rsidRDefault="0038547A" w:rsidP="00045E68">
      <w:pPr>
        <w:spacing w:line="438" w:lineRule="exact"/>
      </w:pPr>
    </w:p>
    <w:p w14:paraId="31DD81C9" w14:textId="77777777" w:rsidR="0038547A" w:rsidRDefault="0038547A" w:rsidP="00045E68">
      <w:pPr>
        <w:spacing w:line="438" w:lineRule="exact"/>
      </w:pPr>
    </w:p>
    <w:p w14:paraId="19C8D796" w14:textId="77777777" w:rsidR="0038547A" w:rsidRDefault="0038547A" w:rsidP="00045E68">
      <w:pPr>
        <w:spacing w:line="438" w:lineRule="exact"/>
      </w:pPr>
    </w:p>
    <w:p w14:paraId="6378B160" w14:textId="77777777" w:rsidR="00194C27" w:rsidRDefault="00194C27" w:rsidP="00045E68">
      <w:pPr>
        <w:spacing w:line="438" w:lineRule="exact"/>
      </w:pPr>
    </w:p>
    <w:p w14:paraId="2839A78A" w14:textId="77777777" w:rsidR="00194C27" w:rsidRDefault="00194C27" w:rsidP="00045E68">
      <w:pPr>
        <w:spacing w:line="438" w:lineRule="exact"/>
      </w:pPr>
    </w:p>
    <w:p w14:paraId="46DD0FAE" w14:textId="77777777" w:rsidR="00194C27" w:rsidRDefault="00194C27" w:rsidP="00045E68">
      <w:pPr>
        <w:spacing w:line="438" w:lineRule="exact"/>
      </w:pPr>
    </w:p>
    <w:p w14:paraId="5BF8E746" w14:textId="5F0BA322" w:rsidR="002323A4" w:rsidRDefault="002323A4" w:rsidP="00045E68">
      <w:pPr>
        <w:pStyle w:val="a4"/>
        <w:numPr>
          <w:ilvl w:val="1"/>
          <w:numId w:val="4"/>
        </w:numPr>
        <w:spacing w:line="438" w:lineRule="exact"/>
        <w:ind w:leftChars="0" w:left="0" w:firstLine="0"/>
      </w:pPr>
      <w:r>
        <w:rPr>
          <w:rFonts w:hint="eastAsia"/>
        </w:rPr>
        <w:t>排泄ケアに着目した理由</w:t>
      </w:r>
    </w:p>
    <w:p w14:paraId="06E9B15C" w14:textId="3DBBA3A9" w:rsidR="002323A4" w:rsidRDefault="002323A4" w:rsidP="00045E68">
      <w:pPr>
        <w:spacing w:line="438" w:lineRule="exact"/>
      </w:pPr>
      <w:r>
        <w:rPr>
          <w:rFonts w:hint="eastAsia"/>
        </w:rPr>
        <w:t>介護現場において、排泄ケアは重要である。一人で排泄できることは個々人の尊厳に関わり、自力での排泄が困難になると、高齢者障害者の</w:t>
      </w:r>
      <w:r>
        <w:t>ADL</w:t>
      </w:r>
      <w:r>
        <w:rPr>
          <w:rFonts w:hint="eastAsia"/>
        </w:rPr>
        <w:t>（</w:t>
      </w:r>
      <w:r w:rsidR="00CC43CA">
        <w:rPr>
          <w:rFonts w:hint="eastAsia"/>
        </w:rPr>
        <w:t>日常生活動作）は極端に落ちる。精神的にも意欲が低下し、</w:t>
      </w:r>
      <w:r w:rsidR="00CC43CA">
        <w:t>QOL</w:t>
      </w:r>
      <w:r w:rsidR="00CC43CA">
        <w:rPr>
          <w:rFonts w:hint="eastAsia"/>
        </w:rPr>
        <w:t>（</w:t>
      </w:r>
      <w:r w:rsidR="00CC43CA">
        <w:t>Q</w:t>
      </w:r>
      <w:r w:rsidR="00CC43CA">
        <w:rPr>
          <w:rFonts w:hint="eastAsia"/>
        </w:rPr>
        <w:t>uality</w:t>
      </w:r>
      <w:r w:rsidR="00CC43CA">
        <w:t xml:space="preserve"> of Life）</w:t>
      </w:r>
      <w:r w:rsidR="00CC43CA">
        <w:rPr>
          <w:rFonts w:hint="eastAsia"/>
        </w:rPr>
        <w:t>も下がる。これらを防ぐことは、自立支援・生活支援を目指す介護において最重要課題である。</w:t>
      </w:r>
    </w:p>
    <w:p w14:paraId="62826415" w14:textId="2653E8CA" w:rsidR="00CC43CA" w:rsidRDefault="00CC43CA" w:rsidP="00045E68">
      <w:pPr>
        <w:spacing w:line="438" w:lineRule="exact"/>
      </w:pPr>
      <w:r>
        <w:rPr>
          <w:rFonts w:hint="eastAsia"/>
        </w:rPr>
        <w:t>また介護者の負担も増加する。介護業務の中でも排泄ケアは業務時間が長く、</w:t>
      </w:r>
      <w:r w:rsidR="007157C7">
        <w:rPr>
          <w:rFonts w:hint="eastAsia"/>
        </w:rPr>
        <w:t>またそのため精神的負担も大きい。介護者へのヒアリング結果より、全体の</w:t>
      </w:r>
      <w:r w:rsidR="007157C7">
        <w:t>8</w:t>
      </w:r>
      <w:r w:rsidR="007157C7">
        <w:rPr>
          <w:rFonts w:hint="eastAsia"/>
        </w:rPr>
        <w:t>割が精神的負担であると感じている。介護職の採用難が続く中で、他人の排泄物を触ることへの抵抗感から、入職を妨げる大きな理由にもなっている。</w:t>
      </w:r>
    </w:p>
    <w:p w14:paraId="7C166379" w14:textId="6475032E" w:rsidR="007157C7" w:rsidRDefault="007157C7" w:rsidP="00045E68">
      <w:pPr>
        <w:spacing w:line="438" w:lineRule="exact"/>
      </w:pPr>
      <w:r>
        <w:rPr>
          <w:rFonts w:hint="eastAsia"/>
        </w:rPr>
        <w:t>以上のことにより、排泄ケアの課題は介護業務の中でも早急に取り掛かるべき重要課題であり、これを解決することで介護業務全体の負担を大きく減らせると考える。</w:t>
      </w:r>
    </w:p>
    <w:p w14:paraId="7807F637" w14:textId="77777777" w:rsidR="007157C7" w:rsidRDefault="007157C7" w:rsidP="00045E68">
      <w:pPr>
        <w:spacing w:line="438" w:lineRule="exact"/>
      </w:pPr>
    </w:p>
    <w:p w14:paraId="7D3B7C6D" w14:textId="7DD47E29" w:rsidR="002457B7" w:rsidRPr="002457B7" w:rsidRDefault="002323A4" w:rsidP="00045E68">
      <w:pPr>
        <w:spacing w:line="438" w:lineRule="exact"/>
      </w:pPr>
      <w:r>
        <w:t>2.2</w:t>
      </w:r>
      <w:r w:rsidR="00A82342">
        <w:rPr>
          <w:rFonts w:hint="eastAsia"/>
        </w:rPr>
        <w:t xml:space="preserve">　</w:t>
      </w:r>
      <w:r w:rsidR="002457B7">
        <w:rPr>
          <w:rFonts w:hint="eastAsia"/>
        </w:rPr>
        <w:t>排泄ケアの実態</w:t>
      </w:r>
    </w:p>
    <w:p w14:paraId="6D844775" w14:textId="76CF7EAB" w:rsidR="00A82342" w:rsidRPr="000A1156" w:rsidRDefault="0037277B" w:rsidP="00045E68">
      <w:pPr>
        <w:spacing w:line="438" w:lineRule="exact"/>
        <w:rPr>
          <w:rFonts w:asciiTheme="minorEastAsia" w:hAnsiTheme="minorEastAsia"/>
          <w:vertAlign w:val="superscript"/>
        </w:rPr>
      </w:pPr>
      <w:r>
        <w:rPr>
          <w:rFonts w:asciiTheme="minorEastAsia" w:hAnsiTheme="minorEastAsia" w:hint="eastAsia"/>
        </w:rPr>
        <w:t>現在、</w:t>
      </w:r>
      <w:r w:rsidRPr="0037277B">
        <w:rPr>
          <w:rFonts w:asciiTheme="minorEastAsia" w:hAnsiTheme="minorEastAsia" w:hint="eastAsia"/>
        </w:rPr>
        <w:t>介護市場全体における、排泄介護が必要な要介護者は約</w:t>
      </w:r>
      <w:r w:rsidRPr="0037277B">
        <w:rPr>
          <w:rFonts w:asciiTheme="minorEastAsia" w:hAnsiTheme="minorEastAsia"/>
        </w:rPr>
        <w:t>278万人</w:t>
      </w:r>
      <w:r w:rsidR="00A82342" w:rsidRPr="0037277B">
        <w:rPr>
          <w:rFonts w:asciiTheme="minorEastAsia" w:hAnsiTheme="minorEastAsia"/>
        </w:rPr>
        <w:t>（全体の47％）</w:t>
      </w:r>
      <w:r>
        <w:rPr>
          <w:rFonts w:asciiTheme="minorEastAsia" w:hAnsiTheme="minorEastAsia" w:hint="eastAsia"/>
        </w:rPr>
        <w:t>である</w:t>
      </w:r>
      <w:r w:rsidR="00A82342">
        <w:rPr>
          <w:rFonts w:asciiTheme="minorEastAsia" w:hAnsiTheme="minorEastAsia" w:hint="eastAsia"/>
        </w:rPr>
        <w:t>。その</w:t>
      </w:r>
      <w:r>
        <w:rPr>
          <w:rFonts w:asciiTheme="minorEastAsia" w:hAnsiTheme="minorEastAsia" w:hint="eastAsia"/>
        </w:rPr>
        <w:t>うち、</w:t>
      </w:r>
      <w:r w:rsidRPr="0037277B">
        <w:rPr>
          <w:rFonts w:asciiTheme="minorEastAsia" w:hAnsiTheme="minorEastAsia"/>
        </w:rPr>
        <w:t>「寝たきりでおむつ使用」の要介護者は、約122万人</w:t>
      </w:r>
      <w:r w:rsidR="00A82342" w:rsidRPr="0037277B">
        <w:rPr>
          <w:rFonts w:asciiTheme="minorEastAsia" w:hAnsiTheme="minorEastAsia"/>
        </w:rPr>
        <w:t>（全体の20％）</w:t>
      </w:r>
      <w:r w:rsidRPr="0037277B">
        <w:rPr>
          <w:rFonts w:asciiTheme="minorEastAsia" w:hAnsiTheme="minorEastAsia"/>
        </w:rPr>
        <w:t>存在</w:t>
      </w:r>
      <w:r>
        <w:rPr>
          <w:rFonts w:asciiTheme="minorEastAsia" w:hAnsiTheme="minorEastAsia" w:hint="eastAsia"/>
        </w:rPr>
        <w:t>する。</w:t>
      </w:r>
      <w:r w:rsidR="00A82342" w:rsidRPr="00A82342">
        <w:rPr>
          <w:rFonts w:asciiTheme="minorEastAsia" w:hAnsiTheme="minorEastAsia" w:hint="eastAsia"/>
          <w:vertAlign w:val="superscript"/>
        </w:rPr>
        <w:t>１）</w:t>
      </w:r>
    </w:p>
    <w:p w14:paraId="0BE2442C" w14:textId="29D9EF7D" w:rsidR="00492D9B" w:rsidRDefault="00492D9B" w:rsidP="00045E68">
      <w:pPr>
        <w:spacing w:line="438" w:lineRule="exact"/>
        <w:rPr>
          <w:rFonts w:asciiTheme="minorEastAsia" w:hAnsiTheme="minorEastAsia"/>
        </w:rPr>
      </w:pPr>
      <w:r>
        <w:rPr>
          <w:rFonts w:asciiTheme="minorEastAsia" w:hAnsiTheme="minorEastAsia" w:hint="eastAsia"/>
          <w:noProof/>
        </w:rPr>
        <w:drawing>
          <wp:inline distT="0" distB="0" distL="0" distR="0" wp14:anchorId="6C2697A4" wp14:editId="1B02D73E">
            <wp:extent cx="5387975" cy="3376295"/>
            <wp:effectExtent l="0" t="0" r="0" b="1905"/>
            <wp:docPr id="15" name="図 15" descr="Macintosh HD:Users:wieyoshimi:Desktop:スクリーンショット 0030-10-22 15.1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ieyoshimi:Desktop:スクリーンショット 0030-10-22 15.19.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7975" cy="3376295"/>
                    </a:xfrm>
                    <a:prstGeom prst="rect">
                      <a:avLst/>
                    </a:prstGeom>
                    <a:noFill/>
                    <a:ln>
                      <a:noFill/>
                    </a:ln>
                  </pic:spPr>
                </pic:pic>
              </a:graphicData>
            </a:graphic>
          </wp:inline>
        </w:drawing>
      </w:r>
    </w:p>
    <w:p w14:paraId="0F2A6FE3" w14:textId="00EF30CE" w:rsidR="00A82342" w:rsidRDefault="00A82342" w:rsidP="00045E68">
      <w:pPr>
        <w:spacing w:line="438" w:lineRule="exact"/>
        <w:rPr>
          <w:b/>
        </w:rPr>
      </w:pPr>
      <w:r w:rsidRPr="00447484">
        <w:rPr>
          <w:rFonts w:hint="eastAsia"/>
          <w:b/>
        </w:rPr>
        <w:t>図</w:t>
      </w:r>
      <w:r>
        <w:rPr>
          <w:b/>
        </w:rPr>
        <w:t>2</w:t>
      </w:r>
      <w:r w:rsidRPr="00447484">
        <w:rPr>
          <w:b/>
        </w:rPr>
        <w:t>-</w:t>
      </w:r>
      <w:r>
        <w:rPr>
          <w:b/>
        </w:rPr>
        <w:t>1</w:t>
      </w:r>
      <w:r>
        <w:rPr>
          <w:rFonts w:hint="eastAsia"/>
          <w:b/>
        </w:rPr>
        <w:t xml:space="preserve">　介護市場における</w:t>
      </w:r>
      <w:r w:rsidR="003F5D58">
        <w:rPr>
          <w:rFonts w:hint="eastAsia"/>
          <w:b/>
        </w:rPr>
        <w:t>排泄介護が必要な要介護者数</w:t>
      </w:r>
      <w:r w:rsidRPr="005D7EB4">
        <w:t xml:space="preserve"> </w:t>
      </w:r>
    </w:p>
    <w:p w14:paraId="413FECA1" w14:textId="77777777" w:rsidR="003F5D58" w:rsidRPr="00A82342" w:rsidRDefault="003F5D58" w:rsidP="00045E68">
      <w:pPr>
        <w:spacing w:line="438" w:lineRule="exact"/>
        <w:rPr>
          <w:rFonts w:asciiTheme="minorEastAsia" w:hAnsiTheme="minorEastAsia"/>
        </w:rPr>
      </w:pPr>
    </w:p>
    <w:p w14:paraId="3A706B24" w14:textId="77777777" w:rsidR="00E60F08" w:rsidRDefault="00E9103C" w:rsidP="00045E68">
      <w:pPr>
        <w:spacing w:line="438" w:lineRule="exact"/>
        <w:rPr>
          <w:rFonts w:asciiTheme="minorEastAsia" w:hAnsiTheme="minorEastAsia"/>
        </w:rPr>
      </w:pPr>
      <w:r>
        <w:rPr>
          <w:rFonts w:asciiTheme="minorEastAsia" w:hAnsiTheme="minorEastAsia" w:hint="eastAsia"/>
        </w:rPr>
        <w:t>その中で</w:t>
      </w:r>
      <w:r w:rsidR="0037277B" w:rsidRPr="0037277B">
        <w:rPr>
          <w:rFonts w:asciiTheme="minorEastAsia" w:hAnsiTheme="minorEastAsia"/>
        </w:rPr>
        <w:t xml:space="preserve"> 排泄介護が必要な要介護者の内、施設利用者は約101万人（36％）、在宅介護は約177万人</w:t>
      </w:r>
      <w:r>
        <w:rPr>
          <w:rFonts w:asciiTheme="minorEastAsia" w:hAnsiTheme="minorEastAsia" w:hint="eastAsia"/>
        </w:rPr>
        <w:t>である。</w:t>
      </w:r>
      <w:r w:rsidR="0037277B" w:rsidRPr="0037277B">
        <w:rPr>
          <w:rFonts w:asciiTheme="minorEastAsia" w:hAnsiTheme="minorEastAsia"/>
        </w:rPr>
        <w:t>（68％）「寝たきりでおむつ使用」の内、施設利用者数は約49万人（40％）</w:t>
      </w:r>
      <w:r w:rsidR="00F42383">
        <w:rPr>
          <w:rFonts w:asciiTheme="minorEastAsia" w:hAnsiTheme="minorEastAsia" w:hint="eastAsia"/>
        </w:rPr>
        <w:t>おり</w:t>
      </w:r>
      <w:r w:rsidR="0037277B" w:rsidRPr="0037277B">
        <w:rPr>
          <w:rFonts w:asciiTheme="minorEastAsia" w:hAnsiTheme="minorEastAsia"/>
        </w:rPr>
        <w:t>、在宅介護は約73万人（60％）</w:t>
      </w:r>
      <w:r w:rsidR="00F42383">
        <w:rPr>
          <w:rFonts w:asciiTheme="minorEastAsia" w:hAnsiTheme="minorEastAsia" w:hint="eastAsia"/>
        </w:rPr>
        <w:t>にのぼる。排泄介護を必要とする要介護者と、その排泄ケアをおこなう人はとても多い。</w:t>
      </w:r>
    </w:p>
    <w:p w14:paraId="2CDDDC7D" w14:textId="77777777" w:rsidR="00E60F08" w:rsidRDefault="000A1156" w:rsidP="00045E68">
      <w:pPr>
        <w:spacing w:line="438" w:lineRule="exact"/>
        <w:rPr>
          <w:rFonts w:asciiTheme="minorEastAsia" w:hAnsiTheme="minorEastAsia"/>
        </w:rPr>
      </w:pPr>
      <w:r>
        <w:rPr>
          <w:rFonts w:asciiTheme="minorEastAsia" w:hAnsiTheme="minorEastAsia" w:hint="eastAsia"/>
        </w:rPr>
        <w:t>また、</w:t>
      </w:r>
      <w:r w:rsidRPr="0037277B">
        <w:rPr>
          <w:rFonts w:asciiTheme="minorEastAsia" w:hAnsiTheme="minorEastAsia"/>
        </w:rPr>
        <w:t>排泄介護が必要な要介護者、「寝たきりでおむつ使用」要介護者はともに、在宅介護市場の方が大きい</w:t>
      </w:r>
      <w:r>
        <w:rPr>
          <w:rFonts w:asciiTheme="minorEastAsia" w:hAnsiTheme="minorEastAsia" w:hint="eastAsia"/>
        </w:rPr>
        <w:t>。</w:t>
      </w:r>
      <w:r w:rsidRPr="0037277B">
        <w:rPr>
          <w:rFonts w:asciiTheme="minorEastAsia" w:hAnsiTheme="minorEastAsia"/>
        </w:rPr>
        <w:t xml:space="preserve"> 排泄介護が必要な要介護者の内、施設利用者は約101万人（36％）、在宅介護は約177万人（68％）</w:t>
      </w:r>
      <w:r>
        <w:rPr>
          <w:rFonts w:asciiTheme="minorEastAsia" w:hAnsiTheme="minorEastAsia" w:hint="eastAsia"/>
        </w:rPr>
        <w:t>。さらにこのうち、</w:t>
      </w:r>
      <w:r w:rsidRPr="0037277B">
        <w:rPr>
          <w:rFonts w:asciiTheme="minorEastAsia" w:hAnsiTheme="minorEastAsia"/>
        </w:rPr>
        <w:t xml:space="preserve"> 「寝たきりでおむつ使用」の内、施設利用者数は約49万人（40％）、在宅介護は約73万</w:t>
      </w:r>
      <w:r w:rsidRPr="0037277B">
        <w:rPr>
          <w:rFonts w:asciiTheme="minorEastAsia" w:hAnsiTheme="minorEastAsia"/>
        </w:rPr>
        <w:lastRenderedPageBreak/>
        <w:t>人（60％）</w:t>
      </w:r>
      <w:r>
        <w:rPr>
          <w:rFonts w:asciiTheme="minorEastAsia" w:hAnsiTheme="minorEastAsia" w:hint="eastAsia"/>
        </w:rPr>
        <w:t>である。</w:t>
      </w:r>
    </w:p>
    <w:p w14:paraId="34C005E8" w14:textId="77777777" w:rsidR="00E60F08" w:rsidRDefault="00E60F08" w:rsidP="00045E68">
      <w:pPr>
        <w:spacing w:line="438" w:lineRule="exact"/>
        <w:rPr>
          <w:rFonts w:asciiTheme="minorEastAsia" w:hAnsiTheme="minorEastAsia"/>
        </w:rPr>
      </w:pPr>
      <w:r w:rsidRPr="0037277B">
        <w:rPr>
          <w:rFonts w:asciiTheme="minorEastAsia" w:hAnsiTheme="minorEastAsia"/>
        </w:rPr>
        <w:t>施設介護では、介護保険施設及び高額な老人ホームが「寝たきりでおむつ使用」割合が高い</w:t>
      </w:r>
      <w:r>
        <w:rPr>
          <w:rFonts w:asciiTheme="minorEastAsia" w:hAnsiTheme="minorEastAsia" w:hint="eastAsia"/>
        </w:rPr>
        <w:t>。</w:t>
      </w:r>
    </w:p>
    <w:p w14:paraId="74F70A31" w14:textId="77777777" w:rsidR="00E60F08" w:rsidRDefault="00E60F08" w:rsidP="00045E68">
      <w:pPr>
        <w:spacing w:line="438" w:lineRule="exact"/>
        <w:rPr>
          <w:rFonts w:asciiTheme="minorEastAsia" w:hAnsiTheme="minorEastAsia"/>
        </w:rPr>
      </w:pPr>
      <w:r w:rsidRPr="0037277B">
        <w:rPr>
          <w:rFonts w:asciiTheme="minorEastAsia" w:hAnsiTheme="minorEastAsia"/>
        </w:rPr>
        <w:t>介護保険施設（三種）及び高額な老人ホームでは、施設利用者の約4割が「寝たきりでおむつ使用」（約39万人） 一方、低額な老人ホーム、グループホーム及び小規模多機能施設では、約2割程度（約10万人）</w:t>
      </w:r>
      <w:r>
        <w:rPr>
          <w:rFonts w:asciiTheme="minorEastAsia" w:hAnsiTheme="minorEastAsia" w:hint="eastAsia"/>
        </w:rPr>
        <w:t>である。</w:t>
      </w:r>
    </w:p>
    <w:p w14:paraId="43617351" w14:textId="77777777" w:rsidR="00E60F08" w:rsidRDefault="00E60F08" w:rsidP="00045E68">
      <w:pPr>
        <w:spacing w:line="438" w:lineRule="exact"/>
        <w:rPr>
          <w:rFonts w:asciiTheme="minorEastAsia" w:hAnsiTheme="minorEastAsia"/>
        </w:rPr>
      </w:pPr>
      <w:r w:rsidRPr="0037277B">
        <w:rPr>
          <w:rFonts w:asciiTheme="minorEastAsia" w:hAnsiTheme="minorEastAsia"/>
        </w:rPr>
        <w:t>在宅介護（“介護サービスを利用していない”を含む）の約5割が通所介護であるものの、訪問介護利用家庭が「寝たきりでおむつ使用」割合が25％と最も高い</w:t>
      </w:r>
      <w:r>
        <w:rPr>
          <w:rFonts w:asciiTheme="minorEastAsia" w:hAnsiTheme="minorEastAsia" w:hint="eastAsia"/>
        </w:rPr>
        <w:t>。</w:t>
      </w:r>
      <w:r w:rsidRPr="0037277B">
        <w:rPr>
          <w:rFonts w:asciiTheme="minorEastAsia" w:hAnsiTheme="minorEastAsia"/>
        </w:rPr>
        <w:t xml:space="preserve"> 通所介護の施設利用者の約1割が「寝たきりでおむつ使用」（約29万人）</w:t>
      </w:r>
      <w:r>
        <w:rPr>
          <w:rFonts w:asciiTheme="minorEastAsia" w:hAnsiTheme="minorEastAsia" w:hint="eastAsia"/>
        </w:rPr>
        <w:t>である。</w:t>
      </w:r>
    </w:p>
    <w:p w14:paraId="4707A18B" w14:textId="76375269" w:rsidR="00E60F08" w:rsidRPr="0037277B" w:rsidRDefault="00E60F08" w:rsidP="00045E68">
      <w:pPr>
        <w:spacing w:line="438" w:lineRule="exact"/>
        <w:rPr>
          <w:rFonts w:asciiTheme="minorEastAsia" w:hAnsiTheme="minorEastAsia"/>
        </w:rPr>
      </w:pPr>
      <w:r w:rsidRPr="0037277B">
        <w:rPr>
          <w:rFonts w:asciiTheme="minorEastAsia" w:hAnsiTheme="minorEastAsia"/>
        </w:rPr>
        <w:t>訪問介護では、 「寝たきりでおむつ使用」の割合が25％（約37万人）にものぼる</w:t>
      </w:r>
      <w:r>
        <w:rPr>
          <w:rFonts w:asciiTheme="minorEastAsia" w:hAnsiTheme="minorEastAsia" w:hint="eastAsia"/>
        </w:rPr>
        <w:t>（図2</w:t>
      </w:r>
      <w:r>
        <w:rPr>
          <w:rFonts w:asciiTheme="minorEastAsia" w:hAnsiTheme="minorEastAsia"/>
        </w:rPr>
        <w:t>-2</w:t>
      </w:r>
      <w:r>
        <w:rPr>
          <w:rFonts w:asciiTheme="minorEastAsia" w:hAnsiTheme="minorEastAsia" w:hint="eastAsia"/>
        </w:rPr>
        <w:t>）。</w:t>
      </w:r>
    </w:p>
    <w:p w14:paraId="2E3A1FD9" w14:textId="77777777" w:rsidR="000A1156" w:rsidRPr="00E60F08" w:rsidRDefault="000A1156" w:rsidP="00045E68">
      <w:pPr>
        <w:spacing w:line="438" w:lineRule="exact"/>
        <w:rPr>
          <w:rFonts w:asciiTheme="minorEastAsia" w:hAnsiTheme="minorEastAsia"/>
        </w:rPr>
      </w:pPr>
    </w:p>
    <w:p w14:paraId="2F0C1C0C" w14:textId="5484568F" w:rsidR="00F42383" w:rsidRPr="0037277B" w:rsidRDefault="003F5D58" w:rsidP="00045E68">
      <w:pPr>
        <w:spacing w:line="438" w:lineRule="exact"/>
        <w:rPr>
          <w:rFonts w:asciiTheme="minorEastAsia" w:hAnsiTheme="minorEastAsia"/>
        </w:rPr>
      </w:pPr>
      <w:r>
        <w:rPr>
          <w:rFonts w:asciiTheme="minorEastAsia" w:hAnsiTheme="minorEastAsia" w:hint="eastAsia"/>
          <w:noProof/>
        </w:rPr>
        <w:drawing>
          <wp:inline distT="0" distB="0" distL="0" distR="0" wp14:anchorId="4A53B75E" wp14:editId="5C39827C">
            <wp:extent cx="4605315" cy="3441939"/>
            <wp:effectExtent l="0" t="0" r="5080" b="6350"/>
            <wp:docPr id="14" name="図 14" descr="Macintosh HD:Users:wieyoshimi:Desktop:スクリーンショット 0030-10-22 14.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ieyoshimi:Desktop:スクリーンショット 0030-10-22 14.36.5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1103" cy="3543425"/>
                    </a:xfrm>
                    <a:prstGeom prst="rect">
                      <a:avLst/>
                    </a:prstGeom>
                    <a:noFill/>
                    <a:ln>
                      <a:noFill/>
                    </a:ln>
                  </pic:spPr>
                </pic:pic>
              </a:graphicData>
            </a:graphic>
          </wp:inline>
        </w:drawing>
      </w:r>
    </w:p>
    <w:p w14:paraId="23DCF2BB" w14:textId="7567F4BB" w:rsidR="000A1156" w:rsidRDefault="0037277B" w:rsidP="00045E68">
      <w:pPr>
        <w:spacing w:line="438" w:lineRule="exact"/>
        <w:rPr>
          <w:b/>
        </w:rPr>
      </w:pPr>
      <w:r w:rsidRPr="0037277B">
        <w:rPr>
          <w:rFonts w:asciiTheme="minorEastAsia" w:hAnsiTheme="minorEastAsia"/>
        </w:rPr>
        <w:t xml:space="preserve"> </w:t>
      </w:r>
      <w:r w:rsidR="00492D9B" w:rsidRPr="00492D9B">
        <w:rPr>
          <w:rFonts w:asciiTheme="minorEastAsia" w:hAnsiTheme="minorEastAsia" w:hint="eastAsia"/>
          <w:noProof/>
        </w:rPr>
        <w:t xml:space="preserve"> </w:t>
      </w:r>
      <w:r w:rsidR="000A1156" w:rsidRPr="00447484">
        <w:rPr>
          <w:rFonts w:hint="eastAsia"/>
          <w:b/>
        </w:rPr>
        <w:t>図</w:t>
      </w:r>
      <w:r w:rsidR="000A1156">
        <w:rPr>
          <w:b/>
        </w:rPr>
        <w:t>2</w:t>
      </w:r>
      <w:r w:rsidR="000A1156" w:rsidRPr="00447484">
        <w:rPr>
          <w:b/>
        </w:rPr>
        <w:t>-</w:t>
      </w:r>
      <w:r w:rsidR="000A1156">
        <w:rPr>
          <w:b/>
        </w:rPr>
        <w:t>2</w:t>
      </w:r>
      <w:r w:rsidR="000A1156">
        <w:rPr>
          <w:rFonts w:hint="eastAsia"/>
          <w:b/>
        </w:rPr>
        <w:t xml:space="preserve">　介護市場における寝たきりの要介護者数</w:t>
      </w:r>
      <w:r w:rsidR="000A1156" w:rsidRPr="005D7EB4">
        <w:t xml:space="preserve"> </w:t>
      </w:r>
    </w:p>
    <w:p w14:paraId="77F72687" w14:textId="77777777" w:rsidR="00E60F08" w:rsidRDefault="00E60F08" w:rsidP="00045E68">
      <w:pPr>
        <w:spacing w:line="438" w:lineRule="exact"/>
        <w:rPr>
          <w:rFonts w:asciiTheme="minorEastAsia" w:hAnsiTheme="minorEastAsia"/>
        </w:rPr>
      </w:pPr>
    </w:p>
    <w:p w14:paraId="5A5CCB2D" w14:textId="77777777" w:rsidR="00E60F08" w:rsidRDefault="0037277B" w:rsidP="00045E68">
      <w:pPr>
        <w:spacing w:line="438" w:lineRule="exact"/>
        <w:rPr>
          <w:rFonts w:asciiTheme="minorEastAsia" w:hAnsiTheme="minorEastAsia"/>
        </w:rPr>
      </w:pPr>
      <w:r w:rsidRPr="0037277B">
        <w:rPr>
          <w:rFonts w:asciiTheme="minorEastAsia" w:hAnsiTheme="minorEastAsia"/>
        </w:rPr>
        <w:t>排泄を適宜通知し、排泄リズムを把握する機能は介護施設の方針にフィット</w:t>
      </w:r>
      <w:r w:rsidR="00B6358A">
        <w:rPr>
          <w:rFonts w:asciiTheme="minorEastAsia" w:hAnsiTheme="minorEastAsia" w:hint="eastAsia"/>
        </w:rPr>
        <w:t>する。</w:t>
      </w:r>
    </w:p>
    <w:p w14:paraId="22E16768" w14:textId="3C48D0BB" w:rsidR="00E60F08" w:rsidRDefault="0037277B" w:rsidP="00045E68">
      <w:pPr>
        <w:spacing w:line="438" w:lineRule="exact"/>
        <w:rPr>
          <w:rFonts w:asciiTheme="minorEastAsia" w:hAnsiTheme="minorEastAsia"/>
        </w:rPr>
      </w:pPr>
      <w:r w:rsidRPr="0037277B">
        <w:rPr>
          <w:rFonts w:asciiTheme="minorEastAsia" w:hAnsiTheme="minorEastAsia"/>
        </w:rPr>
        <w:t>介護施設の７割が「おむつはずし」に積極的に取り組んでおり、そのためにも排泄リズムを正確につかんでいくことは重要</w:t>
      </w:r>
      <w:r w:rsidR="00B6358A">
        <w:rPr>
          <w:rFonts w:asciiTheme="minorEastAsia" w:hAnsiTheme="minorEastAsia" w:hint="eastAsia"/>
        </w:rPr>
        <w:t>である。</w:t>
      </w:r>
      <w:r w:rsidRPr="0037277B">
        <w:rPr>
          <w:rFonts w:asciiTheme="minorEastAsia" w:hAnsiTheme="minorEastAsia"/>
        </w:rPr>
        <w:t>おむつ介護でも、随時介護（排泄の度にすぐ交換）を目指す施設は５割以上ある中、実際に実行できているのは1～2割程度のみ</w:t>
      </w:r>
      <w:r w:rsidR="00B6358A">
        <w:rPr>
          <w:rFonts w:asciiTheme="minorEastAsia" w:hAnsiTheme="minorEastAsia" w:hint="eastAsia"/>
        </w:rPr>
        <w:t>である。</w:t>
      </w:r>
    </w:p>
    <w:p w14:paraId="12797D63" w14:textId="77777777" w:rsidR="00E60F08" w:rsidRDefault="0037277B" w:rsidP="00045E68">
      <w:pPr>
        <w:spacing w:line="438" w:lineRule="exact"/>
        <w:rPr>
          <w:rFonts w:asciiTheme="minorEastAsia" w:hAnsiTheme="minorEastAsia"/>
        </w:rPr>
      </w:pPr>
      <w:r w:rsidRPr="0037277B">
        <w:rPr>
          <w:rFonts w:asciiTheme="minorEastAsia" w:hAnsiTheme="minorEastAsia"/>
        </w:rPr>
        <w:t>特に滞在型の介護施設では排泄介護を苦にしている介護者が多く存在</w:t>
      </w:r>
      <w:r w:rsidR="00B6358A">
        <w:rPr>
          <w:rFonts w:asciiTheme="minorEastAsia" w:hAnsiTheme="minorEastAsia" w:hint="eastAsia"/>
        </w:rPr>
        <w:t>する。</w:t>
      </w:r>
      <w:r w:rsidRPr="0037277B">
        <w:rPr>
          <w:rFonts w:asciiTheme="minorEastAsia" w:hAnsiTheme="minorEastAsia"/>
        </w:rPr>
        <w:t>業務の2割もの時間が排泄介護に費やされている</w:t>
      </w:r>
      <w:r w:rsidR="00B6358A">
        <w:rPr>
          <w:rFonts w:asciiTheme="minorEastAsia" w:hAnsiTheme="minorEastAsia" w:hint="eastAsia"/>
        </w:rPr>
        <w:t>。また</w:t>
      </w:r>
      <w:r w:rsidRPr="0037277B">
        <w:rPr>
          <w:rFonts w:asciiTheme="minorEastAsia" w:hAnsiTheme="minorEastAsia"/>
        </w:rPr>
        <w:t xml:space="preserve"> 6～8割の介護者が排泄介護を「たいへん」だと感じている</w:t>
      </w:r>
      <w:r w:rsidR="00B6358A">
        <w:rPr>
          <w:rFonts w:asciiTheme="minorEastAsia" w:hAnsiTheme="minorEastAsia" w:hint="eastAsia"/>
        </w:rPr>
        <w:t>。</w:t>
      </w:r>
    </w:p>
    <w:p w14:paraId="7EF7FE3D" w14:textId="77777777" w:rsidR="00E60F08" w:rsidRDefault="00B6358A" w:rsidP="00045E68">
      <w:pPr>
        <w:spacing w:line="438" w:lineRule="exact"/>
        <w:rPr>
          <w:rFonts w:asciiTheme="minorEastAsia" w:hAnsiTheme="minorEastAsia"/>
        </w:rPr>
      </w:pPr>
      <w:r>
        <w:rPr>
          <w:rFonts w:asciiTheme="minorEastAsia" w:hAnsiTheme="minorEastAsia"/>
        </w:rPr>
        <w:t>おむつ介護に関して、</w:t>
      </w:r>
      <w:r>
        <w:rPr>
          <w:rFonts w:asciiTheme="minorEastAsia" w:hAnsiTheme="minorEastAsia" w:hint="eastAsia"/>
        </w:rPr>
        <w:t>排泄センサーで</w:t>
      </w:r>
      <w:r w:rsidR="0037277B" w:rsidRPr="0037277B">
        <w:rPr>
          <w:rFonts w:asciiTheme="minorEastAsia" w:hAnsiTheme="minorEastAsia"/>
        </w:rPr>
        <w:t>解決可能なアンメットニーズが存在</w:t>
      </w:r>
      <w:r>
        <w:rPr>
          <w:rFonts w:asciiTheme="minorEastAsia" w:hAnsiTheme="minorEastAsia" w:hint="eastAsia"/>
        </w:rPr>
        <w:t>する。</w:t>
      </w:r>
    </w:p>
    <w:p w14:paraId="00CC3736" w14:textId="77777777" w:rsidR="00E60F08" w:rsidRDefault="0037277B" w:rsidP="00045E68">
      <w:pPr>
        <w:spacing w:line="438" w:lineRule="exact"/>
        <w:rPr>
          <w:rFonts w:asciiTheme="minorEastAsia" w:hAnsiTheme="minorEastAsia"/>
        </w:rPr>
      </w:pPr>
      <w:r w:rsidRPr="0037277B">
        <w:rPr>
          <w:rFonts w:asciiTheme="minorEastAsia" w:hAnsiTheme="minorEastAsia"/>
        </w:rPr>
        <w:t>「①おむつを開かないと排泄の有無が分からない」、「②人により排泄頻度が異なること」が半数の介護者から改善したい点として挙げられている</w:t>
      </w:r>
      <w:r w:rsidR="00AC4A16">
        <w:rPr>
          <w:rFonts w:asciiTheme="minorEastAsia" w:hAnsiTheme="minorEastAsia" w:hint="eastAsia"/>
        </w:rPr>
        <w:t>。</w:t>
      </w:r>
    </w:p>
    <w:p w14:paraId="5C2ED728" w14:textId="77777777" w:rsidR="00E60F08" w:rsidRDefault="0037277B" w:rsidP="00045E68">
      <w:pPr>
        <w:spacing w:line="438" w:lineRule="exact"/>
        <w:rPr>
          <w:rFonts w:asciiTheme="minorEastAsia" w:hAnsiTheme="minorEastAsia"/>
        </w:rPr>
      </w:pPr>
      <w:r w:rsidRPr="0037277B">
        <w:rPr>
          <w:rFonts w:asciiTheme="minorEastAsia" w:hAnsiTheme="minorEastAsia"/>
        </w:rPr>
        <w:t>結果、きめ細かな排泄介護を行う「有料老人ホーム」や「グループホーム」では、おむつ交換をしても２割程度は排泄をしておらず無駄が発生している</w:t>
      </w:r>
      <w:r w:rsidR="00B6358A">
        <w:rPr>
          <w:rFonts w:asciiTheme="minorEastAsia" w:hAnsiTheme="minorEastAsia" w:hint="eastAsia"/>
        </w:rPr>
        <w:t>。</w:t>
      </w:r>
    </w:p>
    <w:p w14:paraId="2DF37B46" w14:textId="356EE9C3" w:rsidR="00E60F08" w:rsidRDefault="007157C7" w:rsidP="00045E68">
      <w:pPr>
        <w:spacing w:line="438" w:lineRule="exact"/>
        <w:rPr>
          <w:rFonts w:asciiTheme="minorEastAsia" w:hAnsiTheme="minorEastAsia"/>
        </w:rPr>
      </w:pPr>
      <w:r>
        <w:rPr>
          <w:rFonts w:asciiTheme="minorEastAsia" w:hAnsiTheme="minorEastAsia"/>
        </w:rPr>
        <w:lastRenderedPageBreak/>
        <w:t>また、排泄記録・リズムの取得についても</w:t>
      </w:r>
      <w:r>
        <w:rPr>
          <w:rFonts w:asciiTheme="minorEastAsia" w:hAnsiTheme="minorEastAsia" w:hint="eastAsia"/>
        </w:rPr>
        <w:t>排泄センサー</w:t>
      </w:r>
      <w:r w:rsidR="0037277B" w:rsidRPr="0037277B">
        <w:rPr>
          <w:rFonts w:asciiTheme="minorEastAsia" w:hAnsiTheme="minorEastAsia"/>
        </w:rPr>
        <w:t>による取得自動化ニーズが存在</w:t>
      </w:r>
      <w:r w:rsidR="00B6358A">
        <w:rPr>
          <w:rFonts w:asciiTheme="minorEastAsia" w:hAnsiTheme="minorEastAsia" w:hint="eastAsia"/>
        </w:rPr>
        <w:t>する。</w:t>
      </w:r>
      <w:r w:rsidR="0037277B" w:rsidRPr="0037277B">
        <w:rPr>
          <w:rFonts w:asciiTheme="minorEastAsia" w:hAnsiTheme="minorEastAsia"/>
        </w:rPr>
        <w:t>9割以上の施設が排泄記録を付けているものの、ほぼ全て手動（紙or</w:t>
      </w:r>
      <w:r>
        <w:rPr>
          <w:rFonts w:asciiTheme="minorEastAsia" w:hAnsiTheme="minorEastAsia"/>
        </w:rPr>
        <w:t xml:space="preserve"> </w:t>
      </w:r>
      <w:r w:rsidR="0037277B" w:rsidRPr="0037277B">
        <w:rPr>
          <w:rFonts w:asciiTheme="minorEastAsia" w:hAnsiTheme="minorEastAsia"/>
        </w:rPr>
        <w:t>PC）で記録している状況</w:t>
      </w:r>
      <w:r w:rsidR="00B6358A">
        <w:rPr>
          <w:rFonts w:asciiTheme="minorEastAsia" w:hAnsiTheme="minorEastAsia" w:hint="eastAsia"/>
        </w:rPr>
        <w:t>である。</w:t>
      </w:r>
      <w:r w:rsidR="0037277B" w:rsidRPr="0037277B">
        <w:rPr>
          <w:rFonts w:asciiTheme="minorEastAsia" w:hAnsiTheme="minorEastAsia"/>
        </w:rPr>
        <w:t>排泄リズムも全員分把握している施設は３割程度に留まり、把握できていない理由は「手間」</w:t>
      </w:r>
      <w:r w:rsidR="00B6358A">
        <w:rPr>
          <w:rFonts w:asciiTheme="minorEastAsia" w:hAnsiTheme="minorEastAsia" w:hint="eastAsia"/>
        </w:rPr>
        <w:t>であることがわかっている。</w:t>
      </w:r>
    </w:p>
    <w:p w14:paraId="0BC6029F" w14:textId="77777777" w:rsidR="00E60F08" w:rsidRDefault="0037277B" w:rsidP="00045E68">
      <w:pPr>
        <w:spacing w:line="438" w:lineRule="exact"/>
        <w:rPr>
          <w:rFonts w:asciiTheme="minorEastAsia" w:hAnsiTheme="minorEastAsia"/>
        </w:rPr>
      </w:pPr>
      <w:r w:rsidRPr="0037277B">
        <w:t>排泄リズムを把握する機能は訪問介護利用者よりも通所介護利用者</w:t>
      </w:r>
      <w:r w:rsidRPr="007157C7">
        <w:t>にフィット</w:t>
      </w:r>
    </w:p>
    <w:p w14:paraId="0B0EB437" w14:textId="77777777" w:rsidR="00E60F08" w:rsidRDefault="0037277B" w:rsidP="00045E68">
      <w:pPr>
        <w:spacing w:line="438" w:lineRule="exact"/>
        <w:rPr>
          <w:rFonts w:asciiTheme="minorEastAsia" w:hAnsiTheme="minorEastAsia"/>
        </w:rPr>
      </w:pPr>
      <w:r w:rsidRPr="0037277B">
        <w:t>通所介護利用家庭及び介護サービスを利用していない家庭の約5割は「おむつはずし」に積極的</w:t>
      </w:r>
      <w:r w:rsidR="00492D9B">
        <w:rPr>
          <w:rFonts w:hint="eastAsia"/>
        </w:rPr>
        <w:t>である。</w:t>
      </w:r>
      <w:r w:rsidRPr="0037277B">
        <w:t>一方、寝たきり要介護者の多い訪問介護利用家庭の「トイレを使用したい/してほしい」の回答は約3</w:t>
      </w:r>
      <w:r w:rsidR="00492D9B">
        <w:t>割にとど</w:t>
      </w:r>
      <w:r w:rsidR="00492D9B">
        <w:rPr>
          <w:rFonts w:hint="eastAsia"/>
        </w:rPr>
        <w:t>まっている。</w:t>
      </w:r>
    </w:p>
    <w:p w14:paraId="00EE3087" w14:textId="77777777" w:rsidR="00E60F08" w:rsidRDefault="0037277B" w:rsidP="00045E68">
      <w:pPr>
        <w:spacing w:line="438" w:lineRule="exact"/>
        <w:rPr>
          <w:rFonts w:asciiTheme="minorEastAsia" w:hAnsiTheme="minorEastAsia"/>
        </w:rPr>
      </w:pPr>
      <w:r w:rsidRPr="0037277B">
        <w:t>おむつ介護においては、約4割の家庭が随時交換を目指しているが、実現できているのは1割未満にとどまる</w:t>
      </w:r>
      <w:r w:rsidR="00492D9B">
        <w:rPr>
          <w:rFonts w:hint="eastAsia"/>
        </w:rPr>
        <w:t>。</w:t>
      </w:r>
      <w:r w:rsidR="00E50ED5">
        <w:t>おむつ介護に関して、</w:t>
      </w:r>
      <w:r w:rsidRPr="0037277B">
        <w:t>排泄を適宜通知する機能により解決可能なアンメットニーズが存在</w:t>
      </w:r>
      <w:r w:rsidR="00492D9B">
        <w:rPr>
          <w:rFonts w:hint="eastAsia"/>
        </w:rPr>
        <w:t>する。</w:t>
      </w:r>
      <w:r w:rsidRPr="0037277B">
        <w:t>約4割の家庭が「①おむつを開かないと排泄の有無が分からない」を改善したい点として挙げている</w:t>
      </w:r>
      <w:r w:rsidR="00492D9B">
        <w:rPr>
          <w:rFonts w:hint="eastAsia"/>
        </w:rPr>
        <w:t>。</w:t>
      </w:r>
      <w:r w:rsidRPr="0037277B">
        <w:t>現状、おむつ交換の6回に1回は実際に排泄が行われていないということが生じている</w:t>
      </w:r>
      <w:r w:rsidR="00E60F08">
        <w:rPr>
          <w:rFonts w:asciiTheme="minorEastAsia" w:hAnsiTheme="minorEastAsia" w:hint="eastAsia"/>
        </w:rPr>
        <w:t>。</w:t>
      </w:r>
    </w:p>
    <w:p w14:paraId="501DC700" w14:textId="36E469F2" w:rsidR="0037277B" w:rsidRDefault="0037277B" w:rsidP="00045E68">
      <w:pPr>
        <w:spacing w:line="438" w:lineRule="exact"/>
      </w:pPr>
      <w:r w:rsidRPr="0037277B">
        <w:t>「排泄記録に係る機能について、約25％程度の家庭においてニーズが存在</w:t>
      </w:r>
      <w:r w:rsidR="00492D9B">
        <w:rPr>
          <w:rFonts w:hint="eastAsia"/>
        </w:rPr>
        <w:t>する。</w:t>
      </w:r>
      <w:r w:rsidRPr="0037277B">
        <w:t>排泄介護に関与している家庭の約8割は排泄記録を付けていない</w:t>
      </w:r>
      <w:r w:rsidR="00492D9B">
        <w:rPr>
          <w:rFonts w:hint="eastAsia"/>
        </w:rPr>
        <w:t>。</w:t>
      </w:r>
      <w:r w:rsidRPr="0037277B">
        <w:t>排泄記録を付けていない家庭の約3割は、「本来は把握したいが、手間がかかるため取り組めていない」と回答</w:t>
      </w:r>
      <w:r w:rsidR="00492D9B">
        <w:rPr>
          <w:rFonts w:hint="eastAsia"/>
        </w:rPr>
        <w:t>している。</w:t>
      </w:r>
      <w:r w:rsidRPr="0037277B">
        <w:t>但し、排泄記録を付けていない家庭の約8割は「特に必要と思わないため把握していない」と回答</w:t>
      </w:r>
      <w:r w:rsidR="00492D9B">
        <w:rPr>
          <w:rFonts w:hint="eastAsia"/>
        </w:rPr>
        <w:t>している。</w:t>
      </w:r>
      <w:r w:rsidRPr="0037277B">
        <w:t>家庭営業の際には、排泄記録によるメリットを的確に伝えることが重要となる</w:t>
      </w:r>
      <w:r w:rsidR="00492D9B">
        <w:rPr>
          <w:rFonts w:hint="eastAsia"/>
        </w:rPr>
        <w:t>。</w:t>
      </w:r>
    </w:p>
    <w:p w14:paraId="7AAC294F" w14:textId="28B85514" w:rsidR="00E50ED5" w:rsidRDefault="009A06C1" w:rsidP="00045E68">
      <w:pPr>
        <w:spacing w:line="438" w:lineRule="exact"/>
      </w:pPr>
      <w:r>
        <w:rPr>
          <w:rFonts w:hint="eastAsia"/>
        </w:rPr>
        <w:t>以上、著者が採択された「経済産業省</w:t>
      </w:r>
      <w:r>
        <w:t xml:space="preserve"> </w:t>
      </w:r>
      <w:r w:rsidR="00E60F08">
        <w:rPr>
          <w:rFonts w:hint="eastAsia"/>
        </w:rPr>
        <w:t>平成24年度　新事業創出のための目利き・支援</w:t>
      </w:r>
      <w:r>
        <w:rPr>
          <w:rFonts w:hint="eastAsia"/>
        </w:rPr>
        <w:t>人材育成</w:t>
      </w:r>
      <w:r w:rsidR="00E60F08">
        <w:rPr>
          <w:rFonts w:hint="eastAsia"/>
        </w:rPr>
        <w:t>等</w:t>
      </w:r>
      <w:r>
        <w:rPr>
          <w:rFonts w:hint="eastAsia"/>
        </w:rPr>
        <w:t>事業」内で行われた、排泄介護の市場調査より記載する。</w:t>
      </w:r>
    </w:p>
    <w:p w14:paraId="618A20DA" w14:textId="0B1B3357" w:rsidR="00E60F08" w:rsidRDefault="00E60F08" w:rsidP="00045E68">
      <w:pPr>
        <w:spacing w:line="438" w:lineRule="exact"/>
      </w:pPr>
    </w:p>
    <w:p w14:paraId="313AE1C5" w14:textId="3AF42087" w:rsidR="00E60F08" w:rsidRDefault="00E60F08" w:rsidP="00045E68">
      <w:pPr>
        <w:spacing w:line="438" w:lineRule="exact"/>
      </w:pPr>
    </w:p>
    <w:p w14:paraId="7775A686" w14:textId="41B20102" w:rsidR="004D48AF" w:rsidRDefault="004D48AF" w:rsidP="00045E68">
      <w:pPr>
        <w:pStyle w:val="ac"/>
        <w:spacing w:line="438" w:lineRule="exact"/>
      </w:pPr>
      <w:r>
        <w:t xml:space="preserve"> 2.3</w:t>
      </w:r>
      <w:r>
        <w:rPr>
          <w:rFonts w:hint="eastAsia"/>
        </w:rPr>
        <w:t xml:space="preserve">　排泄用具について</w:t>
      </w:r>
    </w:p>
    <w:p w14:paraId="77826188" w14:textId="77777777" w:rsidR="004D48AF" w:rsidRPr="00837369" w:rsidRDefault="004D48AF" w:rsidP="00045E68">
      <w:pPr>
        <w:spacing w:line="438" w:lineRule="exact"/>
      </w:pPr>
      <w:r>
        <w:rPr>
          <w:rFonts w:hint="eastAsia"/>
        </w:rPr>
        <w:t>現在の排泄用具は非常に多岐にわたって展開されている。尿を吸い取るおむつから、排泄物を自動吸引する排泄処理機まで実にさまざまなものが展開されている。また排泄用具の選定はその方の状態によっても変わる。以下のように排泄の自立レベルで排泄用具を選定するチャートもある（図1</w:t>
      </w:r>
      <w:r>
        <w:t>-12</w:t>
      </w:r>
      <w:r>
        <w:rPr>
          <w:rFonts w:hint="eastAsia"/>
        </w:rPr>
        <w:t>、1</w:t>
      </w:r>
      <w:r>
        <w:t>3</w:t>
      </w:r>
      <w:r>
        <w:rPr>
          <w:rFonts w:hint="eastAsia"/>
        </w:rPr>
        <w:t>）。</w:t>
      </w:r>
      <w:r w:rsidRPr="00A31105">
        <w:rPr>
          <w:rFonts w:hint="eastAsia"/>
          <w:vertAlign w:val="superscript"/>
        </w:rPr>
        <w:t>５）</w:t>
      </w:r>
    </w:p>
    <w:p w14:paraId="5FE48C2D" w14:textId="77777777" w:rsidR="004D48AF" w:rsidRDefault="004D48AF" w:rsidP="00045E68">
      <w:pPr>
        <w:spacing w:line="438" w:lineRule="exact"/>
      </w:pPr>
    </w:p>
    <w:p w14:paraId="5DE2783B" w14:textId="77777777" w:rsidR="004D48AF" w:rsidRDefault="004D48AF" w:rsidP="00045E68">
      <w:pPr>
        <w:spacing w:line="438" w:lineRule="exact"/>
      </w:pPr>
      <w:r>
        <w:rPr>
          <w:rFonts w:hint="eastAsia"/>
          <w:noProof/>
        </w:rPr>
        <w:drawing>
          <wp:inline distT="0" distB="0" distL="0" distR="0" wp14:anchorId="0386E265" wp14:editId="68A7E946">
            <wp:extent cx="5753735" cy="3728085"/>
            <wp:effectExtent l="0" t="0" r="12065" b="5715"/>
            <wp:docPr id="10" name="図 10" descr="Macintosh HD:Users:wieyoshimi: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ieyoshimi:Downloads:image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735" cy="3728085"/>
                    </a:xfrm>
                    <a:prstGeom prst="rect">
                      <a:avLst/>
                    </a:prstGeom>
                    <a:noFill/>
                    <a:ln>
                      <a:noFill/>
                    </a:ln>
                  </pic:spPr>
                </pic:pic>
              </a:graphicData>
            </a:graphic>
          </wp:inline>
        </w:drawing>
      </w:r>
    </w:p>
    <w:p w14:paraId="542B6020" w14:textId="77777777" w:rsidR="004D48AF" w:rsidRDefault="004D48AF" w:rsidP="00045E68">
      <w:pPr>
        <w:spacing w:line="438" w:lineRule="exact"/>
        <w:rPr>
          <w:b/>
        </w:rPr>
      </w:pPr>
      <w:r w:rsidRPr="00447484">
        <w:rPr>
          <w:rFonts w:hint="eastAsia"/>
          <w:b/>
        </w:rPr>
        <w:t>図1</w:t>
      </w:r>
      <w:r w:rsidRPr="00447484">
        <w:rPr>
          <w:b/>
        </w:rPr>
        <w:t>-</w:t>
      </w:r>
      <w:r>
        <w:rPr>
          <w:b/>
        </w:rPr>
        <w:t>12</w:t>
      </w:r>
      <w:r>
        <w:rPr>
          <w:rFonts w:hint="eastAsia"/>
          <w:b/>
        </w:rPr>
        <w:t xml:space="preserve">　</w:t>
      </w:r>
      <w:r w:rsidRPr="00A31105">
        <w:rPr>
          <w:b/>
        </w:rPr>
        <w:t>排泄動作の流れと用具の概略図</w:t>
      </w:r>
      <w:r w:rsidRPr="005D7EB4">
        <w:t xml:space="preserve"> </w:t>
      </w:r>
    </w:p>
    <w:p w14:paraId="1F138CA9" w14:textId="77777777" w:rsidR="004D48AF" w:rsidRDefault="004D48AF" w:rsidP="00045E68">
      <w:pPr>
        <w:spacing w:line="438" w:lineRule="exact"/>
      </w:pPr>
    </w:p>
    <w:p w14:paraId="4C07EB7D" w14:textId="77777777" w:rsidR="004D48AF" w:rsidRPr="00837369" w:rsidRDefault="004D48AF" w:rsidP="00045E68">
      <w:pPr>
        <w:spacing w:line="438" w:lineRule="exact"/>
      </w:pPr>
      <w:r>
        <w:rPr>
          <w:rFonts w:hint="eastAsia"/>
          <w:noProof/>
        </w:rPr>
        <w:drawing>
          <wp:inline distT="0" distB="0" distL="0" distR="0" wp14:anchorId="0CACFF32" wp14:editId="63C6CFB1">
            <wp:extent cx="5753735" cy="3643630"/>
            <wp:effectExtent l="0" t="0" r="12065" b="0"/>
            <wp:docPr id="9" name="図 9" descr="Macintosh HD:Users:wieyoshimi: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ieyoshimi:Downloads:im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35" cy="3643630"/>
                    </a:xfrm>
                    <a:prstGeom prst="rect">
                      <a:avLst/>
                    </a:prstGeom>
                    <a:noFill/>
                    <a:ln>
                      <a:noFill/>
                    </a:ln>
                  </pic:spPr>
                </pic:pic>
              </a:graphicData>
            </a:graphic>
          </wp:inline>
        </w:drawing>
      </w:r>
    </w:p>
    <w:p w14:paraId="66E1E7CF" w14:textId="77777777" w:rsidR="004D48AF" w:rsidRDefault="004D48AF" w:rsidP="00045E68">
      <w:pPr>
        <w:spacing w:line="438" w:lineRule="exact"/>
        <w:rPr>
          <w:b/>
        </w:rPr>
      </w:pPr>
      <w:r w:rsidRPr="00447484">
        <w:rPr>
          <w:rFonts w:hint="eastAsia"/>
          <w:b/>
        </w:rPr>
        <w:t>図1</w:t>
      </w:r>
      <w:r w:rsidRPr="00447484">
        <w:rPr>
          <w:b/>
        </w:rPr>
        <w:t>-</w:t>
      </w:r>
      <w:r>
        <w:rPr>
          <w:b/>
        </w:rPr>
        <w:t>13</w:t>
      </w:r>
      <w:r>
        <w:rPr>
          <w:rFonts w:hint="eastAsia"/>
          <w:b/>
        </w:rPr>
        <w:t xml:space="preserve">　</w:t>
      </w:r>
      <w:r w:rsidRPr="00A31105">
        <w:rPr>
          <w:rFonts w:hint="eastAsia"/>
          <w:b/>
        </w:rPr>
        <w:t>排泄動作の流れと用具の概略図</w:t>
      </w:r>
      <w:r w:rsidRPr="00A31105">
        <w:rPr>
          <w:b/>
        </w:rPr>
        <w:t>2</w:t>
      </w:r>
      <w:r w:rsidRPr="005D7EB4">
        <w:t xml:space="preserve"> </w:t>
      </w:r>
    </w:p>
    <w:p w14:paraId="5F987963" w14:textId="77777777" w:rsidR="004D48AF" w:rsidRDefault="004D48AF" w:rsidP="00045E68">
      <w:pPr>
        <w:spacing w:line="438" w:lineRule="exact"/>
      </w:pPr>
    </w:p>
    <w:p w14:paraId="77A24BEE" w14:textId="1973EBA7" w:rsidR="00194C27" w:rsidRDefault="00492D9B" w:rsidP="00045E68">
      <w:pPr>
        <w:spacing w:line="438" w:lineRule="exact"/>
      </w:pPr>
      <w:r>
        <w:rPr>
          <w:rFonts w:hint="eastAsia"/>
        </w:rPr>
        <w:t>また平成</w:t>
      </w:r>
      <w:r>
        <w:t>29</w:t>
      </w:r>
      <w:r>
        <w:rPr>
          <w:rFonts w:hint="eastAsia"/>
        </w:rPr>
        <w:t>年度に行われた「</w:t>
      </w:r>
      <w:r w:rsidRPr="00492D9B">
        <w:rPr>
          <w:rFonts w:hint="eastAsia"/>
        </w:rPr>
        <w:t>介護ロボットのニーズ・シーズ連携協調協議会設置事業</w:t>
      </w:r>
      <w:r w:rsidR="00194C27">
        <w:rPr>
          <w:rFonts w:hint="eastAsia"/>
        </w:rPr>
        <w:t>」では、以下のように介護現場への</w:t>
      </w:r>
      <w:r>
        <w:rPr>
          <w:rFonts w:hint="eastAsia"/>
        </w:rPr>
        <w:t>ヒアリングを行っている。</w:t>
      </w:r>
      <w:r w:rsidR="00194C27">
        <w:rPr>
          <w:rFonts w:hint="eastAsia"/>
        </w:rPr>
        <w:t>以下にヒアリングの実施方法とヒアリング内容をまとめたものを列挙する。</w:t>
      </w:r>
    </w:p>
    <w:p w14:paraId="7444AAE0" w14:textId="77777777" w:rsidR="009F18EE" w:rsidRDefault="009F18EE" w:rsidP="00045E68">
      <w:pPr>
        <w:spacing w:line="438" w:lineRule="exact"/>
      </w:pPr>
    </w:p>
    <w:p w14:paraId="1C525559" w14:textId="77777777" w:rsidR="009F18EE" w:rsidRDefault="009F18EE" w:rsidP="00045E68">
      <w:pPr>
        <w:spacing w:line="438" w:lineRule="exact"/>
      </w:pPr>
    </w:p>
    <w:p w14:paraId="67B519DD" w14:textId="17F5290C" w:rsidR="009F18EE" w:rsidRDefault="009F18EE" w:rsidP="00045E68">
      <w:pPr>
        <w:spacing w:line="438" w:lineRule="exact"/>
      </w:pPr>
      <w:r>
        <w:rPr>
          <w:rFonts w:hint="eastAsia"/>
        </w:rPr>
        <w:t>2</w:t>
      </w:r>
      <w:r w:rsidR="000963C1">
        <w:t>.4</w:t>
      </w:r>
      <w:r>
        <w:t>.1</w:t>
      </w:r>
      <w:r>
        <w:rPr>
          <w:rFonts w:hint="eastAsia"/>
        </w:rPr>
        <w:t xml:space="preserve">　実施方法</w:t>
      </w:r>
    </w:p>
    <w:p w14:paraId="0307DA96" w14:textId="77777777" w:rsidR="009F18EE" w:rsidRDefault="009F18EE" w:rsidP="00045E68">
      <w:pPr>
        <w:spacing w:line="438" w:lineRule="exact"/>
      </w:pPr>
      <w:r>
        <w:rPr>
          <w:rFonts w:hint="eastAsia"/>
        </w:rPr>
        <w:t>実施方法・内容については、以下の通りである。</w:t>
      </w:r>
    </w:p>
    <w:p w14:paraId="52ED9A51" w14:textId="2EAFC679" w:rsidR="0037277B" w:rsidRDefault="009F18EE" w:rsidP="00045E68">
      <w:pPr>
        <w:spacing w:line="438" w:lineRule="exact"/>
      </w:pPr>
      <w:r>
        <w:rPr>
          <w:rFonts w:hint="eastAsia"/>
        </w:rPr>
        <w:t>先ず、介護施設の職員に対してヒアリングを実施し、介護業務の実態及び介護の質向上や業務効率化に関する意見を聴取した。その上で、現場における課題や介護ロボットに対するニーズを把握し、課題解決に向けた介護ロボットについて検討を行った。さらに、実際に製品を施設で利用してもらい、活用状況や介護ロボットが現場の介護業務に与える影響、現場へのロボットの導入に当たっての課題を整理し、更なる改善に向けた検討を行った。</w:t>
      </w:r>
    </w:p>
    <w:p w14:paraId="285DD21F" w14:textId="77777777" w:rsidR="009F18EE" w:rsidRPr="009F18EE" w:rsidRDefault="009F18EE" w:rsidP="00045E68">
      <w:pPr>
        <w:spacing w:line="438" w:lineRule="exact"/>
      </w:pPr>
    </w:p>
    <w:p w14:paraId="0045F723" w14:textId="77777777" w:rsidR="0037277B" w:rsidRDefault="0037277B" w:rsidP="00045E68">
      <w:pPr>
        <w:pStyle w:val="a0"/>
        <w:adjustRightInd/>
        <w:snapToGrid/>
        <w:spacing w:line="438" w:lineRule="exact"/>
        <w:ind w:firstLineChars="0" w:firstLine="0"/>
        <w:rPr>
          <w:color w:val="70AD47" w:themeColor="accent6"/>
        </w:rPr>
      </w:pPr>
      <w:r w:rsidRPr="00EA6A6B">
        <w:rPr>
          <w:noProof/>
        </w:rPr>
        <w:drawing>
          <wp:inline distT="0" distB="0" distL="0" distR="0" wp14:anchorId="4FAC0C1B" wp14:editId="16594E17">
            <wp:extent cx="5400675" cy="3181306"/>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3181306"/>
                    </a:xfrm>
                    <a:prstGeom prst="rect">
                      <a:avLst/>
                    </a:prstGeom>
                    <a:noFill/>
                    <a:ln>
                      <a:noFill/>
                    </a:ln>
                  </pic:spPr>
                </pic:pic>
              </a:graphicData>
            </a:graphic>
          </wp:inline>
        </w:drawing>
      </w:r>
    </w:p>
    <w:p w14:paraId="1726A7CC" w14:textId="606684EC" w:rsidR="0037277B" w:rsidRDefault="009F18EE" w:rsidP="00045E68">
      <w:pPr>
        <w:pStyle w:val="a0"/>
        <w:adjustRightInd/>
        <w:snapToGrid/>
        <w:spacing w:line="438" w:lineRule="exact"/>
        <w:ind w:firstLineChars="0" w:firstLine="0"/>
        <w:rPr>
          <w:lang w:val="x-none"/>
        </w:rPr>
      </w:pPr>
      <w:r w:rsidRPr="00447484">
        <w:rPr>
          <w:rFonts w:hint="eastAsia"/>
          <w:b/>
        </w:rPr>
        <w:t>図</w:t>
      </w:r>
      <w:r>
        <w:rPr>
          <w:b/>
        </w:rPr>
        <w:t>2</w:t>
      </w:r>
      <w:r w:rsidRPr="00447484">
        <w:rPr>
          <w:b/>
        </w:rPr>
        <w:t>-</w:t>
      </w:r>
      <w:r>
        <w:rPr>
          <w:b/>
        </w:rPr>
        <w:t>2</w:t>
      </w:r>
      <w:r>
        <w:rPr>
          <w:rFonts w:hint="eastAsia"/>
          <w:b/>
        </w:rPr>
        <w:t xml:space="preserve">　</w:t>
      </w:r>
      <w:r w:rsidRPr="009F18EE">
        <w:rPr>
          <w:rFonts w:hint="eastAsia"/>
          <w:b/>
        </w:rPr>
        <w:t>本事業の全体像</w:t>
      </w:r>
    </w:p>
    <w:p w14:paraId="41000BC9" w14:textId="77777777" w:rsidR="0037277B" w:rsidRDefault="0037277B" w:rsidP="00045E68">
      <w:pPr>
        <w:pStyle w:val="a0"/>
        <w:adjustRightInd/>
        <w:snapToGrid/>
        <w:spacing w:line="438" w:lineRule="exact"/>
        <w:ind w:firstLineChars="0" w:firstLine="0"/>
        <w:rPr>
          <w:color w:val="70AD47" w:themeColor="accent6"/>
        </w:rPr>
      </w:pPr>
    </w:p>
    <w:p w14:paraId="39D0FB96" w14:textId="77777777" w:rsidR="0037277B" w:rsidRDefault="0037277B" w:rsidP="00045E68">
      <w:pPr>
        <w:pStyle w:val="a0"/>
        <w:adjustRightInd/>
        <w:snapToGrid/>
        <w:spacing w:line="438" w:lineRule="exact"/>
        <w:ind w:firstLineChars="0" w:firstLine="0"/>
        <w:rPr>
          <w:color w:val="70AD47" w:themeColor="accent6"/>
        </w:rPr>
      </w:pPr>
      <w:r w:rsidRPr="00EA6A6B">
        <w:rPr>
          <w:noProof/>
        </w:rPr>
        <w:drawing>
          <wp:inline distT="0" distB="0" distL="0" distR="0" wp14:anchorId="7B157981" wp14:editId="01E35010">
            <wp:extent cx="5400675" cy="3367768"/>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3367768"/>
                    </a:xfrm>
                    <a:prstGeom prst="rect">
                      <a:avLst/>
                    </a:prstGeom>
                    <a:noFill/>
                    <a:ln>
                      <a:noFill/>
                    </a:ln>
                  </pic:spPr>
                </pic:pic>
              </a:graphicData>
            </a:graphic>
          </wp:inline>
        </w:drawing>
      </w:r>
    </w:p>
    <w:p w14:paraId="1DA10077" w14:textId="77777777" w:rsidR="009F18EE" w:rsidRDefault="009F18EE" w:rsidP="00045E68">
      <w:pPr>
        <w:spacing w:line="438" w:lineRule="exact"/>
      </w:pPr>
      <w:r w:rsidRPr="00447484">
        <w:rPr>
          <w:rFonts w:hint="eastAsia"/>
          <w:b/>
        </w:rPr>
        <w:t>図</w:t>
      </w:r>
      <w:r>
        <w:rPr>
          <w:b/>
        </w:rPr>
        <w:t>2</w:t>
      </w:r>
      <w:r w:rsidRPr="00447484">
        <w:rPr>
          <w:b/>
        </w:rPr>
        <w:t>-</w:t>
      </w:r>
      <w:r>
        <w:rPr>
          <w:rFonts w:hint="eastAsia"/>
          <w:b/>
        </w:rPr>
        <w:t xml:space="preserve">3　</w:t>
      </w:r>
      <w:r w:rsidRPr="009F18EE">
        <w:rPr>
          <w:rFonts w:hint="eastAsia"/>
          <w:b/>
        </w:rPr>
        <w:t>本事業の実施スケジュール</w:t>
      </w:r>
    </w:p>
    <w:p w14:paraId="449B937F" w14:textId="77777777" w:rsidR="009F18EE" w:rsidRDefault="009F18EE" w:rsidP="00045E68">
      <w:pPr>
        <w:spacing w:line="438" w:lineRule="exact"/>
      </w:pPr>
    </w:p>
    <w:p w14:paraId="1F7646CE" w14:textId="59467A65" w:rsidR="009F18EE" w:rsidRDefault="009F18EE" w:rsidP="00045E68">
      <w:pPr>
        <w:spacing w:line="438" w:lineRule="exact"/>
      </w:pPr>
      <w:r>
        <w:rPr>
          <w:rFonts w:hint="eastAsia"/>
        </w:rPr>
        <w:t>2</w:t>
      </w:r>
      <w:r w:rsidR="000963C1">
        <w:t>.4</w:t>
      </w:r>
      <w:r>
        <w:t>.2</w:t>
      </w:r>
      <w:r>
        <w:rPr>
          <w:rFonts w:hint="eastAsia"/>
        </w:rPr>
        <w:t xml:space="preserve">　実施体制</w:t>
      </w:r>
    </w:p>
    <w:p w14:paraId="70C9D2D8" w14:textId="77777777" w:rsidR="009F18EE" w:rsidRPr="009F18EE" w:rsidRDefault="009F18EE" w:rsidP="00045E68">
      <w:pPr>
        <w:spacing w:line="438" w:lineRule="exact"/>
        <w:rPr>
          <w:lang w:val="x-none"/>
        </w:rPr>
      </w:pPr>
      <w:r w:rsidRPr="009F18EE">
        <w:rPr>
          <w:rFonts w:hint="eastAsia"/>
          <w:lang w:val="x-none"/>
        </w:rPr>
        <w:t>本事業の実施に当たり、以下の三者から成る協議会を組成した。ニーズ側のメンバーとして、特別養護老人ホーム等を展開する社会福祉法人にんじんの会に、</w:t>
      </w:r>
      <w:r w:rsidRPr="009F18EE">
        <w:rPr>
          <w:rFonts w:hint="eastAsia"/>
          <w:lang w:val="x-none"/>
        </w:rPr>
        <w:lastRenderedPageBreak/>
        <w:t>シーズ側としてヘルスケア業界向けのロボティクス技術の研究開発及びサービス提供に係る事業を行う株式会社</w:t>
      </w:r>
      <w:r w:rsidRPr="009F18EE">
        <w:rPr>
          <w:lang w:val="x-none"/>
        </w:rPr>
        <w:t xml:space="preserve"> abaに参画いただいた。また、開発する製品の販売や介護ロボットメーカーの経営の観点から開発に関するアドバイスを行う役割として、ベンチャー企業支援を行っている、特定非営利活動法人エティックに参画いただいた。</w:t>
      </w:r>
    </w:p>
    <w:p w14:paraId="5AE8E29A" w14:textId="0A5B80E3" w:rsidR="009F18EE" w:rsidRDefault="009F18EE" w:rsidP="00045E68">
      <w:pPr>
        <w:spacing w:line="438" w:lineRule="exact"/>
        <w:rPr>
          <w:lang w:val="x-none"/>
        </w:rPr>
      </w:pPr>
      <w:r w:rsidRPr="009F18EE">
        <w:rPr>
          <w:rFonts w:hint="eastAsia"/>
          <w:lang w:val="x-none"/>
        </w:rPr>
        <w:t>なお、にんじんの会には当初協議会のメンバーとして参画いただいたものの、効果検証実験の内容の詳細検討を行う中で、同法人が運営する施設においては実験の実施が困難との結論に至ったため、実験については後述する他の施設において実施することとし、同法人からは実験の進め方等に関するアドバイス等を頂いた。</w:t>
      </w:r>
    </w:p>
    <w:p w14:paraId="6FCE52AB" w14:textId="5946586A" w:rsidR="001B7C24" w:rsidRDefault="001B7C24" w:rsidP="00045E68">
      <w:pPr>
        <w:spacing w:line="438" w:lineRule="exact"/>
        <w:rPr>
          <w:lang w:val="x-none"/>
        </w:rPr>
      </w:pPr>
    </w:p>
    <w:tbl>
      <w:tblPr>
        <w:tblStyle w:val="a9"/>
        <w:tblW w:w="0" w:type="auto"/>
        <w:jc w:val="center"/>
        <w:tblLook w:val="04A0" w:firstRow="1" w:lastRow="0" w:firstColumn="1" w:lastColumn="0" w:noHBand="0" w:noVBand="1"/>
      </w:tblPr>
      <w:tblGrid>
        <w:gridCol w:w="1710"/>
        <w:gridCol w:w="1600"/>
        <w:gridCol w:w="3402"/>
      </w:tblGrid>
      <w:tr w:rsidR="001B7C24" w14:paraId="03BF91EE" w14:textId="77777777" w:rsidTr="001B7C24">
        <w:trPr>
          <w:jc w:val="center"/>
        </w:trPr>
        <w:tc>
          <w:tcPr>
            <w:tcW w:w="1710" w:type="dxa"/>
            <w:shd w:val="clear" w:color="auto" w:fill="D9D9D9" w:themeFill="background1" w:themeFillShade="D9"/>
          </w:tcPr>
          <w:p w14:paraId="69E16B17" w14:textId="44198A3A" w:rsidR="001B7C24" w:rsidRDefault="001B7C24" w:rsidP="00045E68">
            <w:pPr>
              <w:spacing w:line="438" w:lineRule="exact"/>
              <w:rPr>
                <w:lang w:val="x-none"/>
              </w:rPr>
            </w:pPr>
            <w:r>
              <w:rPr>
                <w:rFonts w:hint="eastAsia"/>
                <w:lang w:val="x-none"/>
              </w:rPr>
              <w:t>役割</w:t>
            </w:r>
          </w:p>
        </w:tc>
        <w:tc>
          <w:tcPr>
            <w:tcW w:w="1600" w:type="dxa"/>
            <w:shd w:val="clear" w:color="auto" w:fill="D9D9D9" w:themeFill="background1" w:themeFillShade="D9"/>
          </w:tcPr>
          <w:p w14:paraId="07D64353" w14:textId="2C58B8D7" w:rsidR="001B7C24" w:rsidRDefault="001B7C24" w:rsidP="00045E68">
            <w:pPr>
              <w:spacing w:line="438" w:lineRule="exact"/>
              <w:rPr>
                <w:lang w:val="x-none"/>
              </w:rPr>
            </w:pPr>
            <w:r>
              <w:rPr>
                <w:rFonts w:hint="eastAsia"/>
                <w:lang w:val="x-none"/>
              </w:rPr>
              <w:t>氏名</w:t>
            </w:r>
          </w:p>
        </w:tc>
        <w:tc>
          <w:tcPr>
            <w:tcW w:w="3402" w:type="dxa"/>
            <w:shd w:val="clear" w:color="auto" w:fill="D9D9D9" w:themeFill="background1" w:themeFillShade="D9"/>
          </w:tcPr>
          <w:p w14:paraId="41E18531" w14:textId="54FAD548" w:rsidR="001B7C24" w:rsidRDefault="001B7C24" w:rsidP="00045E68">
            <w:pPr>
              <w:spacing w:line="438" w:lineRule="exact"/>
              <w:rPr>
                <w:lang w:val="x-none"/>
              </w:rPr>
            </w:pPr>
            <w:r>
              <w:rPr>
                <w:rFonts w:hint="eastAsia"/>
                <w:lang w:val="x-none"/>
              </w:rPr>
              <w:t>所属・役職等</w:t>
            </w:r>
          </w:p>
        </w:tc>
      </w:tr>
      <w:tr w:rsidR="001B7C24" w14:paraId="0BE991DE" w14:textId="77777777" w:rsidTr="001B7C24">
        <w:trPr>
          <w:jc w:val="center"/>
        </w:trPr>
        <w:tc>
          <w:tcPr>
            <w:tcW w:w="1710" w:type="dxa"/>
          </w:tcPr>
          <w:p w14:paraId="674E04DE" w14:textId="238B808C" w:rsidR="001B7C24" w:rsidRDefault="001B7C24" w:rsidP="00045E68">
            <w:pPr>
              <w:spacing w:line="438" w:lineRule="exact"/>
              <w:rPr>
                <w:lang w:val="x-none"/>
              </w:rPr>
            </w:pPr>
            <w:r>
              <w:rPr>
                <w:rFonts w:hint="eastAsia"/>
                <w:lang w:val="x-none"/>
              </w:rPr>
              <w:t>ニーズ側</w:t>
            </w:r>
          </w:p>
        </w:tc>
        <w:tc>
          <w:tcPr>
            <w:tcW w:w="1600" w:type="dxa"/>
          </w:tcPr>
          <w:p w14:paraId="371D9556" w14:textId="1330DB5B" w:rsidR="001B7C24" w:rsidRDefault="001B7C24" w:rsidP="00045E68">
            <w:pPr>
              <w:spacing w:line="438" w:lineRule="exact"/>
              <w:rPr>
                <w:lang w:val="x-none"/>
              </w:rPr>
            </w:pPr>
            <w:r>
              <w:rPr>
                <w:rFonts w:hint="eastAsia"/>
                <w:lang w:val="x-none"/>
              </w:rPr>
              <w:t>石川　正紀</w:t>
            </w:r>
          </w:p>
        </w:tc>
        <w:tc>
          <w:tcPr>
            <w:tcW w:w="3402" w:type="dxa"/>
          </w:tcPr>
          <w:p w14:paraId="04F6D22C" w14:textId="6A9A0992" w:rsidR="001B7C24" w:rsidRDefault="001B7C24" w:rsidP="00045E68">
            <w:pPr>
              <w:spacing w:line="438" w:lineRule="exact"/>
              <w:rPr>
                <w:lang w:val="x-none"/>
              </w:rPr>
            </w:pPr>
            <w:r>
              <w:rPr>
                <w:rFonts w:hint="eastAsia"/>
                <w:lang w:val="x-none"/>
              </w:rPr>
              <w:t>社会福祉法人にんじんの会</w:t>
            </w:r>
          </w:p>
        </w:tc>
      </w:tr>
      <w:tr w:rsidR="001B7C24" w14:paraId="10C16C53" w14:textId="77777777" w:rsidTr="001B7C24">
        <w:trPr>
          <w:jc w:val="center"/>
        </w:trPr>
        <w:tc>
          <w:tcPr>
            <w:tcW w:w="1710" w:type="dxa"/>
          </w:tcPr>
          <w:p w14:paraId="1A8DA7C0" w14:textId="4A4F37FD" w:rsidR="001B7C24" w:rsidRDefault="001B7C24" w:rsidP="00045E68">
            <w:pPr>
              <w:spacing w:line="438" w:lineRule="exact"/>
              <w:rPr>
                <w:lang w:val="x-none"/>
              </w:rPr>
            </w:pPr>
            <w:r>
              <w:rPr>
                <w:rFonts w:hint="eastAsia"/>
                <w:lang w:val="x-none"/>
              </w:rPr>
              <w:t>シーズ側</w:t>
            </w:r>
          </w:p>
        </w:tc>
        <w:tc>
          <w:tcPr>
            <w:tcW w:w="1600" w:type="dxa"/>
          </w:tcPr>
          <w:p w14:paraId="476929C5" w14:textId="029A00D8" w:rsidR="001B7C24" w:rsidRDefault="001B7C24" w:rsidP="00045E68">
            <w:pPr>
              <w:spacing w:line="438" w:lineRule="exact"/>
              <w:rPr>
                <w:lang w:val="x-none"/>
              </w:rPr>
            </w:pPr>
            <w:r>
              <w:rPr>
                <w:rFonts w:hint="eastAsia"/>
                <w:lang w:val="x-none"/>
              </w:rPr>
              <w:t>宇井　吉美</w:t>
            </w:r>
          </w:p>
        </w:tc>
        <w:tc>
          <w:tcPr>
            <w:tcW w:w="3402" w:type="dxa"/>
          </w:tcPr>
          <w:p w14:paraId="28744D2C" w14:textId="2D622246" w:rsidR="001B7C24" w:rsidRDefault="001B7C24" w:rsidP="00045E68">
            <w:pPr>
              <w:spacing w:line="438" w:lineRule="exact"/>
              <w:rPr>
                <w:lang w:val="x-none"/>
              </w:rPr>
            </w:pPr>
            <w:r>
              <w:rPr>
                <w:rFonts w:hint="eastAsia"/>
                <w:lang w:val="x-none"/>
              </w:rPr>
              <w:t>株式会社a</w:t>
            </w:r>
            <w:r>
              <w:rPr>
                <w:lang w:val="x-none"/>
              </w:rPr>
              <w:t>ba</w:t>
            </w:r>
          </w:p>
        </w:tc>
      </w:tr>
      <w:tr w:rsidR="001B7C24" w14:paraId="30A83D57" w14:textId="77777777" w:rsidTr="001B7C24">
        <w:trPr>
          <w:jc w:val="center"/>
        </w:trPr>
        <w:tc>
          <w:tcPr>
            <w:tcW w:w="1710" w:type="dxa"/>
          </w:tcPr>
          <w:p w14:paraId="67656FBC" w14:textId="6B7DAB49" w:rsidR="001B7C24" w:rsidRDefault="001B7C24" w:rsidP="00045E68">
            <w:pPr>
              <w:spacing w:line="438" w:lineRule="exact"/>
              <w:rPr>
                <w:lang w:val="x-none"/>
              </w:rPr>
            </w:pPr>
            <w:r>
              <w:rPr>
                <w:rFonts w:hint="eastAsia"/>
                <w:lang w:val="x-none"/>
              </w:rPr>
              <w:t>アドバイザー</w:t>
            </w:r>
          </w:p>
        </w:tc>
        <w:tc>
          <w:tcPr>
            <w:tcW w:w="1600" w:type="dxa"/>
          </w:tcPr>
          <w:p w14:paraId="397C795B" w14:textId="74ADA8DB" w:rsidR="001B7C24" w:rsidRDefault="001B7C24" w:rsidP="00045E68">
            <w:pPr>
              <w:spacing w:line="438" w:lineRule="exact"/>
              <w:rPr>
                <w:lang w:val="x-none"/>
              </w:rPr>
            </w:pPr>
            <w:r>
              <w:rPr>
                <w:rFonts w:hint="eastAsia"/>
                <w:lang w:val="x-none"/>
              </w:rPr>
              <w:t>加勢　雅善</w:t>
            </w:r>
          </w:p>
        </w:tc>
        <w:tc>
          <w:tcPr>
            <w:tcW w:w="3402" w:type="dxa"/>
          </w:tcPr>
          <w:p w14:paraId="77486DC6" w14:textId="4EABF436" w:rsidR="001B7C24" w:rsidRDefault="001B7C24" w:rsidP="00045E68">
            <w:pPr>
              <w:spacing w:line="438" w:lineRule="exact"/>
              <w:rPr>
                <w:lang w:val="x-none"/>
              </w:rPr>
            </w:pPr>
            <w:r>
              <w:rPr>
                <w:rFonts w:hint="eastAsia"/>
                <w:lang w:val="x-none"/>
              </w:rPr>
              <w:t>特定非営利活動法人エティック</w:t>
            </w:r>
          </w:p>
        </w:tc>
      </w:tr>
    </w:tbl>
    <w:p w14:paraId="4A0A3567" w14:textId="7BA331D3" w:rsidR="0037277B" w:rsidRDefault="001B7C24" w:rsidP="00045E68">
      <w:pPr>
        <w:spacing w:line="438" w:lineRule="exact"/>
        <w:rPr>
          <w:b/>
        </w:rPr>
      </w:pPr>
      <w:r w:rsidRPr="00447484">
        <w:rPr>
          <w:rFonts w:hint="eastAsia"/>
          <w:b/>
        </w:rPr>
        <w:t>図</w:t>
      </w:r>
      <w:r>
        <w:rPr>
          <w:b/>
        </w:rPr>
        <w:t>2</w:t>
      </w:r>
      <w:r w:rsidRPr="00447484">
        <w:rPr>
          <w:b/>
        </w:rPr>
        <w:t>-</w:t>
      </w:r>
      <w:r>
        <w:rPr>
          <w:b/>
        </w:rPr>
        <w:t>4</w:t>
      </w:r>
      <w:r>
        <w:rPr>
          <w:rFonts w:hint="eastAsia"/>
          <w:b/>
        </w:rPr>
        <w:t xml:space="preserve">　</w:t>
      </w:r>
      <w:r w:rsidRPr="001B7C24">
        <w:rPr>
          <w:rFonts w:hint="eastAsia"/>
          <w:b/>
        </w:rPr>
        <w:t>協議会のメンバー構成</w:t>
      </w:r>
    </w:p>
    <w:p w14:paraId="3EBB5DB2" w14:textId="35063AD3" w:rsidR="001B7C24" w:rsidRDefault="001B7C24" w:rsidP="00045E68">
      <w:pPr>
        <w:spacing w:line="438" w:lineRule="exact"/>
      </w:pPr>
    </w:p>
    <w:p w14:paraId="4B0B7D3B" w14:textId="12D00C57" w:rsidR="001B7C24" w:rsidRDefault="001B7C24" w:rsidP="00045E68">
      <w:pPr>
        <w:spacing w:line="438" w:lineRule="exact"/>
      </w:pPr>
    </w:p>
    <w:p w14:paraId="52761928" w14:textId="17AFEC2D" w:rsidR="001B7C24" w:rsidRDefault="001B7C24" w:rsidP="00045E68">
      <w:pPr>
        <w:spacing w:line="438" w:lineRule="exact"/>
      </w:pPr>
    </w:p>
    <w:p w14:paraId="53042940" w14:textId="61AF7136" w:rsidR="001B7C24" w:rsidRDefault="001B7C24" w:rsidP="00045E68">
      <w:pPr>
        <w:spacing w:line="438" w:lineRule="exact"/>
      </w:pPr>
    </w:p>
    <w:p w14:paraId="04AF80AC" w14:textId="7FDC8401" w:rsidR="0037277B" w:rsidRDefault="001B7C24" w:rsidP="00045E68">
      <w:pPr>
        <w:spacing w:line="438" w:lineRule="exact"/>
      </w:pPr>
      <w:r>
        <w:rPr>
          <w:rFonts w:hint="eastAsia"/>
        </w:rPr>
        <w:t>2</w:t>
      </w:r>
      <w:r w:rsidR="000963C1">
        <w:t>.4</w:t>
      </w:r>
      <w:r>
        <w:t>.3</w:t>
      </w:r>
      <w:r>
        <w:rPr>
          <w:rFonts w:hint="eastAsia"/>
        </w:rPr>
        <w:t xml:space="preserve">　</w:t>
      </w:r>
      <w:r w:rsidR="006D47D7">
        <w:rPr>
          <w:rFonts w:hint="eastAsia"/>
        </w:rPr>
        <w:t>協議</w:t>
      </w:r>
      <w:r>
        <w:rPr>
          <w:rFonts w:hint="eastAsia"/>
        </w:rPr>
        <w:t>会の開催概要</w:t>
      </w:r>
    </w:p>
    <w:p w14:paraId="1F550E28" w14:textId="77777777" w:rsidR="006D47D7" w:rsidRDefault="006D47D7" w:rsidP="00045E68">
      <w:pPr>
        <w:spacing w:line="438" w:lineRule="exact"/>
      </w:pPr>
    </w:p>
    <w:tbl>
      <w:tblPr>
        <w:tblStyle w:val="a9"/>
        <w:tblW w:w="0" w:type="auto"/>
        <w:jc w:val="center"/>
        <w:tblLook w:val="04A0" w:firstRow="1" w:lastRow="0" w:firstColumn="1" w:lastColumn="0" w:noHBand="0" w:noVBand="1"/>
      </w:tblPr>
      <w:tblGrid>
        <w:gridCol w:w="2321"/>
        <w:gridCol w:w="1256"/>
        <w:gridCol w:w="5483"/>
      </w:tblGrid>
      <w:tr w:rsidR="001B7C24" w14:paraId="3C25F644" w14:textId="77777777" w:rsidTr="006D47D7">
        <w:trPr>
          <w:jc w:val="center"/>
        </w:trPr>
        <w:tc>
          <w:tcPr>
            <w:tcW w:w="2376" w:type="dxa"/>
          </w:tcPr>
          <w:p w14:paraId="70C3A807" w14:textId="77777777" w:rsidR="001B7C24" w:rsidRDefault="001B7C24" w:rsidP="00045E68">
            <w:pPr>
              <w:spacing w:line="438" w:lineRule="exact"/>
            </w:pPr>
          </w:p>
        </w:tc>
        <w:tc>
          <w:tcPr>
            <w:tcW w:w="1276" w:type="dxa"/>
          </w:tcPr>
          <w:p w14:paraId="1D1206A9" w14:textId="19B2D961" w:rsidR="001B7C24" w:rsidRDefault="001B7C24" w:rsidP="00045E68">
            <w:pPr>
              <w:spacing w:line="438" w:lineRule="exact"/>
            </w:pPr>
            <w:r>
              <w:rPr>
                <w:rFonts w:hint="eastAsia"/>
              </w:rPr>
              <w:t>項目</w:t>
            </w:r>
          </w:p>
        </w:tc>
        <w:tc>
          <w:tcPr>
            <w:tcW w:w="5616" w:type="dxa"/>
          </w:tcPr>
          <w:p w14:paraId="57964D72" w14:textId="58CDF280" w:rsidR="001B7C24" w:rsidRDefault="001B7C24" w:rsidP="00045E68">
            <w:pPr>
              <w:spacing w:line="438" w:lineRule="exact"/>
            </w:pPr>
            <w:r>
              <w:rPr>
                <w:rFonts w:hint="eastAsia"/>
              </w:rPr>
              <w:t>概要</w:t>
            </w:r>
          </w:p>
        </w:tc>
      </w:tr>
      <w:tr w:rsidR="009D316D" w14:paraId="13D664C5" w14:textId="77777777" w:rsidTr="006D47D7">
        <w:trPr>
          <w:jc w:val="center"/>
        </w:trPr>
        <w:tc>
          <w:tcPr>
            <w:tcW w:w="2376" w:type="dxa"/>
            <w:vMerge w:val="restart"/>
          </w:tcPr>
          <w:p w14:paraId="17655F1B" w14:textId="0B26D0B6" w:rsidR="009D316D" w:rsidRDefault="009D316D" w:rsidP="00045E68">
            <w:pPr>
              <w:spacing w:line="438" w:lineRule="exact"/>
            </w:pPr>
            <w:r>
              <w:rPr>
                <w:rFonts w:hint="eastAsia"/>
              </w:rPr>
              <w:t>第１回連携協調協議会</w:t>
            </w:r>
          </w:p>
        </w:tc>
        <w:tc>
          <w:tcPr>
            <w:tcW w:w="1276" w:type="dxa"/>
          </w:tcPr>
          <w:p w14:paraId="26FE3E77" w14:textId="55BD2054" w:rsidR="009D316D" w:rsidRDefault="009D316D" w:rsidP="00045E68">
            <w:pPr>
              <w:spacing w:line="438" w:lineRule="exact"/>
            </w:pPr>
            <w:r>
              <w:rPr>
                <w:rFonts w:hint="eastAsia"/>
              </w:rPr>
              <w:t>開催日時</w:t>
            </w:r>
          </w:p>
        </w:tc>
        <w:tc>
          <w:tcPr>
            <w:tcW w:w="5616" w:type="dxa"/>
          </w:tcPr>
          <w:p w14:paraId="02AF22CB" w14:textId="60187264" w:rsidR="009D316D" w:rsidRDefault="009D316D" w:rsidP="00045E68">
            <w:pPr>
              <w:spacing w:line="438" w:lineRule="exact"/>
            </w:pPr>
            <w:r>
              <w:rPr>
                <w:rFonts w:hint="eastAsia"/>
              </w:rPr>
              <w:t>平成29年9月5日（火）</w:t>
            </w:r>
          </w:p>
        </w:tc>
      </w:tr>
      <w:tr w:rsidR="009D316D" w14:paraId="65BE85EE" w14:textId="77777777" w:rsidTr="006D47D7">
        <w:trPr>
          <w:jc w:val="center"/>
        </w:trPr>
        <w:tc>
          <w:tcPr>
            <w:tcW w:w="2376" w:type="dxa"/>
            <w:vMerge/>
          </w:tcPr>
          <w:p w14:paraId="22E494B0" w14:textId="77777777" w:rsidR="009D316D" w:rsidRDefault="009D316D" w:rsidP="00045E68">
            <w:pPr>
              <w:spacing w:line="438" w:lineRule="exact"/>
            </w:pPr>
          </w:p>
        </w:tc>
        <w:tc>
          <w:tcPr>
            <w:tcW w:w="1276" w:type="dxa"/>
          </w:tcPr>
          <w:p w14:paraId="3628FA7B" w14:textId="0E275E77" w:rsidR="009D316D" w:rsidRDefault="009D316D" w:rsidP="00045E68">
            <w:pPr>
              <w:spacing w:line="438" w:lineRule="exact"/>
            </w:pPr>
            <w:r>
              <w:rPr>
                <w:rFonts w:hint="eastAsia"/>
              </w:rPr>
              <w:t>開催場所</w:t>
            </w:r>
          </w:p>
        </w:tc>
        <w:tc>
          <w:tcPr>
            <w:tcW w:w="5616" w:type="dxa"/>
          </w:tcPr>
          <w:p w14:paraId="5D1E12A7" w14:textId="39F1E86A" w:rsidR="009D316D" w:rsidRDefault="009D316D" w:rsidP="00045E68">
            <w:pPr>
              <w:spacing w:line="438" w:lineRule="exact"/>
            </w:pPr>
            <w:r>
              <w:rPr>
                <w:rFonts w:hint="eastAsia"/>
              </w:rPr>
              <w:t>PwCコンサルティング合同会社会議室</w:t>
            </w:r>
          </w:p>
        </w:tc>
      </w:tr>
      <w:tr w:rsidR="009D316D" w14:paraId="08D77A09" w14:textId="77777777" w:rsidTr="006D47D7">
        <w:trPr>
          <w:jc w:val="center"/>
        </w:trPr>
        <w:tc>
          <w:tcPr>
            <w:tcW w:w="2376" w:type="dxa"/>
            <w:vMerge/>
          </w:tcPr>
          <w:p w14:paraId="5924DF90" w14:textId="77777777" w:rsidR="009D316D" w:rsidRDefault="009D316D" w:rsidP="00045E68">
            <w:pPr>
              <w:spacing w:line="438" w:lineRule="exact"/>
            </w:pPr>
          </w:p>
        </w:tc>
        <w:tc>
          <w:tcPr>
            <w:tcW w:w="1276" w:type="dxa"/>
          </w:tcPr>
          <w:p w14:paraId="333386E5" w14:textId="77777777" w:rsidR="009D316D" w:rsidRDefault="009D316D" w:rsidP="00045E68">
            <w:pPr>
              <w:spacing w:line="438" w:lineRule="exact"/>
            </w:pPr>
            <w:r>
              <w:rPr>
                <w:rFonts w:hint="eastAsia"/>
              </w:rPr>
              <w:t>出席者</w:t>
            </w:r>
          </w:p>
          <w:p w14:paraId="76A18AED" w14:textId="255ACBD4" w:rsidR="009D316D" w:rsidRDefault="009D316D" w:rsidP="00045E68">
            <w:pPr>
              <w:spacing w:line="438" w:lineRule="exact"/>
            </w:pPr>
            <w:r>
              <w:rPr>
                <w:rFonts w:hint="eastAsia"/>
              </w:rPr>
              <w:t>(敬称略</w:t>
            </w:r>
            <w:r>
              <w:t>)</w:t>
            </w:r>
          </w:p>
        </w:tc>
        <w:tc>
          <w:tcPr>
            <w:tcW w:w="5616" w:type="dxa"/>
          </w:tcPr>
          <w:p w14:paraId="49D8E9AB" w14:textId="77777777" w:rsidR="009D316D" w:rsidRDefault="009D316D" w:rsidP="00045E68">
            <w:pPr>
              <w:spacing w:line="438" w:lineRule="exact"/>
            </w:pPr>
            <w:r>
              <w:rPr>
                <w:rFonts w:hint="eastAsia"/>
              </w:rPr>
              <w:t>特定非営利活動法人エティック：加勢</w:t>
            </w:r>
          </w:p>
          <w:p w14:paraId="782EC69E" w14:textId="77777777" w:rsidR="009D316D" w:rsidRDefault="009D316D" w:rsidP="00045E68">
            <w:pPr>
              <w:spacing w:line="438" w:lineRule="exact"/>
            </w:pPr>
            <w:r>
              <w:rPr>
                <w:rFonts w:hint="eastAsia"/>
              </w:rPr>
              <w:t>社会福祉法人にんじんの会：石川</w:t>
            </w:r>
          </w:p>
          <w:p w14:paraId="3BFC3A83" w14:textId="77777777" w:rsidR="009D316D" w:rsidRDefault="009D316D" w:rsidP="00045E68">
            <w:pPr>
              <w:spacing w:line="438" w:lineRule="exact"/>
            </w:pPr>
            <w:r>
              <w:rPr>
                <w:rFonts w:hint="eastAsia"/>
              </w:rPr>
              <w:t>株式会社a</w:t>
            </w:r>
            <w:r>
              <w:t>ba</w:t>
            </w:r>
            <w:r>
              <w:rPr>
                <w:rFonts w:hint="eastAsia"/>
              </w:rPr>
              <w:t>：宇井（電話参加）</w:t>
            </w:r>
          </w:p>
          <w:p w14:paraId="2E5B8A5A" w14:textId="47C65E9C" w:rsidR="009D316D" w:rsidRDefault="009D316D" w:rsidP="00045E68">
            <w:pPr>
              <w:spacing w:line="438" w:lineRule="exact"/>
            </w:pPr>
            <w:r>
              <w:rPr>
                <w:rFonts w:hint="eastAsia"/>
              </w:rPr>
              <w:t>PwCコンサルティング（事務局）：東海林、古</w:t>
            </w:r>
            <w:r>
              <w:rPr>
                <w:rFonts w:hint="eastAsia"/>
              </w:rPr>
              <w:lastRenderedPageBreak/>
              <w:t>屋、有澤</w:t>
            </w:r>
          </w:p>
        </w:tc>
      </w:tr>
      <w:tr w:rsidR="009D316D" w14:paraId="3BEDA8ED" w14:textId="77777777" w:rsidTr="006D47D7">
        <w:trPr>
          <w:jc w:val="center"/>
        </w:trPr>
        <w:tc>
          <w:tcPr>
            <w:tcW w:w="2376" w:type="dxa"/>
            <w:vMerge/>
          </w:tcPr>
          <w:p w14:paraId="4D716EDB" w14:textId="77777777" w:rsidR="009D316D" w:rsidRDefault="009D316D" w:rsidP="00045E68">
            <w:pPr>
              <w:spacing w:line="438" w:lineRule="exact"/>
            </w:pPr>
          </w:p>
        </w:tc>
        <w:tc>
          <w:tcPr>
            <w:tcW w:w="1276" w:type="dxa"/>
          </w:tcPr>
          <w:p w14:paraId="13B69B42" w14:textId="2396BD9E" w:rsidR="009D316D" w:rsidRDefault="009D316D" w:rsidP="00045E68">
            <w:pPr>
              <w:spacing w:line="438" w:lineRule="exact"/>
            </w:pPr>
            <w:r>
              <w:rPr>
                <w:rFonts w:hint="eastAsia"/>
              </w:rPr>
              <w:t>議題</w:t>
            </w:r>
          </w:p>
        </w:tc>
        <w:tc>
          <w:tcPr>
            <w:tcW w:w="5616" w:type="dxa"/>
          </w:tcPr>
          <w:p w14:paraId="4D516E01" w14:textId="16FB59F7" w:rsidR="009D316D" w:rsidRDefault="009D316D" w:rsidP="00045E68">
            <w:pPr>
              <w:spacing w:line="438" w:lineRule="exact"/>
            </w:pPr>
            <w:r>
              <w:rPr>
                <w:rFonts w:hint="eastAsia"/>
              </w:rPr>
              <w:t>1</w:t>
            </w:r>
            <w:r>
              <w:t>.</w:t>
            </w:r>
            <w:r>
              <w:rPr>
                <w:rFonts w:hint="eastAsia"/>
              </w:rPr>
              <w:t xml:space="preserve">　はじめに</w:t>
            </w:r>
          </w:p>
          <w:p w14:paraId="2872A63B" w14:textId="43B71C8A" w:rsidR="009D316D" w:rsidRDefault="009D316D" w:rsidP="00045E68">
            <w:pPr>
              <w:spacing w:line="438" w:lineRule="exact"/>
            </w:pPr>
            <w:r>
              <w:rPr>
                <w:rFonts w:hint="eastAsia"/>
              </w:rPr>
              <w:t>2</w:t>
            </w:r>
            <w:r>
              <w:t>.</w:t>
            </w:r>
            <w:r>
              <w:rPr>
                <w:rFonts w:hint="eastAsia"/>
              </w:rPr>
              <w:t xml:space="preserve">　自己紹介</w:t>
            </w:r>
          </w:p>
          <w:p w14:paraId="3E855ED2" w14:textId="62CEC2BB" w:rsidR="009D316D" w:rsidRDefault="009D316D" w:rsidP="00045E68">
            <w:pPr>
              <w:spacing w:line="438" w:lineRule="exact"/>
            </w:pPr>
            <w:r>
              <w:rPr>
                <w:rFonts w:hint="eastAsia"/>
              </w:rPr>
              <w:t>3</w:t>
            </w:r>
            <w:r>
              <w:t>.</w:t>
            </w:r>
            <w:r>
              <w:rPr>
                <w:rFonts w:hint="eastAsia"/>
              </w:rPr>
              <w:t xml:space="preserve">　議題</w:t>
            </w:r>
          </w:p>
          <w:p w14:paraId="12AAE8C8" w14:textId="77777777" w:rsidR="009D316D" w:rsidRDefault="009D316D" w:rsidP="00045E68">
            <w:pPr>
              <w:spacing w:line="438" w:lineRule="exact"/>
            </w:pPr>
            <w:r>
              <w:rPr>
                <w:rFonts w:hint="eastAsia"/>
              </w:rPr>
              <w:t xml:space="preserve">　(</w:t>
            </w:r>
            <w:r>
              <w:t>1)</w:t>
            </w:r>
            <w:r>
              <w:rPr>
                <w:rFonts w:hint="eastAsia"/>
              </w:rPr>
              <w:t xml:space="preserve">　本事業の概要説明</w:t>
            </w:r>
          </w:p>
          <w:p w14:paraId="7AEE5DCD" w14:textId="77777777" w:rsidR="009D316D" w:rsidRDefault="009D316D" w:rsidP="00045E68">
            <w:pPr>
              <w:spacing w:line="438" w:lineRule="exact"/>
            </w:pPr>
            <w:r>
              <w:rPr>
                <w:rFonts w:hint="eastAsia"/>
              </w:rPr>
              <w:t xml:space="preserve">　(</w:t>
            </w:r>
            <w:r>
              <w:t>2)</w:t>
            </w:r>
            <w:r>
              <w:rPr>
                <w:rFonts w:hint="eastAsia"/>
              </w:rPr>
              <w:t xml:space="preserve">　「排泄」に関するニーズ調査</w:t>
            </w:r>
          </w:p>
          <w:p w14:paraId="7AD2E371" w14:textId="77777777" w:rsidR="009D316D" w:rsidRDefault="009D316D" w:rsidP="00045E68">
            <w:pPr>
              <w:spacing w:line="438" w:lineRule="exact"/>
            </w:pPr>
            <w:r>
              <w:rPr>
                <w:rFonts w:hint="eastAsia"/>
              </w:rPr>
              <w:t xml:space="preserve">　(</w:t>
            </w:r>
            <w:r>
              <w:t>3)</w:t>
            </w:r>
            <w:r>
              <w:rPr>
                <w:rFonts w:hint="eastAsia"/>
              </w:rPr>
              <w:t xml:space="preserve">　効果検証実験フレーム</w:t>
            </w:r>
          </w:p>
          <w:p w14:paraId="5F6EE254" w14:textId="31116FA7" w:rsidR="009D316D" w:rsidRDefault="009D316D" w:rsidP="00045E68">
            <w:pPr>
              <w:spacing w:line="438" w:lineRule="exact"/>
            </w:pPr>
            <w:r>
              <w:rPr>
                <w:rFonts w:hint="eastAsia"/>
              </w:rPr>
              <w:t>4</w:t>
            </w:r>
            <w:r>
              <w:t>.</w:t>
            </w:r>
            <w:r>
              <w:rPr>
                <w:rFonts w:hint="eastAsia"/>
              </w:rPr>
              <w:t xml:space="preserve">　今後について</w:t>
            </w:r>
          </w:p>
        </w:tc>
      </w:tr>
      <w:tr w:rsidR="009D316D" w14:paraId="31241E8B" w14:textId="77777777" w:rsidTr="006D47D7">
        <w:trPr>
          <w:jc w:val="center"/>
        </w:trPr>
        <w:tc>
          <w:tcPr>
            <w:tcW w:w="2376" w:type="dxa"/>
            <w:vMerge/>
          </w:tcPr>
          <w:p w14:paraId="277661F8" w14:textId="77777777" w:rsidR="009D316D" w:rsidRDefault="009D316D" w:rsidP="00045E68">
            <w:pPr>
              <w:spacing w:line="438" w:lineRule="exact"/>
            </w:pPr>
          </w:p>
        </w:tc>
        <w:tc>
          <w:tcPr>
            <w:tcW w:w="1276" w:type="dxa"/>
          </w:tcPr>
          <w:p w14:paraId="039920B8" w14:textId="5CA0D136" w:rsidR="009D316D" w:rsidRDefault="009D316D" w:rsidP="00045E68">
            <w:pPr>
              <w:spacing w:line="438" w:lineRule="exact"/>
            </w:pPr>
            <w:r>
              <w:rPr>
                <w:rFonts w:hint="eastAsia"/>
              </w:rPr>
              <w:t>議論の概要</w:t>
            </w:r>
          </w:p>
        </w:tc>
        <w:tc>
          <w:tcPr>
            <w:tcW w:w="5616" w:type="dxa"/>
          </w:tcPr>
          <w:p w14:paraId="2488DA1C" w14:textId="1249276E" w:rsidR="009D316D" w:rsidRDefault="009D316D" w:rsidP="00045E68">
            <w:pPr>
              <w:spacing w:line="438" w:lineRule="exact"/>
            </w:pPr>
            <w:r>
              <w:rPr>
                <w:rFonts w:hint="eastAsia"/>
              </w:rPr>
              <w:t>本事業の概要について事務局から説明した後、実施スケジュール、本事業への参加施設、ニーズ調査、実証実験のフレーム等について検討を行った。</w:t>
            </w:r>
          </w:p>
        </w:tc>
      </w:tr>
      <w:tr w:rsidR="001B7C24" w14:paraId="7DDCCD2A" w14:textId="77777777" w:rsidTr="006D47D7">
        <w:trPr>
          <w:jc w:val="center"/>
        </w:trPr>
        <w:tc>
          <w:tcPr>
            <w:tcW w:w="2376" w:type="dxa"/>
          </w:tcPr>
          <w:p w14:paraId="51B48114" w14:textId="237B1E79" w:rsidR="001B7C24" w:rsidRDefault="009D316D" w:rsidP="00045E68">
            <w:pPr>
              <w:spacing w:line="438" w:lineRule="exact"/>
            </w:pPr>
            <w:r>
              <w:rPr>
                <w:rFonts w:hint="eastAsia"/>
              </w:rPr>
              <w:t>第２回連携協調協議会</w:t>
            </w:r>
          </w:p>
        </w:tc>
        <w:tc>
          <w:tcPr>
            <w:tcW w:w="1276" w:type="dxa"/>
          </w:tcPr>
          <w:p w14:paraId="14C8BA27" w14:textId="1906D596" w:rsidR="001B7C24" w:rsidRDefault="009D316D" w:rsidP="00045E68">
            <w:pPr>
              <w:spacing w:line="438" w:lineRule="exact"/>
            </w:pPr>
            <w:r>
              <w:rPr>
                <w:rFonts w:hint="eastAsia"/>
              </w:rPr>
              <w:t>開催日時</w:t>
            </w:r>
          </w:p>
        </w:tc>
        <w:tc>
          <w:tcPr>
            <w:tcW w:w="5616" w:type="dxa"/>
          </w:tcPr>
          <w:p w14:paraId="739A347E" w14:textId="3D25486F" w:rsidR="001B7C24" w:rsidRDefault="009D316D" w:rsidP="00045E68">
            <w:pPr>
              <w:spacing w:line="438" w:lineRule="exact"/>
            </w:pPr>
            <w:r>
              <w:rPr>
                <w:rFonts w:hint="eastAsia"/>
              </w:rPr>
              <w:t>平成29年10月25日（水）</w:t>
            </w:r>
          </w:p>
        </w:tc>
      </w:tr>
      <w:tr w:rsidR="001B7C24" w14:paraId="4F5D0351" w14:textId="77777777" w:rsidTr="006D47D7">
        <w:trPr>
          <w:jc w:val="center"/>
        </w:trPr>
        <w:tc>
          <w:tcPr>
            <w:tcW w:w="2376" w:type="dxa"/>
          </w:tcPr>
          <w:p w14:paraId="1AB7CD28" w14:textId="77777777" w:rsidR="001B7C24" w:rsidRDefault="001B7C24" w:rsidP="00045E68">
            <w:pPr>
              <w:spacing w:line="438" w:lineRule="exact"/>
            </w:pPr>
          </w:p>
        </w:tc>
        <w:tc>
          <w:tcPr>
            <w:tcW w:w="1276" w:type="dxa"/>
          </w:tcPr>
          <w:p w14:paraId="1846259D" w14:textId="2C51580D" w:rsidR="001B7C24" w:rsidRDefault="009D316D" w:rsidP="00045E68">
            <w:pPr>
              <w:spacing w:line="438" w:lineRule="exact"/>
            </w:pPr>
            <w:r>
              <w:rPr>
                <w:rFonts w:hint="eastAsia"/>
              </w:rPr>
              <w:t>開催場所</w:t>
            </w:r>
          </w:p>
        </w:tc>
        <w:tc>
          <w:tcPr>
            <w:tcW w:w="5616" w:type="dxa"/>
          </w:tcPr>
          <w:p w14:paraId="63EB84B6" w14:textId="77777777" w:rsidR="001B7C24" w:rsidRDefault="009D316D" w:rsidP="00045E68">
            <w:pPr>
              <w:spacing w:line="438" w:lineRule="exact"/>
            </w:pPr>
            <w:r>
              <w:rPr>
                <w:rFonts w:hint="eastAsia"/>
              </w:rPr>
              <w:t>社会福祉法人にんじんの会</w:t>
            </w:r>
          </w:p>
          <w:p w14:paraId="561DC6B5" w14:textId="4F4EB7F8" w:rsidR="009D316D" w:rsidRDefault="009D316D" w:rsidP="00045E68">
            <w:pPr>
              <w:spacing w:line="438" w:lineRule="exact"/>
            </w:pPr>
            <w:r>
              <w:rPr>
                <w:rFonts w:hint="eastAsia"/>
              </w:rPr>
              <w:t>西恋ヶ窪にんじんホーム　会議室</w:t>
            </w:r>
          </w:p>
        </w:tc>
      </w:tr>
      <w:tr w:rsidR="009D316D" w14:paraId="57655ADB" w14:textId="77777777" w:rsidTr="006D47D7">
        <w:trPr>
          <w:jc w:val="center"/>
        </w:trPr>
        <w:tc>
          <w:tcPr>
            <w:tcW w:w="2376" w:type="dxa"/>
          </w:tcPr>
          <w:p w14:paraId="6AD9F55E" w14:textId="77777777" w:rsidR="009D316D" w:rsidRDefault="009D316D" w:rsidP="00045E68">
            <w:pPr>
              <w:spacing w:line="438" w:lineRule="exact"/>
            </w:pPr>
          </w:p>
        </w:tc>
        <w:tc>
          <w:tcPr>
            <w:tcW w:w="1276" w:type="dxa"/>
          </w:tcPr>
          <w:p w14:paraId="72C7A4FA" w14:textId="77777777" w:rsidR="009D316D" w:rsidRDefault="009D316D" w:rsidP="00045E68">
            <w:pPr>
              <w:spacing w:line="438" w:lineRule="exact"/>
            </w:pPr>
            <w:r>
              <w:rPr>
                <w:rFonts w:hint="eastAsia"/>
              </w:rPr>
              <w:t>出席者</w:t>
            </w:r>
          </w:p>
          <w:p w14:paraId="46A70585" w14:textId="49F271DB" w:rsidR="009D316D" w:rsidRDefault="009D316D" w:rsidP="00045E68">
            <w:pPr>
              <w:spacing w:line="438" w:lineRule="exact"/>
            </w:pPr>
            <w:r>
              <w:rPr>
                <w:rFonts w:hint="eastAsia"/>
              </w:rPr>
              <w:t>(敬称略)</w:t>
            </w:r>
          </w:p>
        </w:tc>
        <w:tc>
          <w:tcPr>
            <w:tcW w:w="5616" w:type="dxa"/>
          </w:tcPr>
          <w:p w14:paraId="663955C3" w14:textId="77777777" w:rsidR="009D316D" w:rsidRDefault="009D316D" w:rsidP="00045E68">
            <w:pPr>
              <w:spacing w:line="438" w:lineRule="exact"/>
            </w:pPr>
            <w:r>
              <w:rPr>
                <w:rFonts w:hint="eastAsia"/>
              </w:rPr>
              <w:t>社会福祉法人にんじんの会：石川、伊藤</w:t>
            </w:r>
          </w:p>
          <w:p w14:paraId="5A46FF73" w14:textId="77777777" w:rsidR="009D316D" w:rsidRDefault="009D316D" w:rsidP="00045E68">
            <w:pPr>
              <w:spacing w:line="438" w:lineRule="exact"/>
            </w:pPr>
            <w:r>
              <w:rPr>
                <w:rFonts w:hint="eastAsia"/>
              </w:rPr>
              <w:t>株式会社a</w:t>
            </w:r>
            <w:r>
              <w:t>ba</w:t>
            </w:r>
            <w:r>
              <w:rPr>
                <w:rFonts w:hint="eastAsia"/>
              </w:rPr>
              <w:t>：宇井</w:t>
            </w:r>
          </w:p>
          <w:p w14:paraId="108B9F27" w14:textId="770D02EE" w:rsidR="009D316D" w:rsidRDefault="009D316D" w:rsidP="00045E68">
            <w:pPr>
              <w:spacing w:line="438" w:lineRule="exact"/>
            </w:pPr>
            <w:r>
              <w:rPr>
                <w:rFonts w:hint="eastAsia"/>
              </w:rPr>
              <w:t>PwCコンサルティング（事務局）：東海林、有澤</w:t>
            </w:r>
          </w:p>
        </w:tc>
      </w:tr>
      <w:tr w:rsidR="009D316D" w14:paraId="36BA7B04" w14:textId="77777777" w:rsidTr="006D47D7">
        <w:trPr>
          <w:jc w:val="center"/>
        </w:trPr>
        <w:tc>
          <w:tcPr>
            <w:tcW w:w="2376" w:type="dxa"/>
          </w:tcPr>
          <w:p w14:paraId="7871558E" w14:textId="77777777" w:rsidR="009D316D" w:rsidRDefault="009D316D" w:rsidP="00045E68">
            <w:pPr>
              <w:spacing w:line="438" w:lineRule="exact"/>
            </w:pPr>
          </w:p>
        </w:tc>
        <w:tc>
          <w:tcPr>
            <w:tcW w:w="1276" w:type="dxa"/>
          </w:tcPr>
          <w:p w14:paraId="2EEC2E69" w14:textId="5B68F73C" w:rsidR="009D316D" w:rsidRDefault="009D316D" w:rsidP="00045E68">
            <w:pPr>
              <w:spacing w:line="438" w:lineRule="exact"/>
            </w:pPr>
            <w:r>
              <w:rPr>
                <w:rFonts w:hint="eastAsia"/>
              </w:rPr>
              <w:t>議題</w:t>
            </w:r>
          </w:p>
        </w:tc>
        <w:tc>
          <w:tcPr>
            <w:tcW w:w="5616" w:type="dxa"/>
          </w:tcPr>
          <w:p w14:paraId="781998DC" w14:textId="77777777" w:rsidR="009D316D" w:rsidRDefault="009D316D" w:rsidP="00045E68">
            <w:pPr>
              <w:spacing w:line="438" w:lineRule="exact"/>
            </w:pPr>
            <w:r>
              <w:rPr>
                <w:rFonts w:hint="eastAsia"/>
              </w:rPr>
              <w:t>1</w:t>
            </w:r>
            <w:r>
              <w:t>.</w:t>
            </w:r>
            <w:r>
              <w:rPr>
                <w:rFonts w:hint="eastAsia"/>
              </w:rPr>
              <w:t xml:space="preserve">　事業の枠組みについて</w:t>
            </w:r>
          </w:p>
          <w:p w14:paraId="35BD3582" w14:textId="77FE23AF" w:rsidR="009D316D" w:rsidRDefault="009D316D" w:rsidP="00045E68">
            <w:pPr>
              <w:spacing w:line="438" w:lineRule="exact"/>
            </w:pPr>
            <w:r>
              <w:rPr>
                <w:rFonts w:hint="eastAsia"/>
              </w:rPr>
              <w:t>2</w:t>
            </w:r>
            <w:r>
              <w:t>.</w:t>
            </w:r>
            <w:r>
              <w:rPr>
                <w:rFonts w:hint="eastAsia"/>
              </w:rPr>
              <w:t xml:space="preserve">　効果検証実験の実施方法について</w:t>
            </w:r>
          </w:p>
        </w:tc>
      </w:tr>
      <w:tr w:rsidR="009D316D" w14:paraId="33F55992" w14:textId="77777777" w:rsidTr="006D47D7">
        <w:trPr>
          <w:jc w:val="center"/>
        </w:trPr>
        <w:tc>
          <w:tcPr>
            <w:tcW w:w="2376" w:type="dxa"/>
          </w:tcPr>
          <w:p w14:paraId="11B76A9B" w14:textId="77777777" w:rsidR="009D316D" w:rsidRDefault="009D316D" w:rsidP="00045E68">
            <w:pPr>
              <w:spacing w:line="438" w:lineRule="exact"/>
            </w:pPr>
          </w:p>
        </w:tc>
        <w:tc>
          <w:tcPr>
            <w:tcW w:w="1276" w:type="dxa"/>
          </w:tcPr>
          <w:p w14:paraId="448178C7" w14:textId="0383D981" w:rsidR="009D316D" w:rsidRDefault="009D316D" w:rsidP="00045E68">
            <w:pPr>
              <w:spacing w:line="438" w:lineRule="exact"/>
            </w:pPr>
            <w:r>
              <w:rPr>
                <w:rFonts w:hint="eastAsia"/>
              </w:rPr>
              <w:t>議論の概要</w:t>
            </w:r>
          </w:p>
        </w:tc>
        <w:tc>
          <w:tcPr>
            <w:tcW w:w="5616" w:type="dxa"/>
          </w:tcPr>
          <w:p w14:paraId="3603342C" w14:textId="66C71B31" w:rsidR="009D316D" w:rsidRDefault="009D316D" w:rsidP="00045E68">
            <w:pPr>
              <w:spacing w:line="438" w:lineRule="exact"/>
            </w:pPr>
            <w:r>
              <w:rPr>
                <w:rFonts w:hint="eastAsia"/>
              </w:rPr>
              <w:t>西恋ヶ窪にんじんホームにおける、介護業務の実態を踏まえた上で、効果検証実験の実施可否について検討を行った。</w:t>
            </w:r>
          </w:p>
        </w:tc>
      </w:tr>
    </w:tbl>
    <w:p w14:paraId="1FCD078F" w14:textId="1AE9F118" w:rsidR="006D47D7" w:rsidRDefault="006D47D7" w:rsidP="00045E68">
      <w:pPr>
        <w:spacing w:line="438" w:lineRule="exact"/>
        <w:rPr>
          <w:b/>
        </w:rPr>
      </w:pPr>
      <w:r w:rsidRPr="00447484">
        <w:rPr>
          <w:rFonts w:hint="eastAsia"/>
          <w:b/>
        </w:rPr>
        <w:t>図</w:t>
      </w:r>
      <w:r>
        <w:rPr>
          <w:b/>
        </w:rPr>
        <w:t>2</w:t>
      </w:r>
      <w:r w:rsidRPr="00447484">
        <w:rPr>
          <w:b/>
        </w:rPr>
        <w:t>-</w:t>
      </w:r>
      <w:r>
        <w:rPr>
          <w:b/>
        </w:rPr>
        <w:t>5</w:t>
      </w:r>
      <w:r>
        <w:rPr>
          <w:rFonts w:hint="eastAsia"/>
          <w:b/>
        </w:rPr>
        <w:t xml:space="preserve">　</w:t>
      </w:r>
      <w:r w:rsidRPr="006D47D7">
        <w:rPr>
          <w:rFonts w:hint="eastAsia"/>
          <w:b/>
        </w:rPr>
        <w:t>協議会の実施概要</w:t>
      </w:r>
    </w:p>
    <w:p w14:paraId="6E7E59DB" w14:textId="77777777" w:rsidR="006D47D7" w:rsidRDefault="006D47D7" w:rsidP="00045E68">
      <w:pPr>
        <w:spacing w:line="438" w:lineRule="exact"/>
        <w:rPr>
          <w:b/>
        </w:rPr>
      </w:pPr>
    </w:p>
    <w:p w14:paraId="4C8733DD" w14:textId="0C480822" w:rsidR="0037277B" w:rsidRDefault="006D47D7" w:rsidP="00045E68">
      <w:pPr>
        <w:spacing w:line="438" w:lineRule="exact"/>
      </w:pPr>
      <w:r>
        <w:rPr>
          <w:rFonts w:hint="eastAsia"/>
        </w:rPr>
        <w:t>2</w:t>
      </w:r>
      <w:r w:rsidR="000963C1">
        <w:t>.4</w:t>
      </w:r>
      <w:r>
        <w:rPr>
          <w:rFonts w:hint="eastAsia"/>
        </w:rPr>
        <w:t xml:space="preserve">　ニーズ分析</w:t>
      </w:r>
    </w:p>
    <w:p w14:paraId="05E243A4" w14:textId="544996EF" w:rsidR="006D47D7" w:rsidRDefault="006D47D7" w:rsidP="00045E68">
      <w:pPr>
        <w:spacing w:line="438" w:lineRule="exact"/>
      </w:pPr>
    </w:p>
    <w:p w14:paraId="26303D0C" w14:textId="6DF452A9" w:rsidR="006D47D7" w:rsidRPr="006D47D7" w:rsidRDefault="006D47D7" w:rsidP="00045E68">
      <w:pPr>
        <w:spacing w:line="438" w:lineRule="exact"/>
        <w:rPr>
          <w:lang w:val="x-none"/>
        </w:rPr>
      </w:pPr>
      <w:r>
        <w:rPr>
          <w:rFonts w:hint="eastAsia"/>
        </w:rPr>
        <w:t>2</w:t>
      </w:r>
      <w:r w:rsidR="000963C1">
        <w:t>.4</w:t>
      </w:r>
      <w:r>
        <w:t>.1</w:t>
      </w:r>
      <w:r>
        <w:rPr>
          <w:rFonts w:hint="eastAsia"/>
        </w:rPr>
        <w:t xml:space="preserve">　</w:t>
      </w:r>
      <w:r w:rsidRPr="006D47D7">
        <w:rPr>
          <w:rFonts w:hint="eastAsia"/>
        </w:rPr>
        <w:t>調査対象及び実施スケジュール</w:t>
      </w:r>
    </w:p>
    <w:p w14:paraId="66CEACD2" w14:textId="63F044CD" w:rsidR="006D47D7" w:rsidRDefault="006D47D7" w:rsidP="00045E68">
      <w:pPr>
        <w:spacing w:line="438" w:lineRule="exact"/>
        <w:rPr>
          <w:lang w:val="x-none"/>
        </w:rPr>
      </w:pPr>
      <w:r w:rsidRPr="006D47D7">
        <w:rPr>
          <w:rFonts w:hint="eastAsia"/>
          <w:lang w:val="x-none"/>
        </w:rPr>
        <w:lastRenderedPageBreak/>
        <w:t>調査対象については、より介護現場の実態に即したニーズの把握を行うため、サービス形態やオペレーションの違いを考慮し、複数のサービス形態の施設を選定してニーズ調査を行った。各施設に対するニーズ調査の実施状況は以下の通りである。</w:t>
      </w:r>
    </w:p>
    <w:p w14:paraId="248E1647" w14:textId="79F961B4" w:rsidR="006D47D7" w:rsidRDefault="006D47D7" w:rsidP="00045E68">
      <w:pPr>
        <w:spacing w:line="438" w:lineRule="exact"/>
        <w:rPr>
          <w:lang w:val="x-none"/>
        </w:rPr>
      </w:pPr>
    </w:p>
    <w:tbl>
      <w:tblPr>
        <w:tblStyle w:val="a9"/>
        <w:tblW w:w="0" w:type="auto"/>
        <w:jc w:val="center"/>
        <w:tblLook w:val="04A0" w:firstRow="1" w:lastRow="0" w:firstColumn="1" w:lastColumn="0" w:noHBand="0" w:noVBand="1"/>
      </w:tblPr>
      <w:tblGrid>
        <w:gridCol w:w="532"/>
        <w:gridCol w:w="1258"/>
        <w:gridCol w:w="975"/>
        <w:gridCol w:w="2763"/>
        <w:gridCol w:w="3532"/>
      </w:tblGrid>
      <w:tr w:rsidR="006D47D7" w14:paraId="4ADF5673" w14:textId="77777777" w:rsidTr="00DC77FF">
        <w:trPr>
          <w:jc w:val="center"/>
        </w:trPr>
        <w:tc>
          <w:tcPr>
            <w:tcW w:w="534" w:type="dxa"/>
            <w:shd w:val="clear" w:color="auto" w:fill="D9D9D9" w:themeFill="background1" w:themeFillShade="D9"/>
          </w:tcPr>
          <w:p w14:paraId="5603BE39" w14:textId="77777777" w:rsidR="006D47D7" w:rsidRDefault="006D47D7" w:rsidP="00045E68">
            <w:pPr>
              <w:spacing w:line="438" w:lineRule="exact"/>
              <w:rPr>
                <w:lang w:val="x-none"/>
              </w:rPr>
            </w:pPr>
          </w:p>
        </w:tc>
        <w:tc>
          <w:tcPr>
            <w:tcW w:w="1275" w:type="dxa"/>
            <w:shd w:val="clear" w:color="auto" w:fill="D9D9D9" w:themeFill="background1" w:themeFillShade="D9"/>
          </w:tcPr>
          <w:p w14:paraId="68A57602" w14:textId="5F0FAE4D" w:rsidR="006D47D7" w:rsidRDefault="006D47D7" w:rsidP="00045E68">
            <w:pPr>
              <w:spacing w:line="438" w:lineRule="exact"/>
              <w:rPr>
                <w:lang w:val="x-none"/>
              </w:rPr>
            </w:pPr>
            <w:r>
              <w:rPr>
                <w:rFonts w:hint="eastAsia"/>
                <w:lang w:val="x-none"/>
              </w:rPr>
              <w:t>日時</w:t>
            </w:r>
          </w:p>
        </w:tc>
        <w:tc>
          <w:tcPr>
            <w:tcW w:w="993" w:type="dxa"/>
            <w:shd w:val="clear" w:color="auto" w:fill="D9D9D9" w:themeFill="background1" w:themeFillShade="D9"/>
          </w:tcPr>
          <w:p w14:paraId="2EAD1ABF" w14:textId="7CA0CC07" w:rsidR="006D47D7" w:rsidRDefault="006D47D7" w:rsidP="00045E68">
            <w:pPr>
              <w:spacing w:line="438" w:lineRule="exact"/>
              <w:rPr>
                <w:lang w:val="x-none"/>
              </w:rPr>
            </w:pPr>
            <w:r>
              <w:rPr>
                <w:rFonts w:hint="eastAsia"/>
                <w:lang w:val="x-none"/>
              </w:rPr>
              <w:t>所在地</w:t>
            </w:r>
          </w:p>
        </w:tc>
        <w:tc>
          <w:tcPr>
            <w:tcW w:w="2835" w:type="dxa"/>
            <w:shd w:val="clear" w:color="auto" w:fill="D9D9D9" w:themeFill="background1" w:themeFillShade="D9"/>
          </w:tcPr>
          <w:p w14:paraId="41E7DA11" w14:textId="3C1E855C" w:rsidR="006D47D7" w:rsidRDefault="006D47D7" w:rsidP="00045E68">
            <w:pPr>
              <w:spacing w:line="438" w:lineRule="exact"/>
              <w:rPr>
                <w:lang w:val="x-none"/>
              </w:rPr>
            </w:pPr>
            <w:r>
              <w:rPr>
                <w:rFonts w:hint="eastAsia"/>
                <w:lang w:val="x-none"/>
              </w:rPr>
              <w:t>事業所名</w:t>
            </w:r>
          </w:p>
        </w:tc>
        <w:tc>
          <w:tcPr>
            <w:tcW w:w="3631" w:type="dxa"/>
            <w:shd w:val="clear" w:color="auto" w:fill="D9D9D9" w:themeFill="background1" w:themeFillShade="D9"/>
          </w:tcPr>
          <w:p w14:paraId="76A59F5B" w14:textId="5B1E81C6" w:rsidR="006D47D7" w:rsidRDefault="006D47D7" w:rsidP="00045E68">
            <w:pPr>
              <w:spacing w:line="438" w:lineRule="exact"/>
              <w:rPr>
                <w:lang w:val="x-none"/>
              </w:rPr>
            </w:pPr>
            <w:r>
              <w:rPr>
                <w:rFonts w:hint="eastAsia"/>
                <w:lang w:val="x-none"/>
              </w:rPr>
              <w:t>サービス種別</w:t>
            </w:r>
          </w:p>
        </w:tc>
      </w:tr>
      <w:tr w:rsidR="006D47D7" w:rsidRPr="00DC77FF" w14:paraId="1807B49B" w14:textId="77777777" w:rsidTr="00DC77FF">
        <w:trPr>
          <w:jc w:val="center"/>
        </w:trPr>
        <w:tc>
          <w:tcPr>
            <w:tcW w:w="534" w:type="dxa"/>
          </w:tcPr>
          <w:p w14:paraId="7504654C" w14:textId="3C656BD6" w:rsidR="006D47D7" w:rsidRDefault="006D47D7" w:rsidP="00045E68">
            <w:pPr>
              <w:spacing w:line="438" w:lineRule="exact"/>
              <w:rPr>
                <w:lang w:val="x-none"/>
              </w:rPr>
            </w:pPr>
            <w:r>
              <w:rPr>
                <w:rFonts w:hint="eastAsia"/>
                <w:lang w:val="x-none"/>
              </w:rPr>
              <w:t>１</w:t>
            </w:r>
          </w:p>
        </w:tc>
        <w:tc>
          <w:tcPr>
            <w:tcW w:w="1275" w:type="dxa"/>
          </w:tcPr>
          <w:p w14:paraId="3D7CC78A" w14:textId="77777777" w:rsidR="00DC77FF" w:rsidRDefault="006D47D7" w:rsidP="00045E68">
            <w:pPr>
              <w:spacing w:line="438" w:lineRule="exact"/>
              <w:rPr>
                <w:lang w:val="x-none"/>
              </w:rPr>
            </w:pPr>
            <w:r>
              <w:rPr>
                <w:rFonts w:hint="eastAsia"/>
                <w:lang w:val="x-none"/>
              </w:rPr>
              <w:t>2</w:t>
            </w:r>
            <w:r>
              <w:rPr>
                <w:lang w:val="x-none"/>
              </w:rPr>
              <w:t>017</w:t>
            </w:r>
            <w:r>
              <w:rPr>
                <w:rFonts w:hint="eastAsia"/>
                <w:lang w:val="x-none"/>
              </w:rPr>
              <w:t>年</w:t>
            </w:r>
          </w:p>
          <w:p w14:paraId="44AF078D" w14:textId="6F26C5BD" w:rsidR="006D47D7" w:rsidRDefault="006D47D7" w:rsidP="00045E68">
            <w:pPr>
              <w:spacing w:line="438" w:lineRule="exact"/>
              <w:rPr>
                <w:lang w:val="x-none"/>
              </w:rPr>
            </w:pPr>
            <w:r>
              <w:rPr>
                <w:rFonts w:hint="eastAsia"/>
                <w:lang w:val="x-none"/>
              </w:rPr>
              <w:t>1</w:t>
            </w:r>
            <w:r>
              <w:rPr>
                <w:lang w:val="x-none"/>
              </w:rPr>
              <w:t>0</w:t>
            </w:r>
            <w:r>
              <w:rPr>
                <w:rFonts w:hint="eastAsia"/>
                <w:lang w:val="x-none"/>
              </w:rPr>
              <w:t>月2</w:t>
            </w:r>
            <w:r>
              <w:rPr>
                <w:lang w:val="x-none"/>
              </w:rPr>
              <w:t>6</w:t>
            </w:r>
            <w:r>
              <w:rPr>
                <w:rFonts w:hint="eastAsia"/>
                <w:lang w:val="x-none"/>
              </w:rPr>
              <w:t>日</w:t>
            </w:r>
          </w:p>
        </w:tc>
        <w:tc>
          <w:tcPr>
            <w:tcW w:w="993" w:type="dxa"/>
          </w:tcPr>
          <w:p w14:paraId="09C17847" w14:textId="6B23D5CC" w:rsidR="006D47D7" w:rsidRDefault="006D47D7" w:rsidP="00045E68">
            <w:pPr>
              <w:spacing w:line="438" w:lineRule="exact"/>
              <w:rPr>
                <w:lang w:val="x-none"/>
              </w:rPr>
            </w:pPr>
            <w:r>
              <w:rPr>
                <w:rFonts w:hint="eastAsia"/>
                <w:lang w:val="x-none"/>
              </w:rPr>
              <w:t>千葉県</w:t>
            </w:r>
          </w:p>
        </w:tc>
        <w:tc>
          <w:tcPr>
            <w:tcW w:w="2835" w:type="dxa"/>
          </w:tcPr>
          <w:p w14:paraId="1F272D96" w14:textId="4DB4CC01" w:rsidR="006D47D7" w:rsidRDefault="006D47D7" w:rsidP="00045E68">
            <w:pPr>
              <w:spacing w:line="438" w:lineRule="exact"/>
              <w:rPr>
                <w:lang w:val="x-none"/>
              </w:rPr>
            </w:pPr>
            <w:r>
              <w:rPr>
                <w:rFonts w:hint="eastAsia"/>
                <w:lang w:val="x-none"/>
              </w:rPr>
              <w:t>社会福祉法人</w:t>
            </w:r>
            <w:r w:rsidR="00DC77FF">
              <w:rPr>
                <w:rFonts w:hint="eastAsia"/>
                <w:lang w:val="x-none"/>
              </w:rPr>
              <w:t xml:space="preserve">　</w:t>
            </w:r>
            <w:r>
              <w:rPr>
                <w:rFonts w:hint="eastAsia"/>
                <w:lang w:val="x-none"/>
              </w:rPr>
              <w:t>聖進</w:t>
            </w:r>
            <w:r w:rsidRPr="006D47D7">
              <w:rPr>
                <w:rFonts w:hint="eastAsia"/>
                <w:lang w:val="x-none"/>
              </w:rPr>
              <w:t>會</w:t>
            </w:r>
          </w:p>
          <w:p w14:paraId="5E2FFD47" w14:textId="5F5D738F" w:rsidR="006D47D7" w:rsidRDefault="006D47D7" w:rsidP="00045E68">
            <w:pPr>
              <w:spacing w:line="438" w:lineRule="exact"/>
              <w:rPr>
                <w:lang w:val="x-none"/>
              </w:rPr>
            </w:pPr>
            <w:r>
              <w:rPr>
                <w:rFonts w:hint="eastAsia"/>
                <w:lang w:val="x-none"/>
              </w:rPr>
              <w:t>さわやか苑</w:t>
            </w:r>
          </w:p>
        </w:tc>
        <w:tc>
          <w:tcPr>
            <w:tcW w:w="3631" w:type="dxa"/>
          </w:tcPr>
          <w:p w14:paraId="5434B651" w14:textId="77777777" w:rsidR="006D47D7" w:rsidRDefault="006D47D7" w:rsidP="00045E68">
            <w:pPr>
              <w:spacing w:line="438" w:lineRule="exact"/>
              <w:rPr>
                <w:lang w:val="x-none"/>
              </w:rPr>
            </w:pPr>
            <w:r>
              <w:rPr>
                <w:rFonts w:hint="eastAsia"/>
                <w:lang w:val="x-none"/>
              </w:rPr>
              <w:t>特別養護老人ホーム</w:t>
            </w:r>
          </w:p>
          <w:p w14:paraId="7214838D" w14:textId="178C5C51" w:rsidR="006D47D7" w:rsidRDefault="00DC77FF" w:rsidP="00045E68">
            <w:pPr>
              <w:spacing w:line="438" w:lineRule="exact"/>
              <w:rPr>
                <w:lang w:val="x-none"/>
              </w:rPr>
            </w:pPr>
            <w:r>
              <w:rPr>
                <w:rFonts w:hint="eastAsia"/>
                <w:lang w:val="x-none"/>
              </w:rPr>
              <w:t>（</w:t>
            </w:r>
            <w:r w:rsidR="006D47D7">
              <w:rPr>
                <w:rFonts w:hint="eastAsia"/>
                <w:lang w:val="x-none"/>
              </w:rPr>
              <w:t>従来型多床室、ユニット型個室</w:t>
            </w:r>
            <w:r>
              <w:rPr>
                <w:rFonts w:hint="eastAsia"/>
                <w:lang w:val="x-none"/>
              </w:rPr>
              <w:t>）</w:t>
            </w:r>
          </w:p>
        </w:tc>
      </w:tr>
      <w:tr w:rsidR="006D47D7" w14:paraId="7883F36A" w14:textId="77777777" w:rsidTr="00DC77FF">
        <w:trPr>
          <w:jc w:val="center"/>
        </w:trPr>
        <w:tc>
          <w:tcPr>
            <w:tcW w:w="534" w:type="dxa"/>
          </w:tcPr>
          <w:p w14:paraId="7AA865DD" w14:textId="2BAAF6BC" w:rsidR="006D47D7" w:rsidRDefault="006D47D7" w:rsidP="00045E68">
            <w:pPr>
              <w:spacing w:line="438" w:lineRule="exact"/>
              <w:rPr>
                <w:lang w:val="x-none"/>
              </w:rPr>
            </w:pPr>
            <w:r>
              <w:rPr>
                <w:rFonts w:hint="eastAsia"/>
                <w:lang w:val="x-none"/>
              </w:rPr>
              <w:t>２</w:t>
            </w:r>
          </w:p>
        </w:tc>
        <w:tc>
          <w:tcPr>
            <w:tcW w:w="1275" w:type="dxa"/>
          </w:tcPr>
          <w:p w14:paraId="500B2398" w14:textId="77777777" w:rsidR="00DC77FF" w:rsidRDefault="006D47D7" w:rsidP="00045E68">
            <w:pPr>
              <w:spacing w:line="438" w:lineRule="exact"/>
              <w:rPr>
                <w:lang w:val="x-none"/>
              </w:rPr>
            </w:pPr>
            <w:r>
              <w:rPr>
                <w:rFonts w:hint="eastAsia"/>
                <w:lang w:val="x-none"/>
              </w:rPr>
              <w:t>2</w:t>
            </w:r>
            <w:r>
              <w:rPr>
                <w:lang w:val="x-none"/>
              </w:rPr>
              <w:t>017</w:t>
            </w:r>
            <w:r>
              <w:rPr>
                <w:rFonts w:hint="eastAsia"/>
                <w:lang w:val="x-none"/>
              </w:rPr>
              <w:t>年</w:t>
            </w:r>
          </w:p>
          <w:p w14:paraId="2958BB09" w14:textId="76FFD7EA" w:rsidR="006D47D7" w:rsidRDefault="006D47D7" w:rsidP="00045E68">
            <w:pPr>
              <w:spacing w:line="438" w:lineRule="exact"/>
              <w:rPr>
                <w:lang w:val="x-none"/>
              </w:rPr>
            </w:pPr>
            <w:r>
              <w:rPr>
                <w:rFonts w:hint="eastAsia"/>
                <w:lang w:val="x-none"/>
              </w:rPr>
              <w:t>1</w:t>
            </w:r>
            <w:r>
              <w:rPr>
                <w:lang w:val="x-none"/>
              </w:rPr>
              <w:t>1</w:t>
            </w:r>
            <w:r>
              <w:rPr>
                <w:rFonts w:hint="eastAsia"/>
                <w:lang w:val="x-none"/>
              </w:rPr>
              <w:t>月1</w:t>
            </w:r>
            <w:r>
              <w:rPr>
                <w:lang w:val="x-none"/>
              </w:rPr>
              <w:t>6</w:t>
            </w:r>
            <w:r>
              <w:rPr>
                <w:rFonts w:hint="eastAsia"/>
                <w:lang w:val="x-none"/>
              </w:rPr>
              <w:t>日</w:t>
            </w:r>
          </w:p>
        </w:tc>
        <w:tc>
          <w:tcPr>
            <w:tcW w:w="993" w:type="dxa"/>
          </w:tcPr>
          <w:p w14:paraId="4C0C038A" w14:textId="440685EB" w:rsidR="006D47D7" w:rsidRDefault="006D47D7" w:rsidP="00045E68">
            <w:pPr>
              <w:spacing w:line="438" w:lineRule="exact"/>
              <w:rPr>
                <w:lang w:val="x-none"/>
              </w:rPr>
            </w:pPr>
            <w:r>
              <w:rPr>
                <w:rFonts w:hint="eastAsia"/>
                <w:lang w:val="x-none"/>
              </w:rPr>
              <w:t>千葉県</w:t>
            </w:r>
          </w:p>
        </w:tc>
        <w:tc>
          <w:tcPr>
            <w:tcW w:w="2835" w:type="dxa"/>
          </w:tcPr>
          <w:p w14:paraId="6B9FB710" w14:textId="51097C24" w:rsidR="006D47D7" w:rsidRDefault="00DC77FF" w:rsidP="00045E68">
            <w:pPr>
              <w:spacing w:line="438" w:lineRule="exact"/>
              <w:rPr>
                <w:lang w:val="x-none"/>
              </w:rPr>
            </w:pPr>
            <w:r>
              <w:rPr>
                <w:rFonts w:hint="eastAsia"/>
                <w:lang w:val="x-none"/>
              </w:rPr>
              <w:t>社会福祉法人　修央会</w:t>
            </w:r>
          </w:p>
          <w:p w14:paraId="03F0929D" w14:textId="481912FF" w:rsidR="00DC77FF" w:rsidRDefault="00DC77FF" w:rsidP="00045E68">
            <w:pPr>
              <w:spacing w:line="438" w:lineRule="exact"/>
              <w:rPr>
                <w:lang w:val="x-none"/>
              </w:rPr>
            </w:pPr>
            <w:r>
              <w:rPr>
                <w:rFonts w:hint="eastAsia"/>
                <w:lang w:val="x-none"/>
              </w:rPr>
              <w:t>船橋笑寿苑</w:t>
            </w:r>
          </w:p>
        </w:tc>
        <w:tc>
          <w:tcPr>
            <w:tcW w:w="3631" w:type="dxa"/>
          </w:tcPr>
          <w:p w14:paraId="4F8243C2" w14:textId="77777777" w:rsidR="006D47D7" w:rsidRDefault="00DC77FF" w:rsidP="00045E68">
            <w:pPr>
              <w:spacing w:line="438" w:lineRule="exact"/>
              <w:rPr>
                <w:lang w:val="x-none"/>
              </w:rPr>
            </w:pPr>
            <w:r>
              <w:rPr>
                <w:rFonts w:hint="eastAsia"/>
                <w:lang w:val="x-none"/>
              </w:rPr>
              <w:t>特別養護老人ホーム</w:t>
            </w:r>
          </w:p>
          <w:p w14:paraId="3F353D78" w14:textId="347F8E89" w:rsidR="00DC77FF" w:rsidRDefault="00DC77FF" w:rsidP="00045E68">
            <w:pPr>
              <w:spacing w:line="438" w:lineRule="exact"/>
              <w:rPr>
                <w:lang w:val="x-none"/>
              </w:rPr>
            </w:pPr>
            <w:r>
              <w:rPr>
                <w:rFonts w:hint="eastAsia"/>
                <w:lang w:val="x-none"/>
              </w:rPr>
              <w:t>（ユニット型個室）</w:t>
            </w:r>
          </w:p>
        </w:tc>
      </w:tr>
      <w:tr w:rsidR="006D47D7" w14:paraId="301EE1F4" w14:textId="77777777" w:rsidTr="00DC77FF">
        <w:trPr>
          <w:jc w:val="center"/>
        </w:trPr>
        <w:tc>
          <w:tcPr>
            <w:tcW w:w="534" w:type="dxa"/>
          </w:tcPr>
          <w:p w14:paraId="791E2D01" w14:textId="1ABB5DA9" w:rsidR="006D47D7" w:rsidRDefault="00DC77FF" w:rsidP="00045E68">
            <w:pPr>
              <w:spacing w:line="438" w:lineRule="exact"/>
              <w:rPr>
                <w:lang w:val="x-none"/>
              </w:rPr>
            </w:pPr>
            <w:r>
              <w:rPr>
                <w:rFonts w:hint="eastAsia"/>
                <w:lang w:val="x-none"/>
              </w:rPr>
              <w:t>３</w:t>
            </w:r>
          </w:p>
        </w:tc>
        <w:tc>
          <w:tcPr>
            <w:tcW w:w="1275" w:type="dxa"/>
          </w:tcPr>
          <w:p w14:paraId="6EE68FD8" w14:textId="77777777" w:rsidR="00DC77FF" w:rsidRDefault="00DC77FF" w:rsidP="00045E68">
            <w:pPr>
              <w:spacing w:line="438" w:lineRule="exact"/>
              <w:rPr>
                <w:lang w:val="x-none"/>
              </w:rPr>
            </w:pPr>
            <w:r>
              <w:rPr>
                <w:rFonts w:hint="eastAsia"/>
                <w:lang w:val="x-none"/>
              </w:rPr>
              <w:t>2</w:t>
            </w:r>
            <w:r>
              <w:rPr>
                <w:lang w:val="x-none"/>
              </w:rPr>
              <w:t>017</w:t>
            </w:r>
            <w:r>
              <w:rPr>
                <w:rFonts w:hint="eastAsia"/>
                <w:lang w:val="x-none"/>
              </w:rPr>
              <w:t>年</w:t>
            </w:r>
          </w:p>
          <w:p w14:paraId="15B1772D" w14:textId="56615429" w:rsidR="006D47D7" w:rsidRDefault="00DC77FF" w:rsidP="00045E68">
            <w:pPr>
              <w:spacing w:line="438" w:lineRule="exact"/>
              <w:rPr>
                <w:lang w:val="x-none"/>
              </w:rPr>
            </w:pPr>
            <w:r>
              <w:rPr>
                <w:rFonts w:hint="eastAsia"/>
                <w:lang w:val="x-none"/>
              </w:rPr>
              <w:t>11月24日</w:t>
            </w:r>
          </w:p>
        </w:tc>
        <w:tc>
          <w:tcPr>
            <w:tcW w:w="993" w:type="dxa"/>
          </w:tcPr>
          <w:p w14:paraId="5435BDE8" w14:textId="1DBEE083" w:rsidR="006D47D7" w:rsidRDefault="00DC77FF" w:rsidP="00045E68">
            <w:pPr>
              <w:spacing w:line="438" w:lineRule="exact"/>
              <w:rPr>
                <w:lang w:val="x-none"/>
              </w:rPr>
            </w:pPr>
            <w:r>
              <w:rPr>
                <w:rFonts w:hint="eastAsia"/>
                <w:lang w:val="x-none"/>
              </w:rPr>
              <w:t>東京都</w:t>
            </w:r>
          </w:p>
        </w:tc>
        <w:tc>
          <w:tcPr>
            <w:tcW w:w="2835" w:type="dxa"/>
          </w:tcPr>
          <w:p w14:paraId="412567A7" w14:textId="77777777" w:rsidR="006D47D7" w:rsidRDefault="00DC77FF" w:rsidP="00045E68">
            <w:pPr>
              <w:spacing w:line="438" w:lineRule="exact"/>
              <w:rPr>
                <w:lang w:val="x-none"/>
              </w:rPr>
            </w:pPr>
            <w:r>
              <w:rPr>
                <w:rFonts w:hint="eastAsia"/>
                <w:lang w:val="x-none"/>
              </w:rPr>
              <w:t>株式会社　ケアワーク弥生</w:t>
            </w:r>
          </w:p>
          <w:p w14:paraId="2CC34ED7" w14:textId="1423029B" w:rsidR="00DC77FF" w:rsidRDefault="00DC77FF" w:rsidP="00045E68">
            <w:pPr>
              <w:spacing w:line="438" w:lineRule="exact"/>
              <w:rPr>
                <w:lang w:val="x-none"/>
              </w:rPr>
            </w:pPr>
            <w:r>
              <w:rPr>
                <w:rFonts w:hint="eastAsia"/>
                <w:lang w:val="x-none"/>
              </w:rPr>
              <w:t>ユアハウス弥生</w:t>
            </w:r>
          </w:p>
        </w:tc>
        <w:tc>
          <w:tcPr>
            <w:tcW w:w="3631" w:type="dxa"/>
          </w:tcPr>
          <w:p w14:paraId="5BB4549D" w14:textId="47ACC9C8" w:rsidR="006D47D7" w:rsidRDefault="00DC77FF" w:rsidP="00045E68">
            <w:pPr>
              <w:spacing w:line="438" w:lineRule="exact"/>
              <w:rPr>
                <w:lang w:val="x-none"/>
              </w:rPr>
            </w:pPr>
            <w:r>
              <w:rPr>
                <w:rFonts w:hint="eastAsia"/>
                <w:lang w:val="x-none"/>
              </w:rPr>
              <w:t>小規模多機能型居宅介護</w:t>
            </w:r>
          </w:p>
        </w:tc>
      </w:tr>
      <w:tr w:rsidR="006D47D7" w14:paraId="21041C19" w14:textId="77777777" w:rsidTr="00DC77FF">
        <w:trPr>
          <w:jc w:val="center"/>
        </w:trPr>
        <w:tc>
          <w:tcPr>
            <w:tcW w:w="534" w:type="dxa"/>
          </w:tcPr>
          <w:p w14:paraId="2BCF1C18" w14:textId="49F66F83" w:rsidR="006D47D7" w:rsidRDefault="00DC77FF" w:rsidP="00045E68">
            <w:pPr>
              <w:spacing w:line="438" w:lineRule="exact"/>
              <w:rPr>
                <w:lang w:val="x-none"/>
              </w:rPr>
            </w:pPr>
            <w:r>
              <w:rPr>
                <w:rFonts w:hint="eastAsia"/>
                <w:lang w:val="x-none"/>
              </w:rPr>
              <w:t>４</w:t>
            </w:r>
          </w:p>
        </w:tc>
        <w:tc>
          <w:tcPr>
            <w:tcW w:w="1275" w:type="dxa"/>
          </w:tcPr>
          <w:p w14:paraId="0816C84C" w14:textId="77777777" w:rsidR="006D47D7" w:rsidRDefault="00DC77FF" w:rsidP="00045E68">
            <w:pPr>
              <w:spacing w:line="438" w:lineRule="exact"/>
              <w:rPr>
                <w:lang w:val="x-none"/>
              </w:rPr>
            </w:pPr>
            <w:r>
              <w:rPr>
                <w:rFonts w:hint="eastAsia"/>
                <w:lang w:val="x-none"/>
              </w:rPr>
              <w:t>2</w:t>
            </w:r>
            <w:r>
              <w:rPr>
                <w:lang w:val="x-none"/>
              </w:rPr>
              <w:t>017</w:t>
            </w:r>
            <w:r>
              <w:rPr>
                <w:rFonts w:hint="eastAsia"/>
                <w:lang w:val="x-none"/>
              </w:rPr>
              <w:t>年</w:t>
            </w:r>
          </w:p>
          <w:p w14:paraId="43757F03" w14:textId="05F9D520" w:rsidR="00DC77FF" w:rsidRDefault="00DC77FF" w:rsidP="00045E68">
            <w:pPr>
              <w:spacing w:line="438" w:lineRule="exact"/>
              <w:rPr>
                <w:lang w:val="x-none"/>
              </w:rPr>
            </w:pPr>
            <w:r>
              <w:rPr>
                <w:rFonts w:hint="eastAsia"/>
                <w:lang w:val="x-none"/>
              </w:rPr>
              <w:t>1</w:t>
            </w:r>
            <w:r>
              <w:rPr>
                <w:lang w:val="x-none"/>
              </w:rPr>
              <w:t>2</w:t>
            </w:r>
            <w:r>
              <w:rPr>
                <w:rFonts w:hint="eastAsia"/>
                <w:lang w:val="x-none"/>
              </w:rPr>
              <w:t>月26日</w:t>
            </w:r>
          </w:p>
        </w:tc>
        <w:tc>
          <w:tcPr>
            <w:tcW w:w="993" w:type="dxa"/>
          </w:tcPr>
          <w:p w14:paraId="0D967C12" w14:textId="16602B6F" w:rsidR="006D47D7" w:rsidRDefault="00DC77FF" w:rsidP="00045E68">
            <w:pPr>
              <w:spacing w:line="438" w:lineRule="exact"/>
              <w:rPr>
                <w:lang w:val="x-none"/>
              </w:rPr>
            </w:pPr>
            <w:r>
              <w:rPr>
                <w:rFonts w:hint="eastAsia"/>
                <w:lang w:val="x-none"/>
              </w:rPr>
              <w:t>千葉県</w:t>
            </w:r>
          </w:p>
        </w:tc>
        <w:tc>
          <w:tcPr>
            <w:tcW w:w="2835" w:type="dxa"/>
          </w:tcPr>
          <w:p w14:paraId="3D0ACE3B" w14:textId="77777777" w:rsidR="006D47D7" w:rsidRDefault="00DC77FF" w:rsidP="00045E68">
            <w:pPr>
              <w:spacing w:line="438" w:lineRule="exact"/>
              <w:rPr>
                <w:lang w:val="x-none"/>
              </w:rPr>
            </w:pPr>
            <w:r>
              <w:rPr>
                <w:rFonts w:hint="eastAsia"/>
                <w:lang w:val="x-none"/>
              </w:rPr>
              <w:t>社会福祉法人　南生会</w:t>
            </w:r>
          </w:p>
          <w:p w14:paraId="61227A2E" w14:textId="0BBBF058" w:rsidR="00DC77FF" w:rsidRDefault="00DC77FF" w:rsidP="00045E68">
            <w:pPr>
              <w:spacing w:line="438" w:lineRule="exact"/>
              <w:rPr>
                <w:lang w:val="x-none"/>
              </w:rPr>
            </w:pPr>
            <w:r>
              <w:rPr>
                <w:rFonts w:hint="eastAsia"/>
                <w:lang w:val="x-none"/>
              </w:rPr>
              <w:t>みやぎ台南生苑</w:t>
            </w:r>
          </w:p>
        </w:tc>
        <w:tc>
          <w:tcPr>
            <w:tcW w:w="3631" w:type="dxa"/>
          </w:tcPr>
          <w:p w14:paraId="742C2120" w14:textId="77777777" w:rsidR="006D47D7" w:rsidRDefault="00DC77FF" w:rsidP="00045E68">
            <w:pPr>
              <w:spacing w:line="438" w:lineRule="exact"/>
              <w:rPr>
                <w:lang w:val="x-none"/>
              </w:rPr>
            </w:pPr>
            <w:r>
              <w:rPr>
                <w:rFonts w:hint="eastAsia"/>
                <w:lang w:val="x-none"/>
              </w:rPr>
              <w:t>特別養護老人ホーム</w:t>
            </w:r>
          </w:p>
          <w:p w14:paraId="02B62708" w14:textId="313B3401" w:rsidR="00DC77FF" w:rsidRDefault="00DC77FF" w:rsidP="00045E68">
            <w:pPr>
              <w:spacing w:line="438" w:lineRule="exact"/>
              <w:rPr>
                <w:lang w:val="x-none"/>
              </w:rPr>
            </w:pPr>
            <w:r>
              <w:rPr>
                <w:rFonts w:hint="eastAsia"/>
                <w:lang w:val="x-none"/>
              </w:rPr>
              <w:t>（ユニット型個室）</w:t>
            </w:r>
          </w:p>
        </w:tc>
      </w:tr>
      <w:tr w:rsidR="006D47D7" w14:paraId="06BED70F" w14:textId="77777777" w:rsidTr="00DC77FF">
        <w:trPr>
          <w:jc w:val="center"/>
        </w:trPr>
        <w:tc>
          <w:tcPr>
            <w:tcW w:w="534" w:type="dxa"/>
          </w:tcPr>
          <w:p w14:paraId="35B6BBC8" w14:textId="4746C88E" w:rsidR="006D47D7" w:rsidRDefault="00DC77FF" w:rsidP="00045E68">
            <w:pPr>
              <w:spacing w:line="438" w:lineRule="exact"/>
              <w:rPr>
                <w:lang w:val="x-none"/>
              </w:rPr>
            </w:pPr>
            <w:r>
              <w:rPr>
                <w:rFonts w:hint="eastAsia"/>
                <w:lang w:val="x-none"/>
              </w:rPr>
              <w:t>５</w:t>
            </w:r>
          </w:p>
        </w:tc>
        <w:tc>
          <w:tcPr>
            <w:tcW w:w="1275" w:type="dxa"/>
          </w:tcPr>
          <w:p w14:paraId="3E4ECA30" w14:textId="1F8BD4EF" w:rsidR="006D47D7" w:rsidRDefault="00DC77FF" w:rsidP="00045E68">
            <w:pPr>
              <w:spacing w:line="438" w:lineRule="exact"/>
              <w:rPr>
                <w:lang w:val="x-none"/>
              </w:rPr>
            </w:pPr>
            <w:r>
              <w:rPr>
                <w:lang w:val="x-none"/>
              </w:rPr>
              <w:t>2018年10月</w:t>
            </w:r>
            <w:r>
              <w:rPr>
                <w:rFonts w:hint="eastAsia"/>
                <w:lang w:val="x-none"/>
              </w:rPr>
              <w:t>3月8日</w:t>
            </w:r>
          </w:p>
        </w:tc>
        <w:tc>
          <w:tcPr>
            <w:tcW w:w="993" w:type="dxa"/>
          </w:tcPr>
          <w:p w14:paraId="6FAF67CE" w14:textId="4A0D5D83" w:rsidR="006D47D7" w:rsidRDefault="00DC77FF" w:rsidP="00045E68">
            <w:pPr>
              <w:spacing w:line="438" w:lineRule="exact"/>
              <w:rPr>
                <w:lang w:val="x-none"/>
              </w:rPr>
            </w:pPr>
            <w:r>
              <w:rPr>
                <w:rFonts w:hint="eastAsia"/>
                <w:lang w:val="x-none"/>
              </w:rPr>
              <w:t>東京都</w:t>
            </w:r>
          </w:p>
        </w:tc>
        <w:tc>
          <w:tcPr>
            <w:tcW w:w="2835" w:type="dxa"/>
          </w:tcPr>
          <w:p w14:paraId="31972232" w14:textId="77777777" w:rsidR="006D47D7" w:rsidRDefault="00DC77FF" w:rsidP="00045E68">
            <w:pPr>
              <w:spacing w:line="438" w:lineRule="exact"/>
              <w:rPr>
                <w:lang w:val="x-none"/>
              </w:rPr>
            </w:pPr>
            <w:r>
              <w:rPr>
                <w:rFonts w:hint="eastAsia"/>
                <w:lang w:val="x-none"/>
              </w:rPr>
              <w:t>株式会社　やさしい手</w:t>
            </w:r>
          </w:p>
          <w:p w14:paraId="7F8359D4" w14:textId="77777777" w:rsidR="00DC77FF" w:rsidRDefault="00DC77FF" w:rsidP="00045E68">
            <w:pPr>
              <w:spacing w:line="438" w:lineRule="exact"/>
              <w:rPr>
                <w:lang w:val="x-none"/>
              </w:rPr>
            </w:pPr>
            <w:r>
              <w:rPr>
                <w:rFonts w:hint="eastAsia"/>
                <w:lang w:val="x-none"/>
              </w:rPr>
              <w:t>リリィパワーズレジデンス</w:t>
            </w:r>
          </w:p>
          <w:p w14:paraId="372E37E8" w14:textId="236FCA69" w:rsidR="00DC77FF" w:rsidRDefault="00DC77FF" w:rsidP="00045E68">
            <w:pPr>
              <w:spacing w:line="438" w:lineRule="exact"/>
              <w:rPr>
                <w:lang w:val="x-none"/>
              </w:rPr>
            </w:pPr>
            <w:r>
              <w:rPr>
                <w:rFonts w:hint="eastAsia"/>
                <w:lang w:val="x-none"/>
              </w:rPr>
              <w:t>三鷹北野【けやき館】</w:t>
            </w:r>
          </w:p>
        </w:tc>
        <w:tc>
          <w:tcPr>
            <w:tcW w:w="3631" w:type="dxa"/>
          </w:tcPr>
          <w:p w14:paraId="032392AE" w14:textId="3E178969" w:rsidR="006D47D7" w:rsidRDefault="00DC77FF" w:rsidP="00045E68">
            <w:pPr>
              <w:spacing w:line="438" w:lineRule="exact"/>
              <w:rPr>
                <w:lang w:val="x-none"/>
              </w:rPr>
            </w:pPr>
            <w:r>
              <w:rPr>
                <w:rFonts w:hint="eastAsia"/>
                <w:lang w:val="x-none"/>
              </w:rPr>
              <w:t>サービス付き高齢者向け住宅</w:t>
            </w:r>
          </w:p>
        </w:tc>
      </w:tr>
    </w:tbl>
    <w:p w14:paraId="2EC8AB3F" w14:textId="46B7C2CA" w:rsidR="0037277B" w:rsidRDefault="00DC77FF" w:rsidP="00045E68">
      <w:pPr>
        <w:spacing w:line="438" w:lineRule="exact"/>
        <w:rPr>
          <w:b/>
        </w:rPr>
      </w:pPr>
      <w:bookmarkStart w:id="21" w:name="_Hlk528233686"/>
      <w:r w:rsidRPr="00447484">
        <w:rPr>
          <w:rFonts w:hint="eastAsia"/>
          <w:b/>
        </w:rPr>
        <w:t>図</w:t>
      </w:r>
      <w:r>
        <w:rPr>
          <w:b/>
        </w:rPr>
        <w:t>2</w:t>
      </w:r>
      <w:r w:rsidRPr="00447484">
        <w:rPr>
          <w:b/>
        </w:rPr>
        <w:t>-</w:t>
      </w:r>
      <w:r>
        <w:rPr>
          <w:b/>
        </w:rPr>
        <w:t>6</w:t>
      </w:r>
      <w:r>
        <w:rPr>
          <w:rFonts w:hint="eastAsia"/>
          <w:b/>
        </w:rPr>
        <w:t xml:space="preserve">　</w:t>
      </w:r>
      <w:r w:rsidRPr="00DC77FF">
        <w:rPr>
          <w:rFonts w:hint="eastAsia"/>
          <w:b/>
        </w:rPr>
        <w:t>ニーズ分析の調査対象及び実施スケジュール</w:t>
      </w:r>
      <w:bookmarkEnd w:id="21"/>
    </w:p>
    <w:p w14:paraId="45D4D047" w14:textId="77777777" w:rsidR="00DC77FF" w:rsidRDefault="00DC77FF" w:rsidP="00045E68">
      <w:pPr>
        <w:spacing w:line="438" w:lineRule="exact"/>
      </w:pPr>
    </w:p>
    <w:p w14:paraId="1046FB81" w14:textId="23DF436A" w:rsidR="00DC77FF" w:rsidRDefault="00DC77FF" w:rsidP="00045E68">
      <w:pPr>
        <w:spacing w:line="438" w:lineRule="exact"/>
      </w:pPr>
      <w:r>
        <w:rPr>
          <w:rFonts w:hint="eastAsia"/>
        </w:rPr>
        <w:t>2</w:t>
      </w:r>
      <w:r w:rsidR="000963C1">
        <w:t>.4</w:t>
      </w:r>
      <w:r>
        <w:t>.2</w:t>
      </w:r>
      <w:r>
        <w:rPr>
          <w:rFonts w:hint="eastAsia"/>
        </w:rPr>
        <w:t xml:space="preserve">　</w:t>
      </w:r>
      <w:r w:rsidRPr="006D47D7">
        <w:rPr>
          <w:rFonts w:hint="eastAsia"/>
        </w:rPr>
        <w:t>調査</w:t>
      </w:r>
      <w:r>
        <w:rPr>
          <w:rFonts w:hint="eastAsia"/>
        </w:rPr>
        <w:t>方法</w:t>
      </w:r>
    </w:p>
    <w:p w14:paraId="38FBF31E" w14:textId="5AF0E1D8" w:rsidR="00DC77FF" w:rsidRPr="00DC77FF" w:rsidRDefault="00DC77FF" w:rsidP="00045E68">
      <w:pPr>
        <w:spacing w:line="438" w:lineRule="exact"/>
        <w:rPr>
          <w:lang w:val="x-none"/>
        </w:rPr>
      </w:pPr>
      <w:r w:rsidRPr="00DC77FF">
        <w:rPr>
          <w:rFonts w:hint="eastAsia"/>
          <w:lang w:val="x-none"/>
        </w:rPr>
        <w:t>事務局担当者が訪問し、各施設の介護職員に対して</w:t>
      </w:r>
      <w:r w:rsidRPr="00DC77FF">
        <w:rPr>
          <w:lang w:val="x-none"/>
        </w:rPr>
        <w:t>2時間程度の聞き取り調査を行った。</w:t>
      </w:r>
    </w:p>
    <w:p w14:paraId="4EC5B5D8" w14:textId="086265EA" w:rsidR="00DC77FF" w:rsidRDefault="00DC77FF" w:rsidP="00045E68">
      <w:pPr>
        <w:spacing w:line="438" w:lineRule="exact"/>
        <w:rPr>
          <w:lang w:val="x-none"/>
        </w:rPr>
      </w:pPr>
    </w:p>
    <w:p w14:paraId="41EC8A04" w14:textId="76997517" w:rsidR="00DC77FF" w:rsidRDefault="00DC77FF" w:rsidP="00045E68">
      <w:pPr>
        <w:spacing w:line="438" w:lineRule="exact"/>
        <w:rPr>
          <w:lang w:val="x-none"/>
        </w:rPr>
      </w:pPr>
      <w:r>
        <w:rPr>
          <w:rFonts w:hint="eastAsia"/>
          <w:lang w:val="x-none"/>
        </w:rPr>
        <w:lastRenderedPageBreak/>
        <w:t>2</w:t>
      </w:r>
      <w:r w:rsidR="000963C1">
        <w:rPr>
          <w:lang w:val="x-none"/>
        </w:rPr>
        <w:t>.4</w:t>
      </w:r>
      <w:r>
        <w:rPr>
          <w:lang w:val="x-none"/>
        </w:rPr>
        <w:t>.3</w:t>
      </w:r>
      <w:r>
        <w:rPr>
          <w:rFonts w:hint="eastAsia"/>
          <w:lang w:val="x-none"/>
        </w:rPr>
        <w:t xml:space="preserve">　調査項目</w:t>
      </w:r>
    </w:p>
    <w:p w14:paraId="05192939" w14:textId="55CF140F" w:rsidR="00DC77FF" w:rsidRDefault="00DC77FF" w:rsidP="00045E68">
      <w:pPr>
        <w:spacing w:line="438" w:lineRule="exact"/>
        <w:rPr>
          <w:lang w:val="x-none"/>
        </w:rPr>
      </w:pPr>
      <w:r w:rsidRPr="00DC77FF">
        <w:rPr>
          <w:rFonts w:hint="eastAsia"/>
          <w:lang w:val="x-none"/>
        </w:rPr>
        <w:t>ニーズ調査における主な調査項目は以下の通りである。当該施設の介護業務全体における排泄介助の位置付けや排泄介助の実際について確認した上で、排泄介助を行う際の懸念や課題点などについても聞き取りを行った。</w:t>
      </w:r>
    </w:p>
    <w:p w14:paraId="6F94DB60" w14:textId="3CB0EC9C" w:rsidR="00A3641F" w:rsidRDefault="00A3641F" w:rsidP="00045E68">
      <w:pPr>
        <w:spacing w:line="438" w:lineRule="exact"/>
        <w:rPr>
          <w:lang w:val="x-none"/>
        </w:rPr>
      </w:pPr>
    </w:p>
    <w:p w14:paraId="169FF870" w14:textId="65B5CC03" w:rsidR="0037277B" w:rsidRPr="00A3641F" w:rsidRDefault="00A3641F" w:rsidP="00045E68">
      <w:pPr>
        <w:spacing w:line="438" w:lineRule="exact"/>
        <w:rPr>
          <w:lang w:val="x-none"/>
        </w:rPr>
      </w:pPr>
      <w:r>
        <w:rPr>
          <w:noProof/>
        </w:rPr>
        <mc:AlternateContent>
          <mc:Choice Requires="wps">
            <w:drawing>
              <wp:inline distT="0" distB="0" distL="0" distR="0" wp14:anchorId="0A10A6BD" wp14:editId="5C7DEB39">
                <wp:extent cx="5667154" cy="2626242"/>
                <wp:effectExtent l="0" t="0" r="10160" b="22225"/>
                <wp:docPr id="2" name="テキスト ボックス 2"/>
                <wp:cNvGraphicFramePr/>
                <a:graphic xmlns:a="http://schemas.openxmlformats.org/drawingml/2006/main">
                  <a:graphicData uri="http://schemas.microsoft.com/office/word/2010/wordprocessingShape">
                    <wps:wsp>
                      <wps:cNvSpPr txBox="1"/>
                      <wps:spPr>
                        <a:xfrm>
                          <a:off x="0" y="0"/>
                          <a:ext cx="5667154" cy="2626242"/>
                        </a:xfrm>
                        <a:prstGeom prst="rect">
                          <a:avLst/>
                        </a:prstGeom>
                        <a:solidFill>
                          <a:schemeClr val="lt1"/>
                        </a:solidFill>
                        <a:ln w="6350">
                          <a:solidFill>
                            <a:prstClr val="black"/>
                          </a:solidFill>
                        </a:ln>
                      </wps:spPr>
                      <wps:txbx>
                        <w:txbxContent>
                          <w:p w14:paraId="58F2C88A" w14:textId="12C3A08A" w:rsidR="00F54556" w:rsidRDefault="00F54556" w:rsidP="00A3641F">
                            <w:pPr>
                              <w:jc w:val="center"/>
                            </w:pPr>
                            <w:r>
                              <w:rPr>
                                <w:rFonts w:hint="eastAsia"/>
                              </w:rPr>
                              <w:t>・勤務先事業所での業務内訳（負荷が多いと感じる業務、排泄介助に対する業務負荷の印象）</w:t>
                            </w:r>
                          </w:p>
                          <w:p w14:paraId="434D9328" w14:textId="07124674" w:rsidR="00F54556" w:rsidRDefault="00F54556" w:rsidP="00A3641F">
                            <w:r>
                              <w:rPr>
                                <w:rFonts w:hint="eastAsia"/>
                              </w:rPr>
                              <w:t>・</w:t>
                            </w:r>
                            <w:r>
                              <w:t>勤務先事業所の排泄介助方針</w:t>
                            </w:r>
                          </w:p>
                          <w:p w14:paraId="12134751" w14:textId="3813260C" w:rsidR="00F54556" w:rsidRDefault="00F54556" w:rsidP="00A3641F">
                            <w:r>
                              <w:rPr>
                                <w:rFonts w:hint="eastAsia"/>
                              </w:rPr>
                              <w:t>・</w:t>
                            </w:r>
                            <w:r>
                              <w:t>排泄介助を行うタイミング</w:t>
                            </w:r>
                          </w:p>
                          <w:p w14:paraId="08A3A37B" w14:textId="7E6C118B" w:rsidR="00F54556" w:rsidRDefault="00F54556" w:rsidP="00A3641F">
                            <w:r>
                              <w:rPr>
                                <w:rFonts w:hint="eastAsia"/>
                              </w:rPr>
                              <w:t>・</w:t>
                            </w:r>
                            <w:r>
                              <w:t>排泄介助を行う際の懸念</w:t>
                            </w:r>
                          </w:p>
                          <w:p w14:paraId="08C349E1" w14:textId="7F234C04" w:rsidR="00F54556" w:rsidRDefault="00F54556" w:rsidP="00A3641F">
                            <w:r>
                              <w:rPr>
                                <w:rFonts w:hint="eastAsia"/>
                              </w:rPr>
                              <w:t>・</w:t>
                            </w:r>
                            <w:r>
                              <w:t>排泄介助を行う際に不便と感じる点</w:t>
                            </w:r>
                          </w:p>
                          <w:p w14:paraId="46F5E5F3" w14:textId="56150CB5" w:rsidR="00F54556" w:rsidRDefault="00F54556" w:rsidP="00A3641F">
                            <w:r>
                              <w:rPr>
                                <w:rFonts w:hint="eastAsia"/>
                              </w:rPr>
                              <w:t>・</w:t>
                            </w:r>
                            <w:r>
                              <w:t>排泄介護の実際</w:t>
                            </w:r>
                          </w:p>
                          <w:p w14:paraId="67A11809" w14:textId="33828898" w:rsidR="00F54556" w:rsidRDefault="00F54556" w:rsidP="00A3641F">
                            <w:r>
                              <w:rPr>
                                <w:rFonts w:hint="eastAsia"/>
                              </w:rPr>
                              <w:t>・</w:t>
                            </w:r>
                            <w:r>
                              <w:t>排泄記録の有無及びその内容</w:t>
                            </w:r>
                            <w:r>
                              <w:rPr>
                                <w:rFonts w:hint="eastAsia"/>
                              </w:rPr>
                              <w:t>（排泄の有無、排泄の種類、排泄回数、排泄時間、量など）</w:t>
                            </w:r>
                          </w:p>
                          <w:p w14:paraId="2A23F8E6" w14:textId="6BE84275" w:rsidR="00F54556" w:rsidRDefault="00F54556" w:rsidP="00A3641F">
                            <w:r>
                              <w:rPr>
                                <w:rFonts w:hint="eastAsia"/>
                              </w:rPr>
                              <w:t>・</w:t>
                            </w:r>
                            <w:r>
                              <w:t>排泄記録の作成方法、活用状況</w:t>
                            </w:r>
                          </w:p>
                          <w:p w14:paraId="41104B0C" w14:textId="6B5D22F2" w:rsidR="00F54556" w:rsidRDefault="00F54556" w:rsidP="00A3641F">
                            <w:r>
                              <w:rPr>
                                <w:rFonts w:hint="eastAsia"/>
                              </w:rPr>
                              <w:t>・</w:t>
                            </w:r>
                            <w:r>
                              <w:t>排泄パターンの把握状況、また、把握しない理由</w:t>
                            </w:r>
                          </w:p>
                          <w:p w14:paraId="291BEDBE" w14:textId="1ECC2908" w:rsidR="00F54556" w:rsidRDefault="00F54556" w:rsidP="00A3641F">
                            <w:r>
                              <w:rPr>
                                <w:rFonts w:hint="eastAsia"/>
                              </w:rPr>
                              <w:t>・</w:t>
                            </w:r>
                            <w:r>
                              <w:t>おむつの使用状況</w:t>
                            </w:r>
                          </w:p>
                          <w:p w14:paraId="75F27EAF" w14:textId="10D9801A" w:rsidR="00F54556" w:rsidRDefault="00F54556" w:rsidP="00A3641F">
                            <w:r>
                              <w:rPr>
                                <w:rFonts w:hint="eastAsia"/>
                              </w:rPr>
                              <w:t>・排泄記録を活用した排泄介助を今後推進するための方策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A10A6BD" id="_x0000_t202" coordsize="21600,21600" o:spt="202" path="m,l,21600r21600,l21600,xe">
                <v:stroke joinstyle="miter"/>
                <v:path gradientshapeok="t" o:connecttype="rect"/>
              </v:shapetype>
              <v:shape id="テキスト ボックス 2" o:spid="_x0000_s1026" type="#_x0000_t202" style="width:446.25pt;height:2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" fillcolor="white [3201]" strokeweight=".5pt">
                <v:textbox>
                  <w:txbxContent>
                    <w:p w14:paraId="58F2C88A" w14:textId="12C3A08A" w:rsidR="00F54556" w:rsidRDefault="00F54556" w:rsidP="00A3641F">
                      <w:pPr>
                        <w:jc w:val="center"/>
                      </w:pPr>
                      <w:r>
                        <w:rPr>
                          <w:rFonts w:hint="eastAsia"/>
                        </w:rPr>
                        <w:t>・勤務先事業所での業務内訳（負荷が多いと感じる業務、排泄介助に対する業務負荷の印象）</w:t>
                      </w:r>
                    </w:p>
                    <w:p w14:paraId="434D9328" w14:textId="07124674" w:rsidR="00F54556" w:rsidRDefault="00F54556" w:rsidP="00A3641F">
                      <w:r>
                        <w:rPr>
                          <w:rFonts w:hint="eastAsia"/>
                        </w:rPr>
                        <w:t>・</w:t>
                      </w:r>
                      <w:r>
                        <w:t>勤務先事業所の排泄介助方針</w:t>
                      </w:r>
                    </w:p>
                    <w:p w14:paraId="12134751" w14:textId="3813260C" w:rsidR="00F54556" w:rsidRDefault="00F54556" w:rsidP="00A3641F">
                      <w:r>
                        <w:rPr>
                          <w:rFonts w:hint="eastAsia"/>
                        </w:rPr>
                        <w:t>・</w:t>
                      </w:r>
                      <w:r>
                        <w:t>排泄介助を行うタイミング</w:t>
                      </w:r>
                    </w:p>
                    <w:p w14:paraId="08A3A37B" w14:textId="7E6C118B" w:rsidR="00F54556" w:rsidRDefault="00F54556" w:rsidP="00A3641F">
                      <w:r>
                        <w:rPr>
                          <w:rFonts w:hint="eastAsia"/>
                        </w:rPr>
                        <w:t>・</w:t>
                      </w:r>
                      <w:r>
                        <w:t>排泄介助を行う際の懸念</w:t>
                      </w:r>
                    </w:p>
                    <w:p w14:paraId="08C349E1" w14:textId="7F234C04" w:rsidR="00F54556" w:rsidRDefault="00F54556" w:rsidP="00A3641F">
                      <w:r>
                        <w:rPr>
                          <w:rFonts w:hint="eastAsia"/>
                        </w:rPr>
                        <w:t>・</w:t>
                      </w:r>
                      <w:r>
                        <w:t>排泄介助を行う際に不便と感じる点</w:t>
                      </w:r>
                    </w:p>
                    <w:p w14:paraId="46F5E5F3" w14:textId="56150CB5" w:rsidR="00F54556" w:rsidRDefault="00F54556" w:rsidP="00A3641F">
                      <w:r>
                        <w:rPr>
                          <w:rFonts w:hint="eastAsia"/>
                        </w:rPr>
                        <w:t>・</w:t>
                      </w:r>
                      <w:r>
                        <w:t>排泄介護の実際</w:t>
                      </w:r>
                    </w:p>
                    <w:p w14:paraId="67A11809" w14:textId="33828898" w:rsidR="00F54556" w:rsidRDefault="00F54556" w:rsidP="00A3641F">
                      <w:r>
                        <w:rPr>
                          <w:rFonts w:hint="eastAsia"/>
                        </w:rPr>
                        <w:t>・</w:t>
                      </w:r>
                      <w:r>
                        <w:t>排泄記録の有無及びその内容</w:t>
                      </w:r>
                      <w:r>
                        <w:rPr>
                          <w:rFonts w:hint="eastAsia"/>
                        </w:rPr>
                        <w:t>（排泄の有無、排泄の種類、排泄回数、排泄時間、量など）</w:t>
                      </w:r>
                    </w:p>
                    <w:p w14:paraId="2A23F8E6" w14:textId="6BE84275" w:rsidR="00F54556" w:rsidRDefault="00F54556" w:rsidP="00A3641F">
                      <w:r>
                        <w:rPr>
                          <w:rFonts w:hint="eastAsia"/>
                        </w:rPr>
                        <w:t>・</w:t>
                      </w:r>
                      <w:r>
                        <w:t>排泄記録の作成方法、活用状況</w:t>
                      </w:r>
                    </w:p>
                    <w:p w14:paraId="41104B0C" w14:textId="6B5D22F2" w:rsidR="00F54556" w:rsidRDefault="00F54556" w:rsidP="00A3641F">
                      <w:r>
                        <w:rPr>
                          <w:rFonts w:hint="eastAsia"/>
                        </w:rPr>
                        <w:t>・</w:t>
                      </w:r>
                      <w:r>
                        <w:t>排泄パターンの把握状況、また、把握しない理由</w:t>
                      </w:r>
                    </w:p>
                    <w:p w14:paraId="291BEDBE" w14:textId="1ECC2908" w:rsidR="00F54556" w:rsidRDefault="00F54556" w:rsidP="00A3641F">
                      <w:r>
                        <w:rPr>
                          <w:rFonts w:hint="eastAsia"/>
                        </w:rPr>
                        <w:t>・</w:t>
                      </w:r>
                      <w:r>
                        <w:t>おむつの使用状況</w:t>
                      </w:r>
                    </w:p>
                    <w:p w14:paraId="75F27EAF" w14:textId="10D9801A" w:rsidR="00F54556" w:rsidRDefault="00F54556" w:rsidP="00A3641F">
                      <w:r>
                        <w:rPr>
                          <w:rFonts w:hint="eastAsia"/>
                        </w:rPr>
                        <w:t>・排泄記録を活用した排泄介助を今後推進するための方策</w:t>
                      </w:r>
                    </w:p>
                  </w:txbxContent>
                </v:textbox>
                <w10:anchorlock/>
              </v:shape>
            </w:pict>
          </mc:Fallback>
        </mc:AlternateContent>
      </w:r>
    </w:p>
    <w:p w14:paraId="241B99B0" w14:textId="256A2E40" w:rsidR="0037277B" w:rsidRDefault="00DC77FF" w:rsidP="00045E68">
      <w:pPr>
        <w:pStyle w:val="a0"/>
        <w:adjustRightInd/>
        <w:snapToGrid/>
        <w:spacing w:line="438" w:lineRule="exact"/>
        <w:ind w:firstLineChars="0" w:firstLine="0"/>
        <w:rPr>
          <w:b/>
        </w:rPr>
      </w:pPr>
      <w:r w:rsidRPr="00447484">
        <w:rPr>
          <w:rFonts w:hint="eastAsia"/>
          <w:b/>
        </w:rPr>
        <w:t>図</w:t>
      </w:r>
      <w:r>
        <w:rPr>
          <w:b/>
        </w:rPr>
        <w:t>2</w:t>
      </w:r>
      <w:r w:rsidRPr="00447484">
        <w:rPr>
          <w:b/>
        </w:rPr>
        <w:t>-</w:t>
      </w:r>
      <w:r w:rsidR="00A3641F">
        <w:rPr>
          <w:b/>
        </w:rPr>
        <w:t>7</w:t>
      </w:r>
      <w:r>
        <w:rPr>
          <w:rFonts w:hint="eastAsia"/>
          <w:b/>
        </w:rPr>
        <w:t xml:space="preserve">　</w:t>
      </w:r>
      <w:r w:rsidRPr="00DC77FF">
        <w:rPr>
          <w:rFonts w:hint="eastAsia"/>
          <w:b/>
        </w:rPr>
        <w:t>ニーズ分析</w:t>
      </w:r>
      <w:r w:rsidR="00A3641F">
        <w:rPr>
          <w:rFonts w:hint="eastAsia"/>
          <w:b/>
        </w:rPr>
        <w:t>のための調査項目</w:t>
      </w:r>
    </w:p>
    <w:p w14:paraId="70E366C4" w14:textId="77777777" w:rsidR="00A3641F" w:rsidRDefault="00A3641F" w:rsidP="00045E68">
      <w:pPr>
        <w:spacing w:line="438" w:lineRule="exact"/>
        <w:rPr>
          <w:lang w:val="x-none"/>
        </w:rPr>
      </w:pPr>
    </w:p>
    <w:p w14:paraId="5EEA6F94" w14:textId="16A61E1C" w:rsidR="00A3641F" w:rsidRDefault="00A3641F" w:rsidP="00045E68">
      <w:pPr>
        <w:spacing w:line="438" w:lineRule="exact"/>
        <w:rPr>
          <w:lang w:val="x-none"/>
        </w:rPr>
      </w:pPr>
      <w:r>
        <w:rPr>
          <w:rFonts w:hint="eastAsia"/>
          <w:lang w:val="x-none"/>
        </w:rPr>
        <w:t>2</w:t>
      </w:r>
      <w:r>
        <w:rPr>
          <w:lang w:val="x-none"/>
        </w:rPr>
        <w:t>.</w:t>
      </w:r>
      <w:r w:rsidR="000963C1">
        <w:t>5</w:t>
      </w:r>
      <w:r>
        <w:rPr>
          <w:rFonts w:hint="eastAsia"/>
          <w:lang w:val="x-none"/>
        </w:rPr>
        <w:t>.</w:t>
      </w:r>
      <w:r>
        <w:rPr>
          <w:lang w:val="x-none"/>
        </w:rPr>
        <w:t>1</w:t>
      </w:r>
      <w:r>
        <w:rPr>
          <w:rFonts w:hint="eastAsia"/>
          <w:lang w:val="x-none"/>
        </w:rPr>
        <w:t xml:space="preserve">　ニーズ分析の結果概要</w:t>
      </w:r>
    </w:p>
    <w:p w14:paraId="2B61C739" w14:textId="11294163" w:rsidR="00A3641F" w:rsidRDefault="00A3641F" w:rsidP="00045E68">
      <w:pPr>
        <w:spacing w:line="438" w:lineRule="exact"/>
        <w:rPr>
          <w:lang w:val="x-none"/>
        </w:rPr>
      </w:pPr>
      <w:r w:rsidRPr="00A3641F">
        <w:rPr>
          <w:rFonts w:hint="eastAsia"/>
          <w:lang w:val="x-none"/>
        </w:rPr>
        <w:t>ニーズ分析の結果、排泄介助における問題として、大きく分類すると、①「排泄を適時に把握できないことにより生じる問題」と、②「排泄パターンを把握する上での問題」の</w:t>
      </w:r>
      <w:r w:rsidRPr="00A3641F">
        <w:rPr>
          <w:lang w:val="x-none"/>
        </w:rPr>
        <w:t>2点が挙げられた。</w:t>
      </w:r>
    </w:p>
    <w:p w14:paraId="76BE4096" w14:textId="77777777" w:rsidR="00A3641F" w:rsidRPr="00A3641F" w:rsidRDefault="00A3641F" w:rsidP="00045E68">
      <w:pPr>
        <w:spacing w:line="438" w:lineRule="exact"/>
        <w:rPr>
          <w:lang w:val="x-none"/>
        </w:rPr>
      </w:pPr>
    </w:p>
    <w:p w14:paraId="2B4A0ED6" w14:textId="3088BC11" w:rsidR="00A3641F" w:rsidRPr="00A3641F" w:rsidRDefault="00A3641F" w:rsidP="00045E68">
      <w:pPr>
        <w:pStyle w:val="a0"/>
        <w:adjustRightInd/>
        <w:snapToGrid/>
        <w:spacing w:line="438" w:lineRule="exact"/>
        <w:ind w:firstLineChars="0" w:firstLine="0"/>
        <w:rPr>
          <w:color w:val="70AD47" w:themeColor="accent6"/>
          <w:lang w:val="x-none"/>
        </w:rPr>
      </w:pPr>
      <w:r w:rsidRPr="00187D05">
        <w:rPr>
          <w:noProof/>
        </w:rPr>
        <w:drawing>
          <wp:inline distT="0" distB="0" distL="0" distR="0" wp14:anchorId="08A3AA3A" wp14:editId="09C62294">
            <wp:extent cx="5400675" cy="3046236"/>
            <wp:effectExtent l="0" t="0" r="0" b="190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675" cy="3046236"/>
                    </a:xfrm>
                    <a:prstGeom prst="rect">
                      <a:avLst/>
                    </a:prstGeom>
                    <a:noFill/>
                    <a:ln>
                      <a:noFill/>
                    </a:ln>
                  </pic:spPr>
                </pic:pic>
              </a:graphicData>
            </a:graphic>
          </wp:inline>
        </w:drawing>
      </w:r>
    </w:p>
    <w:p w14:paraId="0E33791B" w14:textId="119FF321" w:rsidR="00A3641F" w:rsidRDefault="00A3641F" w:rsidP="00045E68">
      <w:pPr>
        <w:pStyle w:val="a0"/>
        <w:adjustRightInd/>
        <w:snapToGrid/>
        <w:spacing w:line="438" w:lineRule="exact"/>
        <w:ind w:firstLineChars="0" w:firstLine="0"/>
        <w:rPr>
          <w:b/>
        </w:rPr>
      </w:pPr>
      <w:r w:rsidRPr="00447484">
        <w:rPr>
          <w:rFonts w:hint="eastAsia"/>
          <w:b/>
        </w:rPr>
        <w:t>図</w:t>
      </w:r>
      <w:r>
        <w:rPr>
          <w:b/>
        </w:rPr>
        <w:t>2</w:t>
      </w:r>
      <w:r w:rsidRPr="00447484">
        <w:rPr>
          <w:b/>
        </w:rPr>
        <w:t>-</w:t>
      </w:r>
      <w:r>
        <w:rPr>
          <w:b/>
        </w:rPr>
        <w:t>8</w:t>
      </w:r>
      <w:r>
        <w:rPr>
          <w:rFonts w:hint="eastAsia"/>
          <w:b/>
        </w:rPr>
        <w:t xml:space="preserve">　</w:t>
      </w:r>
      <w:r w:rsidRPr="00DC77FF">
        <w:rPr>
          <w:rFonts w:hint="eastAsia"/>
          <w:b/>
        </w:rPr>
        <w:t>ニーズ分析</w:t>
      </w:r>
      <w:r>
        <w:rPr>
          <w:rFonts w:hint="eastAsia"/>
          <w:b/>
        </w:rPr>
        <w:t>の</w:t>
      </w:r>
      <w:r w:rsidRPr="00A3641F">
        <w:rPr>
          <w:rFonts w:hint="eastAsia"/>
          <w:b/>
        </w:rPr>
        <w:t>結果概要</w:t>
      </w:r>
    </w:p>
    <w:p w14:paraId="4EED4BDB" w14:textId="77777777" w:rsidR="00A3641F" w:rsidRDefault="00A3641F" w:rsidP="00045E68">
      <w:pPr>
        <w:spacing w:line="438" w:lineRule="exact"/>
        <w:rPr>
          <w:lang w:val="x-none"/>
        </w:rPr>
      </w:pPr>
    </w:p>
    <w:p w14:paraId="278A7752" w14:textId="7CA0EE9A" w:rsidR="00021EB5" w:rsidRDefault="00A3641F" w:rsidP="00045E68">
      <w:pPr>
        <w:spacing w:line="438" w:lineRule="exact"/>
        <w:rPr>
          <w:lang w:val="x-none"/>
        </w:rPr>
      </w:pPr>
      <w:r>
        <w:rPr>
          <w:rFonts w:hint="eastAsia"/>
          <w:lang w:val="x-none"/>
        </w:rPr>
        <w:t>2</w:t>
      </w:r>
      <w:r>
        <w:rPr>
          <w:lang w:val="x-none"/>
        </w:rPr>
        <w:t>.</w:t>
      </w:r>
      <w:r w:rsidR="000963C1">
        <w:t>5</w:t>
      </w:r>
      <w:r>
        <w:rPr>
          <w:rFonts w:hint="eastAsia"/>
          <w:lang w:val="x-none"/>
        </w:rPr>
        <w:t>.</w:t>
      </w:r>
      <w:r>
        <w:rPr>
          <w:lang w:val="x-none"/>
        </w:rPr>
        <w:t>2</w:t>
      </w:r>
      <w:r>
        <w:rPr>
          <w:rFonts w:hint="eastAsia"/>
          <w:lang w:val="x-none"/>
        </w:rPr>
        <w:t xml:space="preserve">　</w:t>
      </w:r>
      <w:r w:rsidRPr="00A3641F">
        <w:rPr>
          <w:rFonts w:hint="eastAsia"/>
          <w:lang w:val="x-none"/>
        </w:rPr>
        <w:t>排泄を適時に把握できないことにより生じる問題</w:t>
      </w:r>
    </w:p>
    <w:p w14:paraId="1955044C" w14:textId="77777777" w:rsidR="00021EB5" w:rsidRDefault="00021EB5" w:rsidP="00045E68">
      <w:pPr>
        <w:spacing w:line="438" w:lineRule="exact"/>
        <w:rPr>
          <w:lang w:val="x-none"/>
        </w:rPr>
      </w:pPr>
      <w:r w:rsidRPr="00021EB5">
        <w:rPr>
          <w:rFonts w:hint="eastAsia"/>
          <w:lang w:val="x-none"/>
        </w:rPr>
        <w:t>不要なおむつ交換による被介護者の睡眠の妨げが挙げられた。定時のおむつ交換を実施している場合、夜間帯で被介護者が眠っている際にもおむつ交換が行われる。仮に排泄がされていない場合でも、おむつ交換の作業に伴い被介護者は起こされることになり、そのまま寝つけない状態が続くと、日中帯の活動に支障がでることがある。</w:t>
      </w:r>
    </w:p>
    <w:p w14:paraId="7155F82D" w14:textId="77777777" w:rsidR="00021EB5" w:rsidRDefault="00021EB5" w:rsidP="00045E68">
      <w:pPr>
        <w:spacing w:line="438" w:lineRule="exact"/>
        <w:rPr>
          <w:lang w:val="x-none"/>
        </w:rPr>
      </w:pPr>
      <w:r w:rsidRPr="00021EB5">
        <w:rPr>
          <w:rFonts w:hint="eastAsia"/>
          <w:lang w:val="x-none"/>
        </w:rPr>
        <w:t>また、おむつ交換の頻度が減る夜間の睡眠後の起床時に生じる漏れについても業務上の問題として挙げられた。ニーズ調査の対象とした施設の中には、被介護者の睡眠に配慮し夜間帯は極力おむつ交換を行わない施設があった他、小規模多機能やサ高住に関しては、夜間帯には排泄介助に入らないようサービスを組んでいる場合があり、起床後に漏れが生じている場合が少なくないとのことである。漏れの状態にもよるが、着衣やシーツにまで汚れが及ぶ場合には、通常</w:t>
      </w:r>
      <w:r w:rsidRPr="00021EB5">
        <w:rPr>
          <w:lang w:val="x-none"/>
        </w:rPr>
        <w:t>4～5分程度のおむつ交換作業に30分程度を要することもあり、介護者、被介護者の双方にとって</w:t>
      </w:r>
      <w:r w:rsidRPr="00021EB5">
        <w:rPr>
          <w:rFonts w:hint="eastAsia"/>
          <w:lang w:val="x-none"/>
        </w:rPr>
        <w:t>大きな負担となる。ユニット型の特養では、このような</w:t>
      </w:r>
      <w:r w:rsidRPr="00021EB5">
        <w:rPr>
          <w:rFonts w:hint="eastAsia"/>
          <w:lang w:val="x-none"/>
        </w:rPr>
        <w:lastRenderedPageBreak/>
        <w:t>事態が生じると、介護者が個室での作業にかかりっきりになり手が離せない状態になるため、他の被介護者に対して目が届かない状態に陥ることもあり、その間のリスク対応等も課題になっているようである。また、おむつに排泄があった状態で長時間放置されることで、褥瘡の発生・悪化につながることも指摘されている。</w:t>
      </w:r>
    </w:p>
    <w:p w14:paraId="230317F9" w14:textId="21C3BAE3" w:rsidR="00A3641F" w:rsidRDefault="00021EB5" w:rsidP="00045E68">
      <w:pPr>
        <w:spacing w:line="438" w:lineRule="exact"/>
        <w:rPr>
          <w:lang w:val="x-none"/>
        </w:rPr>
      </w:pPr>
      <w:r w:rsidRPr="00021EB5">
        <w:rPr>
          <w:rFonts w:hint="eastAsia"/>
          <w:lang w:val="x-none"/>
        </w:rPr>
        <w:t>さらに、被介護者が寝たきりではなくても、尿意・便意の間隔が鈍っている場合、着座時や車いすでの移動時に漏れが生じることがある。施設内だと着座や車いす上で過ごすのは共用スペースなど公衆の場であることが多く、即時の排泄介助が難しいだけでなく、被介護者本人にとっても心理的な負荷が大きいことが挙げられた。</w:t>
      </w:r>
    </w:p>
    <w:p w14:paraId="00B88C00" w14:textId="42DF8822" w:rsidR="00021EB5" w:rsidRDefault="00021EB5" w:rsidP="00045E68">
      <w:pPr>
        <w:spacing w:line="438" w:lineRule="exact"/>
        <w:rPr>
          <w:lang w:val="x-none"/>
        </w:rPr>
      </w:pPr>
    </w:p>
    <w:p w14:paraId="147659AC" w14:textId="1B5AC7D8" w:rsidR="00021EB5" w:rsidRDefault="00021EB5" w:rsidP="00045E68">
      <w:pPr>
        <w:spacing w:line="438" w:lineRule="exact"/>
        <w:rPr>
          <w:lang w:val="x-none"/>
        </w:rPr>
      </w:pPr>
    </w:p>
    <w:p w14:paraId="04B17154" w14:textId="344617D4" w:rsidR="00021EB5" w:rsidRPr="00021EB5" w:rsidRDefault="00021EB5" w:rsidP="00045E68">
      <w:pPr>
        <w:spacing w:line="438" w:lineRule="exact"/>
        <w:rPr>
          <w:lang w:val="x-none"/>
        </w:rPr>
      </w:pPr>
      <w:r>
        <w:rPr>
          <w:rFonts w:hint="eastAsia"/>
          <w:lang w:val="x-none"/>
        </w:rPr>
        <w:t>2</w:t>
      </w:r>
      <w:r w:rsidR="000963C1">
        <w:rPr>
          <w:lang w:val="x-none"/>
        </w:rPr>
        <w:t>.5</w:t>
      </w:r>
      <w:r>
        <w:rPr>
          <w:lang w:val="x-none"/>
        </w:rPr>
        <w:t>.3</w:t>
      </w:r>
      <w:r>
        <w:rPr>
          <w:rFonts w:hint="eastAsia"/>
          <w:lang w:val="x-none"/>
        </w:rPr>
        <w:t xml:space="preserve">　</w:t>
      </w:r>
      <w:r w:rsidRPr="00021EB5">
        <w:rPr>
          <w:rFonts w:hint="eastAsia"/>
          <w:lang w:val="x-none"/>
        </w:rPr>
        <w:t>排泄パターンを把握する上での問題</w:t>
      </w:r>
    </w:p>
    <w:p w14:paraId="24276C40" w14:textId="77777777" w:rsidR="00021EB5" w:rsidRPr="00021EB5" w:rsidRDefault="00021EB5" w:rsidP="00045E68">
      <w:pPr>
        <w:spacing w:line="438" w:lineRule="exact"/>
        <w:rPr>
          <w:lang w:val="x-none"/>
        </w:rPr>
      </w:pPr>
      <w:r w:rsidRPr="00021EB5">
        <w:rPr>
          <w:rFonts w:hint="eastAsia"/>
          <w:lang w:val="x-none"/>
        </w:rPr>
        <w:t>排泄パターンの把握を試みる場合には、各被介護者の排泄の状況に関する職員間の共有が口頭もしくは紙ベースで行われていることが多く、排泄記録があっても活用されていない場合があるため、個々の被介護者の排泄パターンの把握が困難であることや対応が属人的になっていることが挙げられる。</w:t>
      </w:r>
    </w:p>
    <w:p w14:paraId="17709DF5" w14:textId="77777777" w:rsidR="00021EB5" w:rsidRPr="00021EB5" w:rsidRDefault="00021EB5" w:rsidP="00045E68">
      <w:pPr>
        <w:spacing w:line="438" w:lineRule="exact"/>
        <w:rPr>
          <w:lang w:val="x-none"/>
        </w:rPr>
      </w:pPr>
      <w:r w:rsidRPr="00021EB5">
        <w:rPr>
          <w:rFonts w:hint="eastAsia"/>
          <w:lang w:val="x-none"/>
        </w:rPr>
        <w:t>また、サービス形態によっても排泄パターンの把握における状況が異なることが挙げられた。小規模多機能のように通い・訪問・宿泊のサービスを組み合わせて利用する場合、被介護者が常に施設で過ごすわけではないことにより、施設にいない間の状況を介護者が把握できないため、当該被介護者の排泄パターンを掴むことが難しくなる。また、サービス付き高齢者向け住宅のような訪問機会が限定的である場合、排泄パターンを把握することが困難であることが挙げられた。</w:t>
      </w:r>
    </w:p>
    <w:p w14:paraId="105D89A2" w14:textId="77777777" w:rsidR="008E1C36" w:rsidRDefault="00021EB5" w:rsidP="00045E68">
      <w:pPr>
        <w:spacing w:line="438" w:lineRule="exact"/>
        <w:rPr>
          <w:lang w:val="x-none"/>
        </w:rPr>
      </w:pPr>
      <w:r w:rsidRPr="00021EB5">
        <w:rPr>
          <w:rFonts w:hint="eastAsia"/>
          <w:lang w:val="x-none"/>
        </w:rPr>
        <w:t>さらに、排泄パターン表を作成・利用している場合でも、体調や水分摂取量、投薬内容等によってパターンが変動し、その更新が難しいことが挙げられた。</w:t>
      </w:r>
    </w:p>
    <w:p w14:paraId="14C0B99A" w14:textId="77777777" w:rsidR="008E1C36" w:rsidRDefault="008E1C36" w:rsidP="00045E68">
      <w:pPr>
        <w:spacing w:line="438" w:lineRule="exact"/>
        <w:rPr>
          <w:lang w:val="x-none"/>
        </w:rPr>
      </w:pPr>
    </w:p>
    <w:p w14:paraId="55EF8C3D" w14:textId="77777777" w:rsidR="008E1C36" w:rsidRDefault="008E1C36" w:rsidP="00045E68">
      <w:pPr>
        <w:spacing w:line="438" w:lineRule="exact"/>
        <w:rPr>
          <w:lang w:val="x-none"/>
        </w:rPr>
      </w:pPr>
      <w:r>
        <w:rPr>
          <w:rFonts w:hint="eastAsia"/>
          <w:lang w:val="x-none"/>
        </w:rPr>
        <w:t>2</w:t>
      </w:r>
      <w:r>
        <w:rPr>
          <w:lang w:val="x-none"/>
        </w:rPr>
        <w:t>.6.1</w:t>
      </w:r>
      <w:r>
        <w:rPr>
          <w:rFonts w:hint="eastAsia"/>
          <w:lang w:val="x-none"/>
        </w:rPr>
        <w:t xml:space="preserve">　介護業務上の課題分析</w:t>
      </w:r>
    </w:p>
    <w:p w14:paraId="63C42EA6" w14:textId="77777777" w:rsidR="008E1C36" w:rsidRDefault="0037277B" w:rsidP="00045E68">
      <w:pPr>
        <w:spacing w:line="438" w:lineRule="exact"/>
        <w:rPr>
          <w:rFonts w:eastAsiaTheme="minorHAnsi"/>
          <w:lang w:val="x-none"/>
        </w:rPr>
      </w:pPr>
      <w:r w:rsidRPr="008E1C36">
        <w:rPr>
          <w:rFonts w:eastAsiaTheme="minorHAnsi" w:hint="eastAsia"/>
          <w:lang w:val="x-none"/>
        </w:rPr>
        <w:t>上記1.3.4に記載した通り、介護現場での排泄介助においては、排泄のタイミングを掴めないことによる、不要なおむつ交換や漏れの発生、褥瘡の発生・悪</w:t>
      </w:r>
      <w:r w:rsidRPr="008E1C36">
        <w:rPr>
          <w:rFonts w:eastAsiaTheme="minorHAnsi" w:hint="eastAsia"/>
          <w:lang w:val="x-none"/>
        </w:rPr>
        <w:lastRenderedPageBreak/>
        <w:t>化といった問題が生じており、大きな遅延なく排泄介助を行うための、排泄の適時な把握が課題であると言える。</w:t>
      </w:r>
    </w:p>
    <w:p w14:paraId="5EF3D540" w14:textId="77777777" w:rsidR="008E1C36" w:rsidRDefault="0037277B" w:rsidP="00045E68">
      <w:pPr>
        <w:spacing w:line="438" w:lineRule="exact"/>
        <w:rPr>
          <w:rFonts w:eastAsiaTheme="minorHAnsi"/>
          <w:lang w:val="x-none"/>
        </w:rPr>
      </w:pPr>
      <w:r w:rsidRPr="008E1C36">
        <w:rPr>
          <w:rFonts w:eastAsiaTheme="minorHAnsi" w:hint="eastAsia"/>
          <w:lang w:val="x-none"/>
        </w:rPr>
        <w:t>また、排泄パターンを把握しようとする場合でも、サービス形態によっては一貫した排泄のパターンを掴み辛いこと、そもそも排泄パターンに関する情報が施設内で蓄積・共有されていない現状があり、加えて、一度導出したパターンの見直しが求められる場合、その更新・管理の負荷が高いといった問題があり、介護現場で活用可能で簡便に作成できる排泄パターン表が必要といった課題が挙げられる。</w:t>
      </w:r>
    </w:p>
    <w:p w14:paraId="05C2177B" w14:textId="77777777" w:rsidR="008E1C36" w:rsidRDefault="008E1C36" w:rsidP="00045E68">
      <w:pPr>
        <w:spacing w:line="438" w:lineRule="exact"/>
        <w:rPr>
          <w:rFonts w:eastAsiaTheme="minorHAnsi"/>
          <w:lang w:val="x-none"/>
        </w:rPr>
      </w:pPr>
    </w:p>
    <w:p w14:paraId="3DCECEDC" w14:textId="77777777" w:rsidR="008E1C36" w:rsidRDefault="008E1C36" w:rsidP="00045E68">
      <w:pPr>
        <w:spacing w:line="438" w:lineRule="exact"/>
        <w:rPr>
          <w:rFonts w:eastAsiaTheme="minorHAnsi"/>
          <w:lang w:val="x-none"/>
        </w:rPr>
      </w:pPr>
      <w:r>
        <w:rPr>
          <w:rFonts w:eastAsiaTheme="minorHAnsi" w:hint="eastAsia"/>
          <w:lang w:val="x-none"/>
        </w:rPr>
        <w:t>2</w:t>
      </w:r>
      <w:r>
        <w:rPr>
          <w:rFonts w:eastAsiaTheme="minorHAnsi"/>
          <w:lang w:val="x-none"/>
        </w:rPr>
        <w:t>.6.2</w:t>
      </w:r>
      <w:r>
        <w:rPr>
          <w:rFonts w:eastAsiaTheme="minorHAnsi" w:hint="eastAsia"/>
          <w:lang w:val="x-none"/>
        </w:rPr>
        <w:t xml:space="preserve">　課題解決に必要なロボット等のニーズ</w:t>
      </w:r>
    </w:p>
    <w:p w14:paraId="62475A41" w14:textId="77777777" w:rsidR="008E1C36" w:rsidRDefault="0037277B" w:rsidP="00045E68">
      <w:pPr>
        <w:spacing w:line="438" w:lineRule="exact"/>
        <w:rPr>
          <w:rFonts w:eastAsiaTheme="minorHAnsi"/>
          <w:lang w:val="x-none"/>
        </w:rPr>
      </w:pPr>
      <w:r w:rsidRPr="008E1C36">
        <w:rPr>
          <w:rFonts w:eastAsiaTheme="minorHAnsi" w:hint="eastAsia"/>
          <w:lang w:val="x-none"/>
        </w:rPr>
        <w:t>排泄の適時な把握については、排泄を検知するセンサーを用いることで、ロボットによる解決が可能と考えられる。排泄の検知においては複数のロボット機器が存在しており、センサーのタイプは様々であり、排泄したことの検知や排泄を予測する機能が備えられている。</w:t>
      </w:r>
    </w:p>
    <w:p w14:paraId="1DF44BC6" w14:textId="77777777" w:rsidR="008E1C36" w:rsidRDefault="0037277B" w:rsidP="00045E68">
      <w:pPr>
        <w:spacing w:line="438" w:lineRule="exact"/>
        <w:rPr>
          <w:rFonts w:eastAsiaTheme="minorHAnsi"/>
          <w:lang w:val="x-none"/>
        </w:rPr>
      </w:pPr>
      <w:r w:rsidRPr="008E1C36">
        <w:rPr>
          <w:rFonts w:eastAsiaTheme="minorHAnsi" w:hint="eastAsia"/>
          <w:lang w:val="x-none"/>
        </w:rPr>
        <w:t>また、排泄の検知に係るセンサーデータを蓄積して排泄のパターンを解析することで、個々人の排泄パターンについても特定が可能だと考えられる。</w:t>
      </w:r>
    </w:p>
    <w:p w14:paraId="18D16D11" w14:textId="77777777" w:rsidR="008E1C36" w:rsidRDefault="008E1C36" w:rsidP="00045E68">
      <w:pPr>
        <w:spacing w:line="438" w:lineRule="exact"/>
        <w:rPr>
          <w:rFonts w:eastAsiaTheme="minorHAnsi"/>
        </w:rPr>
      </w:pPr>
    </w:p>
    <w:p w14:paraId="23C5843E" w14:textId="77777777" w:rsidR="008E1C36" w:rsidRDefault="008E1C36" w:rsidP="00045E68">
      <w:pPr>
        <w:spacing w:line="438" w:lineRule="exact"/>
        <w:rPr>
          <w:rFonts w:eastAsiaTheme="minorHAnsi"/>
        </w:rPr>
      </w:pPr>
    </w:p>
    <w:p w14:paraId="7AF040F0" w14:textId="77777777" w:rsidR="008E1C36" w:rsidRDefault="008E1C36" w:rsidP="00045E68">
      <w:pPr>
        <w:spacing w:line="438" w:lineRule="exact"/>
        <w:rPr>
          <w:rFonts w:eastAsiaTheme="minorHAnsi"/>
        </w:rPr>
      </w:pPr>
      <w:r>
        <w:rPr>
          <w:rFonts w:eastAsiaTheme="minorHAnsi" w:hint="eastAsia"/>
        </w:rPr>
        <w:t>2</w:t>
      </w:r>
      <w:r>
        <w:rPr>
          <w:rFonts w:eastAsiaTheme="minorHAnsi"/>
        </w:rPr>
        <w:t>.7.1</w:t>
      </w:r>
      <w:r>
        <w:rPr>
          <w:rFonts w:eastAsiaTheme="minorHAnsi" w:hint="eastAsia"/>
        </w:rPr>
        <w:t xml:space="preserve">　</w:t>
      </w:r>
      <w:r w:rsidR="0037277B" w:rsidRPr="008E1C36">
        <w:rPr>
          <w:rFonts w:eastAsiaTheme="minorHAnsi" w:hint="eastAsia"/>
        </w:rPr>
        <w:t>アイデア・コンセプトの概要</w:t>
      </w:r>
    </w:p>
    <w:p w14:paraId="64863F1D" w14:textId="77777777" w:rsidR="008E1C36" w:rsidRDefault="0037277B" w:rsidP="00045E68">
      <w:pPr>
        <w:spacing w:line="438" w:lineRule="exact"/>
        <w:rPr>
          <w:rFonts w:eastAsiaTheme="minorHAnsi"/>
          <w:lang w:val="x-none"/>
        </w:rPr>
      </w:pPr>
      <w:r w:rsidRPr="008E1C36">
        <w:rPr>
          <w:rFonts w:eastAsiaTheme="minorHAnsi" w:hint="eastAsia"/>
          <w:lang w:val="x-none"/>
        </w:rPr>
        <w:t>本提案機器は、ベッド上にシーツ状に敷き、被介護者の排泄物のにおい感知とその解析を行うロボット技術がベースとなっている。排泄状況をヘルパーステーション等で適時把握することにより、ベストタイミングでのおむつ交換等を図ることができるようになり、介護者の業務効率化・負担軽減及び被介護者のQOL向上のサポートにつなげることができる。また、被介護者の排泄</w:t>
      </w:r>
    </w:p>
    <w:p w14:paraId="48BED822" w14:textId="4C6C7788" w:rsidR="008E1C36" w:rsidRDefault="0037277B" w:rsidP="00045E68">
      <w:pPr>
        <w:spacing w:line="438" w:lineRule="exact"/>
        <w:rPr>
          <w:rFonts w:eastAsiaTheme="minorHAnsi"/>
          <w:lang w:val="x-none"/>
        </w:rPr>
      </w:pPr>
      <w:r w:rsidRPr="008E1C36">
        <w:rPr>
          <w:rFonts w:eastAsiaTheme="minorHAnsi" w:hint="eastAsia"/>
          <w:lang w:val="x-none"/>
        </w:rPr>
        <w:t>状況を本機器が学習し、尿と便を区別した検知や、排泄パターンを可視化することが可能となっている。</w:t>
      </w:r>
    </w:p>
    <w:p w14:paraId="38FB03D9" w14:textId="1678A364" w:rsidR="0037277B" w:rsidRPr="008E1C36" w:rsidRDefault="00692F57" w:rsidP="00045E68">
      <w:pPr>
        <w:spacing w:line="438" w:lineRule="exact"/>
        <w:rPr>
          <w:rFonts w:eastAsiaTheme="minorHAnsi"/>
          <w:lang w:val="x-none"/>
        </w:rPr>
      </w:pPr>
      <w:r w:rsidRPr="008E1C36">
        <w:rPr>
          <w:rFonts w:eastAsiaTheme="minorHAnsi"/>
          <w:noProof/>
        </w:rPr>
        <w:drawing>
          <wp:inline distT="0" distB="0" distL="0" distR="0" wp14:anchorId="2D20F172" wp14:editId="63DB6C24">
            <wp:extent cx="4438650" cy="2085975"/>
            <wp:effectExtent l="0" t="0" r="0"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8650" cy="2085975"/>
                    </a:xfrm>
                    <a:prstGeom prst="rect">
                      <a:avLst/>
                    </a:prstGeom>
                    <a:noFill/>
                    <a:ln>
                      <a:noFill/>
                    </a:ln>
                  </pic:spPr>
                </pic:pic>
              </a:graphicData>
            </a:graphic>
          </wp:inline>
        </w:drawing>
      </w:r>
    </w:p>
    <w:p w14:paraId="375191C0" w14:textId="77777777" w:rsidR="008E1C36"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図</w:t>
      </w:r>
      <w:r w:rsidRPr="008E1C36">
        <w:rPr>
          <w:rFonts w:asciiTheme="minorHAnsi" w:eastAsiaTheme="minorHAnsi" w:hAnsiTheme="minorHAnsi"/>
        </w:rPr>
        <w:t xml:space="preserve"> </w:t>
      </w:r>
      <w:r w:rsidRPr="008E1C36">
        <w:rPr>
          <w:rFonts w:asciiTheme="minorHAnsi" w:eastAsiaTheme="minorHAnsi" w:hAnsiTheme="minorHAnsi"/>
        </w:rPr>
        <w:fldChar w:fldCharType="begin"/>
      </w:r>
      <w:r w:rsidRPr="008E1C36">
        <w:rPr>
          <w:rFonts w:asciiTheme="minorHAnsi" w:eastAsiaTheme="minorHAnsi" w:hAnsiTheme="minorHAnsi"/>
        </w:rPr>
        <w:instrText xml:space="preserve"> SEQ </w:instrText>
      </w:r>
      <w:r w:rsidRPr="008E1C36">
        <w:rPr>
          <w:rFonts w:asciiTheme="minorHAnsi" w:eastAsiaTheme="minorHAnsi" w:hAnsiTheme="minorHAnsi" w:hint="eastAsia"/>
        </w:rPr>
        <w:instrText>図</w:instrText>
      </w:r>
      <w:r w:rsidRPr="008E1C36">
        <w:rPr>
          <w:rFonts w:asciiTheme="minorHAnsi" w:eastAsiaTheme="minorHAnsi" w:hAnsiTheme="minorHAnsi"/>
        </w:rPr>
        <w:instrText xml:space="preserve"> \* ARABIC </w:instrText>
      </w:r>
      <w:r w:rsidRPr="008E1C36">
        <w:rPr>
          <w:rFonts w:asciiTheme="minorHAnsi" w:eastAsiaTheme="minorHAnsi" w:hAnsiTheme="minorHAnsi"/>
        </w:rPr>
        <w:fldChar w:fldCharType="separate"/>
      </w:r>
      <w:r w:rsidR="009B3EA0" w:rsidRPr="008E1C36">
        <w:rPr>
          <w:rFonts w:asciiTheme="minorHAnsi" w:eastAsiaTheme="minorHAnsi" w:hAnsiTheme="minorHAnsi"/>
          <w:noProof/>
        </w:rPr>
        <w:t>1</w:t>
      </w:r>
      <w:r w:rsidRPr="008E1C36">
        <w:rPr>
          <w:rFonts w:asciiTheme="minorHAnsi" w:eastAsiaTheme="minorHAnsi" w:hAnsiTheme="minorHAnsi"/>
        </w:rPr>
        <w:fldChar w:fldCharType="end"/>
      </w:r>
      <w:r w:rsidRPr="008E1C36">
        <w:rPr>
          <w:rFonts w:asciiTheme="minorHAnsi" w:eastAsiaTheme="minorHAnsi" w:hAnsiTheme="minorHAnsi" w:hint="eastAsia"/>
        </w:rPr>
        <w:t xml:space="preserve">　適時なおむつ交換のイメージ</w:t>
      </w:r>
    </w:p>
    <w:p w14:paraId="1A3D7F74" w14:textId="77777777" w:rsidR="00692F57" w:rsidRDefault="00692F57" w:rsidP="00045E68">
      <w:pPr>
        <w:spacing w:line="438" w:lineRule="exact"/>
        <w:rPr>
          <w:rFonts w:eastAsiaTheme="minorHAnsi"/>
        </w:rPr>
      </w:pPr>
    </w:p>
    <w:p w14:paraId="795AF27C" w14:textId="77777777" w:rsidR="00692F57" w:rsidRDefault="008E1C36" w:rsidP="00045E68">
      <w:pPr>
        <w:spacing w:line="438" w:lineRule="exact"/>
        <w:rPr>
          <w:rFonts w:eastAsiaTheme="minorHAnsi"/>
        </w:rPr>
      </w:pPr>
      <w:r>
        <w:rPr>
          <w:rFonts w:eastAsiaTheme="minorHAnsi" w:hint="eastAsia"/>
        </w:rPr>
        <w:t>2</w:t>
      </w:r>
      <w:r>
        <w:rPr>
          <w:rFonts w:eastAsiaTheme="minorHAnsi"/>
        </w:rPr>
        <w:t>.7.2</w:t>
      </w:r>
      <w:r>
        <w:rPr>
          <w:rFonts w:eastAsiaTheme="minorHAnsi" w:hint="eastAsia"/>
        </w:rPr>
        <w:t xml:space="preserve">　</w:t>
      </w:r>
      <w:r w:rsidR="0037277B" w:rsidRPr="008E1C36">
        <w:rPr>
          <w:rFonts w:eastAsiaTheme="minorHAnsi" w:hint="eastAsia"/>
        </w:rPr>
        <w:t>対象者</w:t>
      </w:r>
    </w:p>
    <w:p w14:paraId="637EAB6C" w14:textId="77777777" w:rsidR="00692F57" w:rsidRDefault="0037277B" w:rsidP="00045E68">
      <w:pPr>
        <w:spacing w:line="438" w:lineRule="exact"/>
        <w:rPr>
          <w:rFonts w:eastAsiaTheme="minorHAnsi"/>
          <w:lang w:val="x-none"/>
        </w:rPr>
      </w:pPr>
      <w:r w:rsidRPr="008E1C36">
        <w:rPr>
          <w:rFonts w:eastAsiaTheme="minorHAnsi" w:hint="eastAsia"/>
          <w:lang w:val="x-none"/>
        </w:rPr>
        <w:lastRenderedPageBreak/>
        <w:t>前述の通り、適時の排泄介助が出来ていないことにより、現場の介護職員の業務負担の増加や被介護者におけるQOLの低下が生じていると考えられるため、前項のコンセプトに基づく本提案機器が裨益する対象としては、被介護者と介護者の双方を想定している。</w:t>
      </w:r>
    </w:p>
    <w:p w14:paraId="34C62F92" w14:textId="77777777" w:rsidR="00692F57" w:rsidRDefault="00692F57" w:rsidP="00045E68">
      <w:pPr>
        <w:spacing w:line="438" w:lineRule="exact"/>
        <w:rPr>
          <w:rFonts w:eastAsiaTheme="minorHAnsi"/>
        </w:rPr>
      </w:pPr>
    </w:p>
    <w:p w14:paraId="6C7747C8" w14:textId="77777777" w:rsidR="00692F57" w:rsidRDefault="00692F57" w:rsidP="00045E68">
      <w:pPr>
        <w:spacing w:line="438" w:lineRule="exact"/>
        <w:rPr>
          <w:rFonts w:eastAsiaTheme="minorHAnsi"/>
        </w:rPr>
      </w:pPr>
    </w:p>
    <w:p w14:paraId="1FEB2A5A" w14:textId="77777777" w:rsidR="00692F57" w:rsidRDefault="00692F57" w:rsidP="00045E68">
      <w:pPr>
        <w:spacing w:line="438" w:lineRule="exact"/>
        <w:rPr>
          <w:rFonts w:eastAsiaTheme="minorHAnsi"/>
        </w:rPr>
      </w:pPr>
      <w:r>
        <w:rPr>
          <w:rFonts w:eastAsiaTheme="minorHAnsi" w:hint="eastAsia"/>
        </w:rPr>
        <w:t>2</w:t>
      </w:r>
      <w:r>
        <w:rPr>
          <w:rFonts w:eastAsiaTheme="minorHAnsi"/>
        </w:rPr>
        <w:t>.7.3</w:t>
      </w:r>
      <w:r>
        <w:rPr>
          <w:rFonts w:eastAsiaTheme="minorHAnsi" w:hint="eastAsia"/>
        </w:rPr>
        <w:t xml:space="preserve">　</w:t>
      </w:r>
      <w:r w:rsidR="0037277B" w:rsidRPr="008E1C36">
        <w:rPr>
          <w:rFonts w:eastAsiaTheme="minorHAnsi" w:hint="eastAsia"/>
        </w:rPr>
        <w:t>利用場面と解決策のイメージ</w:t>
      </w:r>
    </w:p>
    <w:p w14:paraId="0AC499A1" w14:textId="77777777" w:rsidR="00692F57" w:rsidRDefault="0037277B" w:rsidP="00045E68">
      <w:pPr>
        <w:spacing w:line="438" w:lineRule="exact"/>
        <w:rPr>
          <w:rFonts w:eastAsiaTheme="minorHAnsi"/>
        </w:rPr>
      </w:pPr>
      <w:r w:rsidRPr="008E1C36">
        <w:rPr>
          <w:rFonts w:eastAsiaTheme="minorHAnsi" w:hint="eastAsia"/>
          <w:lang w:val="x-none"/>
        </w:rPr>
        <w:t>適時なおむつ交換が実施できないことにより、便漏れが生じたり、褥瘡の発生につながったりする恐れがあり、一方定時のおむつ交換を実施しているような場合は不要なおむつ交換となってしまうケースもある。これらのケースは介護職員の負担が増加するとともに、特に夜間の場合は被介護者の睡眠が妨げられ日常の活動に支障を来すこともあると指摘されている。したがって、</w:t>
      </w:r>
      <w:r w:rsidRPr="008E1C36">
        <w:rPr>
          <w:rFonts w:eastAsiaTheme="minorHAnsi" w:hint="eastAsia"/>
        </w:rPr>
        <w:t>排泄検知センサーを用いることで、おむつを開けずに排泄の有無とタイミングが分かるようになるため、排泄後に放置してしまうことや、排泄前の交換となってしまうことを防ぎ、適時のおむつ交換が可能となる。</w:t>
      </w:r>
    </w:p>
    <w:p w14:paraId="12E6E265" w14:textId="3071CF2E" w:rsidR="0037277B" w:rsidRDefault="0037277B" w:rsidP="00045E68">
      <w:pPr>
        <w:spacing w:line="438" w:lineRule="exact"/>
        <w:rPr>
          <w:rFonts w:eastAsiaTheme="minorHAnsi"/>
        </w:rPr>
      </w:pPr>
      <w:r w:rsidRPr="008E1C36">
        <w:rPr>
          <w:rFonts w:eastAsiaTheme="minorHAnsi" w:hint="eastAsia"/>
        </w:rPr>
        <w:t>また、排泄パターン表の作成や更新が実施できていないケースや、実施に大きな手間を要しているケースが生じているが、本提案機器においては、人工知能を搭載することで、排泄検知記録に基づいて検知の精度を向上させるとともに、被介護者に応じた排泄パターンを算出することが可能となっているため、容易に高精度な排泄パターン表の作成ができるようになる可能性がある。</w:t>
      </w:r>
    </w:p>
    <w:p w14:paraId="2239895C" w14:textId="29211994" w:rsidR="00692F57" w:rsidRDefault="00692F57" w:rsidP="00045E68">
      <w:pPr>
        <w:spacing w:line="438" w:lineRule="exact"/>
        <w:rPr>
          <w:rFonts w:eastAsiaTheme="minorHAnsi"/>
        </w:rPr>
      </w:pPr>
    </w:p>
    <w:p w14:paraId="0C20E2FC" w14:textId="77777777" w:rsidR="00692F57" w:rsidRDefault="00692F57" w:rsidP="00045E68">
      <w:pPr>
        <w:spacing w:line="438" w:lineRule="exact"/>
        <w:rPr>
          <w:rFonts w:eastAsiaTheme="minorHAnsi"/>
        </w:rPr>
      </w:pPr>
      <w:r>
        <w:rPr>
          <w:rFonts w:eastAsiaTheme="minorHAnsi" w:hint="eastAsia"/>
        </w:rPr>
        <w:t>2</w:t>
      </w:r>
      <w:r>
        <w:rPr>
          <w:rFonts w:eastAsiaTheme="minorHAnsi"/>
        </w:rPr>
        <w:t>.7.4</w:t>
      </w:r>
      <w:r>
        <w:rPr>
          <w:rFonts w:eastAsiaTheme="minorHAnsi" w:hint="eastAsia"/>
        </w:rPr>
        <w:t xml:space="preserve">　仮想ロボット等のスケッチ</w:t>
      </w:r>
    </w:p>
    <w:p w14:paraId="4C403172" w14:textId="20D7A6A6" w:rsidR="0037277B" w:rsidRPr="008E1C36" w:rsidRDefault="0037277B" w:rsidP="00045E68">
      <w:pPr>
        <w:spacing w:line="438" w:lineRule="exact"/>
        <w:rPr>
          <w:rFonts w:eastAsiaTheme="minorHAnsi"/>
        </w:rPr>
      </w:pPr>
      <w:r w:rsidRPr="008E1C36">
        <w:rPr>
          <w:rFonts w:eastAsiaTheme="minorHAnsi" w:hint="eastAsia"/>
          <w:lang w:val="x-none"/>
        </w:rPr>
        <w:t>本提案機器は、ベッド上にシーツ状に敷いて利用する。</w:t>
      </w:r>
      <w:r w:rsidRPr="008E1C36">
        <w:rPr>
          <w:rFonts w:eastAsiaTheme="minorHAnsi" w:hint="eastAsia"/>
        </w:rPr>
        <w:t>吸引シート部の上に被介護者が横になり、排泄があると、空気を吸引しているセンサ・ポンプ部に臭い成分が移動し、排泄検知となる。通知はベッド横の手すりに設置予定のリモコンと、ナースステーションなど、職員の待機場所に設置予定の端末で確認ができる。</w:t>
      </w:r>
    </w:p>
    <w:p w14:paraId="55B5AE9D"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rPr>
      </w:pPr>
    </w:p>
    <w:p w14:paraId="35F8B2D3"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noProof/>
        </w:rPr>
        <w:drawing>
          <wp:inline distT="0" distB="0" distL="0" distR="0" wp14:anchorId="06F84DC6" wp14:editId="7ECC64B1">
            <wp:extent cx="5400675" cy="2337733"/>
            <wp:effectExtent l="19050" t="19050" r="9525" b="2476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337733"/>
                    </a:xfrm>
                    <a:prstGeom prst="rect">
                      <a:avLst/>
                    </a:prstGeom>
                    <a:noFill/>
                    <a:ln>
                      <a:solidFill>
                        <a:schemeClr val="tx1"/>
                      </a:solidFill>
                    </a:ln>
                  </pic:spPr>
                </pic:pic>
              </a:graphicData>
            </a:graphic>
          </wp:inline>
        </w:drawing>
      </w:r>
    </w:p>
    <w:p w14:paraId="0CDC472E" w14:textId="0D3D8D4F" w:rsidR="00692F57"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図</w:t>
      </w:r>
      <w:r w:rsidRPr="008E1C36">
        <w:rPr>
          <w:rFonts w:asciiTheme="minorHAnsi" w:eastAsiaTheme="minorHAnsi" w:hAnsiTheme="minorHAnsi"/>
        </w:rPr>
        <w:t xml:space="preserve"> </w:t>
      </w:r>
      <w:r w:rsidRPr="008E1C36">
        <w:rPr>
          <w:rFonts w:asciiTheme="minorHAnsi" w:eastAsiaTheme="minorHAnsi" w:hAnsiTheme="minorHAnsi"/>
        </w:rPr>
        <w:fldChar w:fldCharType="begin"/>
      </w:r>
      <w:r w:rsidRPr="008E1C36">
        <w:rPr>
          <w:rFonts w:asciiTheme="minorHAnsi" w:eastAsiaTheme="minorHAnsi" w:hAnsiTheme="minorHAnsi"/>
        </w:rPr>
        <w:instrText xml:space="preserve"> SEQ </w:instrText>
      </w:r>
      <w:r w:rsidRPr="008E1C36">
        <w:rPr>
          <w:rFonts w:asciiTheme="minorHAnsi" w:eastAsiaTheme="minorHAnsi" w:hAnsiTheme="minorHAnsi" w:hint="eastAsia"/>
        </w:rPr>
        <w:instrText>図</w:instrText>
      </w:r>
      <w:r w:rsidRPr="008E1C36">
        <w:rPr>
          <w:rFonts w:asciiTheme="minorHAnsi" w:eastAsiaTheme="minorHAnsi" w:hAnsiTheme="minorHAnsi"/>
        </w:rPr>
        <w:instrText xml:space="preserve"> \* ARABIC </w:instrText>
      </w:r>
      <w:r w:rsidRPr="008E1C36">
        <w:rPr>
          <w:rFonts w:asciiTheme="minorHAnsi" w:eastAsiaTheme="minorHAnsi" w:hAnsiTheme="minorHAnsi"/>
        </w:rPr>
        <w:fldChar w:fldCharType="separate"/>
      </w:r>
      <w:r w:rsidR="009B3EA0" w:rsidRPr="008E1C36">
        <w:rPr>
          <w:rFonts w:asciiTheme="minorHAnsi" w:eastAsiaTheme="minorHAnsi" w:hAnsiTheme="minorHAnsi"/>
          <w:noProof/>
        </w:rPr>
        <w:t>2</w:t>
      </w:r>
      <w:r w:rsidRPr="008E1C36">
        <w:rPr>
          <w:rFonts w:asciiTheme="minorHAnsi" w:eastAsiaTheme="minorHAnsi" w:hAnsiTheme="minorHAnsi"/>
        </w:rPr>
        <w:fldChar w:fldCharType="end"/>
      </w:r>
      <w:r w:rsidRPr="008E1C36">
        <w:rPr>
          <w:rFonts w:asciiTheme="minorHAnsi" w:eastAsiaTheme="minorHAnsi" w:hAnsiTheme="minorHAnsi" w:hint="eastAsia"/>
        </w:rPr>
        <w:t xml:space="preserve">　提案機器のイメージ</w:t>
      </w:r>
    </w:p>
    <w:p w14:paraId="576942A3" w14:textId="77777777" w:rsidR="00692F57" w:rsidRDefault="00692F57" w:rsidP="00045E68">
      <w:pPr>
        <w:spacing w:line="438" w:lineRule="exact"/>
        <w:rPr>
          <w:rFonts w:eastAsiaTheme="minorHAnsi"/>
        </w:rPr>
      </w:pPr>
    </w:p>
    <w:p w14:paraId="7128813E" w14:textId="77777777" w:rsidR="00692F57" w:rsidRDefault="00692F57" w:rsidP="00045E68">
      <w:pPr>
        <w:spacing w:line="438" w:lineRule="exact"/>
        <w:rPr>
          <w:rFonts w:eastAsiaTheme="minorHAnsi"/>
        </w:rPr>
      </w:pPr>
      <w:r>
        <w:rPr>
          <w:rFonts w:eastAsiaTheme="minorHAnsi" w:hint="eastAsia"/>
        </w:rPr>
        <w:t>2</w:t>
      </w:r>
      <w:r>
        <w:rPr>
          <w:rFonts w:eastAsiaTheme="minorHAnsi"/>
        </w:rPr>
        <w:t>.7.5</w:t>
      </w:r>
      <w:r>
        <w:rPr>
          <w:rFonts w:eastAsiaTheme="minorHAnsi" w:hint="eastAsia"/>
        </w:rPr>
        <w:t xml:space="preserve">　仮想ロボット等の特徴・既存のロボットにない優位性</w:t>
      </w:r>
    </w:p>
    <w:p w14:paraId="39503342" w14:textId="77777777" w:rsidR="00692F57" w:rsidRDefault="0037277B" w:rsidP="00045E68">
      <w:pPr>
        <w:spacing w:line="438" w:lineRule="exact"/>
        <w:rPr>
          <w:rFonts w:eastAsiaTheme="minorHAnsi"/>
          <w:lang w:val="x-none"/>
        </w:rPr>
      </w:pPr>
      <w:r w:rsidRPr="008E1C36">
        <w:rPr>
          <w:rFonts w:eastAsiaTheme="minorHAnsi" w:hint="eastAsia"/>
          <w:lang w:val="x-none"/>
        </w:rPr>
        <w:t>排泄介助の支援に関しては、排泄を検知するタイプに限っても複数の製品が存在しているが、本提案機器は、被介護者、介護者の双方にとってのユーザビリティに配慮しつつ検知の精度を向上させる機能も備えている。特に以下の点において、既存の製品に比べて優位性があると考えられる。</w:t>
      </w:r>
    </w:p>
    <w:p w14:paraId="0933D85E" w14:textId="77777777" w:rsidR="00692F57" w:rsidRDefault="00692F57" w:rsidP="00045E68">
      <w:pPr>
        <w:spacing w:line="438" w:lineRule="exact"/>
        <w:rPr>
          <w:rFonts w:eastAsiaTheme="minorHAnsi"/>
        </w:rPr>
      </w:pPr>
      <w:r>
        <w:rPr>
          <w:rFonts w:eastAsiaTheme="minorHAnsi" w:hint="eastAsia"/>
        </w:rPr>
        <w:t>・</w:t>
      </w:r>
      <w:r w:rsidR="0037277B" w:rsidRPr="008E1C36">
        <w:rPr>
          <w:rFonts w:eastAsiaTheme="minorHAnsi" w:hint="eastAsia"/>
        </w:rPr>
        <w:t>空気吸引技術により実現する非装着型</w:t>
      </w:r>
    </w:p>
    <w:p w14:paraId="49425D60" w14:textId="77777777" w:rsidR="00692F57" w:rsidRDefault="0037277B" w:rsidP="00045E68">
      <w:pPr>
        <w:spacing w:line="438" w:lineRule="exact"/>
        <w:rPr>
          <w:rFonts w:eastAsiaTheme="minorHAnsi"/>
          <w:lang w:val="x-none"/>
        </w:rPr>
      </w:pPr>
      <w:r w:rsidRPr="008E1C36">
        <w:rPr>
          <w:rFonts w:eastAsiaTheme="minorHAnsi" w:hint="eastAsia"/>
          <w:lang w:val="x-none"/>
        </w:rPr>
        <w:t>本製品はベッドに敷いて使用するシート型の機器であり、衣類の外から非装着で排泄物を検知するよう設計されている。装着型の場合、機器の脱着が必要となり被介護者へ負担がかかってしまうことが懸念される。また、認知症を患っている被介護者においては、機器の目的が分からずに違和感や不快感により外してしまうといった事態が生じることも想定される。</w:t>
      </w:r>
    </w:p>
    <w:p w14:paraId="5FE8D8E4" w14:textId="77777777" w:rsidR="00692F57" w:rsidRDefault="0037277B" w:rsidP="00045E68">
      <w:pPr>
        <w:spacing w:line="438" w:lineRule="exact"/>
        <w:rPr>
          <w:rFonts w:eastAsiaTheme="minorHAnsi"/>
          <w:lang w:val="x-none"/>
        </w:rPr>
      </w:pPr>
      <w:r w:rsidRPr="008E1C36">
        <w:rPr>
          <w:rFonts w:eastAsiaTheme="minorHAnsi" w:hint="eastAsia"/>
          <w:lang w:val="x-none"/>
        </w:rPr>
        <w:t>また、本製品は侵襲度が極めて低いため、被介護者への身体的な負担も抑えることができる。直接肌に装着し超音波センサーで排泄を検知するタイプの機器も存在するが、例えばジェル塗布による皮膚かぶれが生じる等の身体的な影響が懸念される。</w:t>
      </w:r>
    </w:p>
    <w:p w14:paraId="6F854EBA" w14:textId="77777777" w:rsidR="00692F57" w:rsidRDefault="0037277B" w:rsidP="00045E68">
      <w:pPr>
        <w:spacing w:line="438" w:lineRule="exact"/>
        <w:rPr>
          <w:rFonts w:eastAsiaTheme="minorHAnsi"/>
          <w:lang w:val="x-none"/>
        </w:rPr>
      </w:pPr>
      <w:r w:rsidRPr="008E1C36">
        <w:rPr>
          <w:rFonts w:eastAsiaTheme="minorHAnsi" w:hint="eastAsia"/>
          <w:lang w:val="x-none"/>
        </w:rPr>
        <w:t>加えて、シートの形状や使用法は、介護施設に日常的に使用されている防水シートのそれと類似しており、介護現場でも馴染みがあることから、介護者にとってのユーザビリティも高いといえる。</w:t>
      </w:r>
    </w:p>
    <w:p w14:paraId="2231369A" w14:textId="77777777" w:rsidR="00692F57" w:rsidRDefault="00692F57" w:rsidP="00045E68">
      <w:pPr>
        <w:spacing w:line="438" w:lineRule="exact"/>
        <w:rPr>
          <w:rFonts w:eastAsiaTheme="minorHAnsi"/>
        </w:rPr>
      </w:pPr>
      <w:r>
        <w:rPr>
          <w:rFonts w:eastAsiaTheme="minorHAnsi" w:hint="eastAsia"/>
        </w:rPr>
        <w:t>・</w:t>
      </w:r>
      <w:r w:rsidR="0037277B" w:rsidRPr="008E1C36">
        <w:rPr>
          <w:rFonts w:eastAsiaTheme="minorHAnsi" w:hint="eastAsia"/>
        </w:rPr>
        <w:t>センシング技術による「におい」の検知</w:t>
      </w:r>
    </w:p>
    <w:p w14:paraId="4133E288" w14:textId="77777777" w:rsidR="00692F57" w:rsidRDefault="0037277B" w:rsidP="00045E68">
      <w:pPr>
        <w:spacing w:line="438" w:lineRule="exact"/>
        <w:rPr>
          <w:rFonts w:eastAsiaTheme="minorHAnsi"/>
          <w:lang w:val="x-none"/>
        </w:rPr>
      </w:pPr>
      <w:r w:rsidRPr="008E1C36">
        <w:rPr>
          <w:rFonts w:eastAsiaTheme="minorHAnsi" w:hint="eastAsia"/>
          <w:lang w:val="x-none"/>
        </w:rPr>
        <w:t>本製品はにおいセンサーを使用することで、尿と便を区別して検知することが可能となっている。特に便失禁を検知することで、感染リスクや褥瘡、便いじりにつながるリスクを低減することができると考えられる。本事業で実施したヒアリングにおいても、尿に比較して便の失禁に対する処理の方が、要する時間や精神的な負担が大きいことが指摘されており、便失禁の検知により介護者の負担軽減につながることも想定される。また、おむつを開ける前に排泄物が分かることで、必要な準備を事前に整えた上で介助に臨むことができ、交換作業が迅速に行えるようになることへの期待も介護者から挙げられた。</w:t>
      </w:r>
    </w:p>
    <w:p w14:paraId="60CDACFB" w14:textId="77777777" w:rsidR="00692F57" w:rsidRDefault="00692F57" w:rsidP="00045E68">
      <w:pPr>
        <w:spacing w:line="438" w:lineRule="exact"/>
        <w:rPr>
          <w:rFonts w:eastAsiaTheme="minorHAnsi"/>
        </w:rPr>
      </w:pPr>
      <w:r>
        <w:rPr>
          <w:rFonts w:eastAsiaTheme="minorHAnsi" w:hint="eastAsia"/>
        </w:rPr>
        <w:t>・</w:t>
      </w:r>
      <w:r w:rsidR="0037277B" w:rsidRPr="008E1C36">
        <w:rPr>
          <w:rFonts w:eastAsiaTheme="minorHAnsi" w:hint="eastAsia"/>
        </w:rPr>
        <w:t>人工知能技術によるセンサーデータの解析</w:t>
      </w:r>
    </w:p>
    <w:p w14:paraId="57096545" w14:textId="77777777" w:rsidR="00692F57" w:rsidRDefault="0037277B" w:rsidP="00045E68">
      <w:pPr>
        <w:spacing w:line="438" w:lineRule="exact"/>
        <w:rPr>
          <w:rFonts w:eastAsiaTheme="minorHAnsi"/>
          <w:lang w:val="x-none"/>
        </w:rPr>
      </w:pPr>
      <w:r w:rsidRPr="008E1C36">
        <w:rPr>
          <w:rFonts w:eastAsiaTheme="minorHAnsi" w:hint="eastAsia"/>
          <w:lang w:val="x-none"/>
        </w:rPr>
        <w:t>ここで言う人工知能技術は主に機械学習のことを意図している。施設にこびり</w:t>
      </w:r>
      <w:r w:rsidRPr="008E1C36">
        <w:rPr>
          <w:rFonts w:eastAsiaTheme="minorHAnsi" w:hint="eastAsia"/>
          <w:lang w:val="x-none"/>
        </w:rPr>
        <w:lastRenderedPageBreak/>
        <w:t>ついたにおい、個々人の体臭、排泄臭など、様々な異なるタイプのにおいに対応するため、センサーデータを解析し、個々の被介護者に合わせた排泄検知に必要な閾値を調整することが可能となっている。また、体調や生活状況による排泄臭など、時間に伴うにおいの変化を学習することもでき、検知の精度を向上させることが可能となっている。</w:t>
      </w:r>
    </w:p>
    <w:p w14:paraId="03D2DCC9" w14:textId="3C0D9BE6" w:rsidR="00692F57" w:rsidRDefault="0037277B" w:rsidP="00045E68">
      <w:pPr>
        <w:spacing w:line="438" w:lineRule="exact"/>
        <w:rPr>
          <w:rFonts w:eastAsiaTheme="minorHAnsi"/>
          <w:lang w:val="x-none"/>
        </w:rPr>
      </w:pPr>
      <w:r w:rsidRPr="008E1C36">
        <w:rPr>
          <w:rFonts w:eastAsiaTheme="minorHAnsi" w:hint="eastAsia"/>
          <w:lang w:val="x-none"/>
        </w:rPr>
        <w:t>また、個々の被介護者の特徴を踏まえた排泄検知の記録を自動記録することで、その内容を踏まえ被介護者ごとの排泄パターンを可視化することが可能となる。</w:t>
      </w:r>
    </w:p>
    <w:p w14:paraId="10865EB3" w14:textId="0DEBAED4" w:rsidR="00692F57" w:rsidRDefault="00692F57" w:rsidP="00045E68">
      <w:pPr>
        <w:spacing w:line="438" w:lineRule="exact"/>
        <w:rPr>
          <w:rFonts w:eastAsiaTheme="minorHAnsi"/>
          <w:lang w:val="x-none"/>
        </w:rPr>
      </w:pPr>
    </w:p>
    <w:p w14:paraId="259EBE87" w14:textId="56000DC5" w:rsidR="00692F57" w:rsidRDefault="00692F57" w:rsidP="00045E68">
      <w:pPr>
        <w:spacing w:line="438" w:lineRule="exact"/>
        <w:rPr>
          <w:rFonts w:eastAsiaTheme="minorHAnsi"/>
          <w:lang w:val="x-none"/>
        </w:rPr>
      </w:pPr>
    </w:p>
    <w:p w14:paraId="5CD30759" w14:textId="77777777" w:rsidR="00692F57" w:rsidRDefault="00692F57" w:rsidP="00045E68">
      <w:pPr>
        <w:spacing w:line="438" w:lineRule="exact"/>
        <w:rPr>
          <w:rFonts w:eastAsiaTheme="minorHAnsi"/>
          <w:lang w:val="x-none"/>
        </w:rPr>
      </w:pPr>
      <w:r>
        <w:rPr>
          <w:rFonts w:eastAsiaTheme="minorHAnsi" w:hint="eastAsia"/>
          <w:lang w:val="x-none"/>
        </w:rPr>
        <w:t>2</w:t>
      </w:r>
      <w:r>
        <w:rPr>
          <w:rFonts w:eastAsiaTheme="minorHAnsi"/>
          <w:lang w:val="x-none"/>
        </w:rPr>
        <w:t>.7</w:t>
      </w:r>
      <w:r>
        <w:rPr>
          <w:rFonts w:eastAsiaTheme="minorHAnsi" w:hint="eastAsia"/>
          <w:lang w:val="x-none"/>
        </w:rPr>
        <w:t xml:space="preserve">　当該機器の効果（直接効果・間接効果）</w:t>
      </w:r>
    </w:p>
    <w:p w14:paraId="0EAE97FE" w14:textId="77777777" w:rsidR="00692F57" w:rsidRDefault="0037277B" w:rsidP="00045E68">
      <w:pPr>
        <w:spacing w:line="438" w:lineRule="exact"/>
        <w:rPr>
          <w:rFonts w:eastAsiaTheme="minorHAnsi"/>
          <w:lang w:val="x-none"/>
        </w:rPr>
      </w:pPr>
      <w:r w:rsidRPr="008E1C36">
        <w:rPr>
          <w:rFonts w:eastAsiaTheme="minorHAnsi" w:hint="eastAsia"/>
          <w:lang w:val="x-none"/>
        </w:rPr>
        <w:t>本提案機器は</w:t>
      </w:r>
      <w:r w:rsidRPr="008E1C36">
        <w:rPr>
          <w:rFonts w:eastAsiaTheme="minorHAnsi" w:hint="eastAsia"/>
          <w:lang w:val="x-none" w:eastAsia="x-none"/>
        </w:rPr>
        <w:t>、適時の排泄介助が出来ていないことにより、現場の介護職員の業務負担の増加や被介護者におけるQOLの低下が生じていると考えられる</w:t>
      </w:r>
      <w:r w:rsidRPr="008E1C36">
        <w:rPr>
          <w:rFonts w:eastAsiaTheme="minorHAnsi" w:hint="eastAsia"/>
          <w:lang w:val="x-none"/>
        </w:rPr>
        <w:t>ことに鑑み</w:t>
      </w:r>
      <w:r w:rsidRPr="008E1C36">
        <w:rPr>
          <w:rFonts w:eastAsiaTheme="minorHAnsi" w:hint="eastAsia"/>
          <w:lang w:val="x-none" w:eastAsia="x-none"/>
        </w:rPr>
        <w:t>、被介護者と介護者の双方を</w:t>
      </w:r>
      <w:r w:rsidRPr="008E1C36">
        <w:rPr>
          <w:rFonts w:eastAsiaTheme="minorHAnsi" w:hint="eastAsia"/>
          <w:lang w:val="x-none"/>
        </w:rPr>
        <w:t>対象としているため、本機器による課題解決の効果について、両者の視点から整理する。</w:t>
      </w:r>
    </w:p>
    <w:p w14:paraId="17E90C64" w14:textId="77777777" w:rsidR="00692F57" w:rsidRDefault="0037277B" w:rsidP="00045E68">
      <w:pPr>
        <w:spacing w:line="438" w:lineRule="exact"/>
        <w:rPr>
          <w:rFonts w:eastAsiaTheme="minorHAnsi"/>
          <w:lang w:eastAsia="x-none"/>
        </w:rPr>
      </w:pPr>
      <w:r w:rsidRPr="008E1C36">
        <w:rPr>
          <w:rFonts w:eastAsiaTheme="minorHAnsi" w:hint="eastAsia"/>
          <w:lang w:val="x-none"/>
        </w:rPr>
        <w:t>被介護者においては、</w:t>
      </w:r>
      <w:r w:rsidRPr="008E1C36">
        <w:rPr>
          <w:rFonts w:eastAsiaTheme="minorHAnsi" w:hint="eastAsia"/>
          <w:lang w:eastAsia="x-none"/>
        </w:rPr>
        <w:t>排泄</w:t>
      </w:r>
      <w:r w:rsidRPr="008E1C36">
        <w:rPr>
          <w:rFonts w:eastAsiaTheme="minorHAnsi" w:hint="eastAsia"/>
        </w:rPr>
        <w:t>の</w:t>
      </w:r>
      <w:r w:rsidRPr="008E1C36">
        <w:rPr>
          <w:rFonts w:eastAsiaTheme="minorHAnsi" w:hint="eastAsia"/>
          <w:lang w:eastAsia="x-none"/>
        </w:rPr>
        <w:t>検知</w:t>
      </w:r>
      <w:r w:rsidRPr="008E1C36">
        <w:rPr>
          <w:rFonts w:eastAsiaTheme="minorHAnsi" w:hint="eastAsia"/>
        </w:rPr>
        <w:t>を受けて</w:t>
      </w:r>
      <w:r w:rsidRPr="008E1C36">
        <w:rPr>
          <w:rFonts w:eastAsiaTheme="minorHAnsi" w:hint="eastAsia"/>
          <w:lang w:eastAsia="x-none"/>
        </w:rPr>
        <w:t>介護者に通知</w:t>
      </w:r>
      <w:r w:rsidRPr="008E1C36">
        <w:rPr>
          <w:rFonts w:eastAsiaTheme="minorHAnsi" w:hint="eastAsia"/>
        </w:rPr>
        <w:t>され</w:t>
      </w:r>
      <w:r w:rsidRPr="008E1C36">
        <w:rPr>
          <w:rFonts w:eastAsiaTheme="minorHAnsi" w:hint="eastAsia"/>
          <w:lang w:eastAsia="x-none"/>
        </w:rPr>
        <w:t>ることにより、適時のおむつ交換が可能となり、便漏れ</w:t>
      </w:r>
      <w:r w:rsidRPr="008E1C36">
        <w:rPr>
          <w:rFonts w:eastAsiaTheme="minorHAnsi" w:hint="eastAsia"/>
        </w:rPr>
        <w:t>の処理</w:t>
      </w:r>
      <w:r w:rsidRPr="008E1C36">
        <w:rPr>
          <w:rFonts w:eastAsiaTheme="minorHAnsi" w:hint="eastAsia"/>
          <w:lang w:eastAsia="x-none"/>
        </w:rPr>
        <w:t>や不要なおむつ交換による睡眠の妨げ等による負担</w:t>
      </w:r>
      <w:r w:rsidRPr="008E1C36">
        <w:rPr>
          <w:rFonts w:eastAsiaTheme="minorHAnsi" w:hint="eastAsia"/>
        </w:rPr>
        <w:t>の</w:t>
      </w:r>
      <w:r w:rsidRPr="008E1C36">
        <w:rPr>
          <w:rFonts w:eastAsiaTheme="minorHAnsi" w:hint="eastAsia"/>
          <w:lang w:eastAsia="x-none"/>
        </w:rPr>
        <w:t>軽減</w:t>
      </w:r>
      <w:r w:rsidRPr="008E1C36">
        <w:rPr>
          <w:rFonts w:eastAsiaTheme="minorHAnsi" w:hint="eastAsia"/>
        </w:rPr>
        <w:t>や、排泄後に一定時間放置されることによる不快感や褥瘡の発生・悪化の軽減など</w:t>
      </w:r>
      <w:r w:rsidRPr="008E1C36">
        <w:rPr>
          <w:rFonts w:eastAsiaTheme="minorHAnsi" w:hint="eastAsia"/>
          <w:lang w:eastAsia="x-none"/>
        </w:rPr>
        <w:t>、QOLの向上にもつながる。</w:t>
      </w:r>
    </w:p>
    <w:p w14:paraId="22997644" w14:textId="628D23EE" w:rsidR="0037277B" w:rsidRDefault="0037277B" w:rsidP="00045E68">
      <w:pPr>
        <w:spacing w:line="438" w:lineRule="exact"/>
        <w:rPr>
          <w:rFonts w:eastAsiaTheme="minorHAnsi"/>
          <w:lang w:eastAsia="x-none"/>
        </w:rPr>
      </w:pPr>
      <w:r w:rsidRPr="008E1C36">
        <w:rPr>
          <w:rFonts w:eastAsiaTheme="minorHAnsi" w:hint="eastAsia"/>
        </w:rPr>
        <w:t>介護者においては、</w:t>
      </w:r>
      <w:r w:rsidRPr="008E1C36">
        <w:rPr>
          <w:rFonts w:eastAsiaTheme="minorHAnsi" w:hint="eastAsia"/>
          <w:lang w:eastAsia="x-none"/>
        </w:rPr>
        <w:t>便漏れ</w:t>
      </w:r>
      <w:r w:rsidRPr="008E1C36">
        <w:rPr>
          <w:rFonts w:eastAsiaTheme="minorHAnsi" w:hint="eastAsia"/>
        </w:rPr>
        <w:t>の処理</w:t>
      </w:r>
      <w:r w:rsidRPr="008E1C36">
        <w:rPr>
          <w:rFonts w:eastAsiaTheme="minorHAnsi" w:hint="eastAsia"/>
          <w:lang w:eastAsia="x-none"/>
        </w:rPr>
        <w:t>や不要なおむつ交換の削減により、業務時間・負荷の軽減につながる。</w:t>
      </w:r>
      <w:r w:rsidRPr="008E1C36">
        <w:rPr>
          <w:rFonts w:eastAsiaTheme="minorHAnsi" w:hint="eastAsia"/>
        </w:rPr>
        <w:t>夜間帯のおむつ交換は、被介護者の睡眠にも配慮し最低限の頻度に抑えている施設もあり、睡眠明けのおむつ交換において漏れが生じているケースが多いとの意見もあり、本事業のヒアリングにおいても、夜勤明けに便漏れの処理が発生すると、身体的・精神的に大きな負担となるとの意見が挙げられた。また、本機器の</w:t>
      </w:r>
      <w:r w:rsidRPr="008E1C36">
        <w:rPr>
          <w:rFonts w:eastAsiaTheme="minorHAnsi" w:hint="eastAsia"/>
          <w:lang w:eastAsia="x-none"/>
        </w:rPr>
        <w:t>排泄パターン</w:t>
      </w:r>
      <w:r w:rsidRPr="008E1C36">
        <w:rPr>
          <w:rFonts w:eastAsiaTheme="minorHAnsi" w:hint="eastAsia"/>
        </w:rPr>
        <w:t>作成機能により排泄パターン表が</w:t>
      </w:r>
      <w:r w:rsidRPr="008E1C36">
        <w:rPr>
          <w:rFonts w:eastAsiaTheme="minorHAnsi" w:hint="eastAsia"/>
          <w:lang w:eastAsia="x-none"/>
        </w:rPr>
        <w:t>簡便に作成・更新</w:t>
      </w:r>
      <w:r w:rsidRPr="008E1C36">
        <w:rPr>
          <w:rFonts w:eastAsiaTheme="minorHAnsi" w:hint="eastAsia"/>
        </w:rPr>
        <w:t>される</w:t>
      </w:r>
      <w:r w:rsidRPr="008E1C36">
        <w:rPr>
          <w:rFonts w:eastAsiaTheme="minorHAnsi" w:hint="eastAsia"/>
          <w:lang w:eastAsia="x-none"/>
        </w:rPr>
        <w:t>ことにより</w:t>
      </w:r>
      <w:r w:rsidRPr="008E1C36">
        <w:rPr>
          <w:rFonts w:eastAsiaTheme="minorHAnsi" w:hint="eastAsia"/>
        </w:rPr>
        <w:t>、手作業での作成・更新に比べて</w:t>
      </w:r>
      <w:r w:rsidRPr="008E1C36">
        <w:rPr>
          <w:rFonts w:eastAsiaTheme="minorHAnsi" w:hint="eastAsia"/>
          <w:lang w:eastAsia="x-none"/>
        </w:rPr>
        <w:t>手間</w:t>
      </w:r>
      <w:r w:rsidRPr="008E1C36">
        <w:rPr>
          <w:rFonts w:eastAsiaTheme="minorHAnsi" w:hint="eastAsia"/>
        </w:rPr>
        <w:t>が</w:t>
      </w:r>
      <w:r w:rsidRPr="008E1C36">
        <w:rPr>
          <w:rFonts w:eastAsiaTheme="minorHAnsi" w:hint="eastAsia"/>
          <w:lang w:eastAsia="x-none"/>
        </w:rPr>
        <w:t>削減</w:t>
      </w:r>
      <w:r w:rsidRPr="008E1C36">
        <w:rPr>
          <w:rFonts w:eastAsiaTheme="minorHAnsi" w:hint="eastAsia"/>
        </w:rPr>
        <w:t>される</w:t>
      </w:r>
      <w:r w:rsidRPr="008E1C36">
        <w:rPr>
          <w:rFonts w:eastAsiaTheme="minorHAnsi" w:hint="eastAsia"/>
          <w:lang w:eastAsia="x-none"/>
        </w:rPr>
        <w:t>とともに、排泄パターン</w:t>
      </w:r>
      <w:r w:rsidRPr="008E1C36">
        <w:rPr>
          <w:rFonts w:eastAsiaTheme="minorHAnsi" w:hint="eastAsia"/>
        </w:rPr>
        <w:t>表の普及が進み、</w:t>
      </w:r>
      <w:r w:rsidRPr="008E1C36">
        <w:rPr>
          <w:rFonts w:eastAsiaTheme="minorHAnsi" w:hint="eastAsia"/>
          <w:lang w:eastAsia="x-none"/>
        </w:rPr>
        <w:t>排泄介助の質向上に寄与する</w:t>
      </w:r>
      <w:r w:rsidRPr="008E1C36">
        <w:rPr>
          <w:rFonts w:eastAsiaTheme="minorHAnsi" w:hint="eastAsia"/>
        </w:rPr>
        <w:t>ことも期待される</w:t>
      </w:r>
      <w:r w:rsidRPr="008E1C36">
        <w:rPr>
          <w:rFonts w:eastAsiaTheme="minorHAnsi" w:hint="eastAsia"/>
          <w:lang w:eastAsia="x-none"/>
        </w:rPr>
        <w:t>。</w:t>
      </w:r>
    </w:p>
    <w:p w14:paraId="133F52AB" w14:textId="1F785C29" w:rsidR="00692F57" w:rsidRDefault="00692F57" w:rsidP="00045E68">
      <w:pPr>
        <w:spacing w:line="438" w:lineRule="exact"/>
        <w:rPr>
          <w:rFonts w:eastAsiaTheme="minorHAnsi"/>
          <w:lang w:val="x-none"/>
        </w:rPr>
      </w:pPr>
    </w:p>
    <w:p w14:paraId="67745095" w14:textId="18C0DA82" w:rsidR="00692F57" w:rsidRDefault="00692F57" w:rsidP="00045E68">
      <w:pPr>
        <w:spacing w:line="438" w:lineRule="exact"/>
        <w:rPr>
          <w:rFonts w:eastAsiaTheme="minorHAnsi"/>
          <w:lang w:val="x-none"/>
        </w:rPr>
      </w:pPr>
    </w:p>
    <w:p w14:paraId="13DC0469" w14:textId="2EDFC55C" w:rsidR="00692F57" w:rsidRDefault="00692F57" w:rsidP="00045E68">
      <w:pPr>
        <w:spacing w:line="438" w:lineRule="exact"/>
        <w:rPr>
          <w:rFonts w:eastAsiaTheme="minorHAnsi"/>
          <w:lang w:val="x-none"/>
        </w:rPr>
      </w:pPr>
      <w:r>
        <w:rPr>
          <w:rFonts w:eastAsiaTheme="minorHAnsi" w:hint="eastAsia"/>
          <w:lang w:val="x-none"/>
        </w:rPr>
        <w:t>2</w:t>
      </w:r>
      <w:r>
        <w:rPr>
          <w:rFonts w:eastAsiaTheme="minorHAnsi"/>
          <w:lang w:val="x-none"/>
        </w:rPr>
        <w:t>.7</w:t>
      </w:r>
      <w:r>
        <w:rPr>
          <w:rFonts w:eastAsiaTheme="minorHAnsi" w:hint="eastAsia"/>
          <w:lang w:val="x-none"/>
        </w:rPr>
        <w:t xml:space="preserve">　効果の評価指標・測定方法</w:t>
      </w:r>
    </w:p>
    <w:p w14:paraId="59A31D55" w14:textId="61A92795" w:rsidR="00692F57" w:rsidRDefault="00692F57" w:rsidP="00045E68">
      <w:pPr>
        <w:spacing w:line="438" w:lineRule="exact"/>
        <w:rPr>
          <w:rFonts w:eastAsiaTheme="minorHAnsi"/>
          <w:lang w:val="x-none"/>
        </w:rPr>
      </w:pPr>
    </w:p>
    <w:p w14:paraId="7DAE081A" w14:textId="77777777" w:rsidR="00692F57" w:rsidRDefault="00692F57" w:rsidP="00045E68">
      <w:pPr>
        <w:spacing w:line="438" w:lineRule="exact"/>
        <w:rPr>
          <w:rFonts w:eastAsiaTheme="minorHAnsi"/>
          <w:lang w:val="x-none"/>
        </w:rPr>
      </w:pPr>
      <w:r>
        <w:rPr>
          <w:rFonts w:eastAsiaTheme="minorHAnsi" w:hint="eastAsia"/>
          <w:lang w:val="x-none"/>
        </w:rPr>
        <w:t>2</w:t>
      </w:r>
      <w:r>
        <w:rPr>
          <w:rFonts w:eastAsiaTheme="minorHAnsi"/>
          <w:lang w:val="x-none"/>
        </w:rPr>
        <w:t>.8</w:t>
      </w:r>
      <w:r>
        <w:rPr>
          <w:rFonts w:eastAsiaTheme="minorHAnsi" w:hint="eastAsia"/>
          <w:lang w:val="x-none"/>
        </w:rPr>
        <w:t xml:space="preserve">　評価指標</w:t>
      </w:r>
    </w:p>
    <w:p w14:paraId="3ACACC20" w14:textId="77777777" w:rsidR="00692F57" w:rsidRDefault="0037277B" w:rsidP="00045E68">
      <w:pPr>
        <w:spacing w:line="438" w:lineRule="exact"/>
        <w:rPr>
          <w:rFonts w:eastAsiaTheme="minorHAnsi"/>
          <w:lang w:val="x-none"/>
        </w:rPr>
      </w:pPr>
      <w:r w:rsidRPr="008E1C36">
        <w:rPr>
          <w:rFonts w:eastAsiaTheme="minorHAnsi" w:hint="eastAsia"/>
          <w:lang w:val="x-none"/>
        </w:rPr>
        <w:t>本調査では、排泄介助が適時に実施されていないことが、現場の介護職員の業務負担の増加や被介護者におけるQOLの低下につながっているとの課題認識に基づいて実施するため、提案機器の効果の評価にあったっても、介護職員と被介護者の両者の視点を踏まえることが重要と考える。</w:t>
      </w:r>
    </w:p>
    <w:p w14:paraId="59361426" w14:textId="77777777" w:rsidR="00692F57" w:rsidRDefault="0037277B" w:rsidP="00045E68">
      <w:pPr>
        <w:spacing w:line="438" w:lineRule="exact"/>
        <w:rPr>
          <w:rFonts w:eastAsiaTheme="minorHAnsi"/>
          <w:lang w:val="x-none"/>
        </w:rPr>
      </w:pPr>
      <w:r w:rsidRPr="008E1C36">
        <w:rPr>
          <w:rFonts w:eastAsiaTheme="minorHAnsi" w:hint="eastAsia"/>
          <w:lang w:val="x-none"/>
        </w:rPr>
        <w:t>先ずは、適時に排泄のタイミングを把握できないことによって生じている、不要と想定されるおむつ交換について、介護者・被介護者の双方に対して負担となっていることから、不要なおむつ交換への影響を指標とした。</w:t>
      </w:r>
    </w:p>
    <w:p w14:paraId="1BB1EE98" w14:textId="77777777" w:rsidR="00692F57" w:rsidRDefault="0037277B" w:rsidP="00045E68">
      <w:pPr>
        <w:spacing w:line="438" w:lineRule="exact"/>
        <w:rPr>
          <w:rFonts w:eastAsiaTheme="minorHAnsi"/>
          <w:lang w:val="x-none"/>
        </w:rPr>
      </w:pPr>
      <w:r w:rsidRPr="008E1C36">
        <w:rPr>
          <w:rFonts w:eastAsiaTheme="minorHAnsi" w:hint="eastAsia"/>
          <w:lang w:val="x-none"/>
        </w:rPr>
        <w:t>次に、便漏れ等が生じると、介護者の負荷が増大することが指摘されていることに鑑み、提案機器の活用により便漏れ等の発生が抑えられることで、排泄介助にかかる時間や負担感がどのように変化するのかについて調査した。</w:t>
      </w:r>
    </w:p>
    <w:p w14:paraId="4D5AFEA7" w14:textId="141B0EF8" w:rsidR="0037277B" w:rsidRDefault="0037277B" w:rsidP="00045E68">
      <w:pPr>
        <w:spacing w:line="438" w:lineRule="exact"/>
        <w:rPr>
          <w:rFonts w:eastAsiaTheme="minorHAnsi"/>
        </w:rPr>
      </w:pPr>
      <w:r w:rsidRPr="008E1C36">
        <w:rPr>
          <w:rFonts w:eastAsiaTheme="minorHAnsi" w:hint="eastAsia"/>
          <w:lang w:val="x-none"/>
        </w:rPr>
        <w:t>また、不要なおむつ交換や漏れにより、被介護者において夜間の睡眠が妨げられている現状があることから、</w:t>
      </w:r>
      <w:r w:rsidRPr="008E1C36">
        <w:rPr>
          <w:rFonts w:eastAsiaTheme="minorHAnsi" w:hint="eastAsia"/>
        </w:rPr>
        <w:t>被介護者の睡眠時間への影響も指標の一つとし、提案機器がその改善に寄与するか否かについても検証した。</w:t>
      </w:r>
    </w:p>
    <w:p w14:paraId="6D19FA16" w14:textId="189C0E76" w:rsidR="00692F57" w:rsidRDefault="00692F57" w:rsidP="00045E68">
      <w:pPr>
        <w:spacing w:line="438" w:lineRule="exact"/>
        <w:rPr>
          <w:rFonts w:eastAsiaTheme="minorHAnsi"/>
          <w:lang w:val="x-none"/>
        </w:rPr>
      </w:pPr>
    </w:p>
    <w:p w14:paraId="35E39112" w14:textId="76412EF6" w:rsidR="00692F57" w:rsidRDefault="00692F57" w:rsidP="00045E68">
      <w:pPr>
        <w:spacing w:line="438" w:lineRule="exact"/>
        <w:rPr>
          <w:rFonts w:eastAsiaTheme="minorHAnsi"/>
          <w:lang w:val="x-none"/>
        </w:rPr>
      </w:pPr>
    </w:p>
    <w:p w14:paraId="272B24CE" w14:textId="77777777" w:rsidR="00692F57" w:rsidRDefault="00692F57" w:rsidP="00045E68">
      <w:pPr>
        <w:spacing w:line="438" w:lineRule="exact"/>
        <w:rPr>
          <w:rFonts w:eastAsiaTheme="minorHAnsi"/>
          <w:lang w:val="x-none"/>
        </w:rPr>
      </w:pPr>
      <w:r>
        <w:rPr>
          <w:rFonts w:eastAsiaTheme="minorHAnsi" w:hint="eastAsia"/>
          <w:lang w:val="x-none"/>
        </w:rPr>
        <w:t>2</w:t>
      </w:r>
      <w:r>
        <w:rPr>
          <w:rFonts w:eastAsiaTheme="minorHAnsi"/>
          <w:lang w:val="x-none"/>
        </w:rPr>
        <w:t>.9.1</w:t>
      </w:r>
      <w:r>
        <w:rPr>
          <w:rFonts w:eastAsiaTheme="minorHAnsi" w:hint="eastAsia"/>
          <w:lang w:val="x-none"/>
        </w:rPr>
        <w:t xml:space="preserve">　測定方法</w:t>
      </w:r>
    </w:p>
    <w:p w14:paraId="6F0670A3" w14:textId="7F6149F7" w:rsidR="00692F57" w:rsidRDefault="0037277B" w:rsidP="00045E68">
      <w:pPr>
        <w:spacing w:line="438" w:lineRule="exact"/>
        <w:rPr>
          <w:rFonts w:eastAsiaTheme="minorHAnsi"/>
          <w:lang w:val="x-none"/>
        </w:rPr>
      </w:pPr>
      <w:r w:rsidRPr="008E1C36">
        <w:rPr>
          <w:rFonts w:eastAsiaTheme="minorHAnsi" w:hint="eastAsia"/>
          <w:lang w:val="x-none"/>
        </w:rPr>
        <w:t>本調査の対象者には、要介護度が高く、意思疎通が困難な被介護者が多いため、上記の指標に基づいて、介護職員に対する聞き取り調査により実施した。</w:t>
      </w:r>
      <w:bookmarkStart w:id="22" w:name="_Toc509585984"/>
    </w:p>
    <w:p w14:paraId="652A9549" w14:textId="3EB6B4F8" w:rsidR="00692F57" w:rsidRDefault="00692F57" w:rsidP="00045E68">
      <w:pPr>
        <w:spacing w:line="438" w:lineRule="exact"/>
        <w:rPr>
          <w:rFonts w:eastAsiaTheme="minorHAnsi"/>
          <w:lang w:val="x-none"/>
        </w:rPr>
      </w:pPr>
    </w:p>
    <w:p w14:paraId="02496DEE" w14:textId="560B0326" w:rsidR="00692F57" w:rsidRDefault="00692F57" w:rsidP="00045E68">
      <w:pPr>
        <w:spacing w:line="438" w:lineRule="exact"/>
        <w:rPr>
          <w:rFonts w:eastAsiaTheme="minorHAnsi"/>
          <w:lang w:val="x-none"/>
        </w:rPr>
      </w:pPr>
    </w:p>
    <w:p w14:paraId="3CE49639" w14:textId="77777777" w:rsidR="00692F57" w:rsidRDefault="00692F57" w:rsidP="00045E68">
      <w:pPr>
        <w:spacing w:line="438" w:lineRule="exact"/>
        <w:rPr>
          <w:rFonts w:eastAsiaTheme="minorHAnsi"/>
          <w:lang w:val="x-none"/>
        </w:rPr>
      </w:pPr>
      <w:r>
        <w:rPr>
          <w:rFonts w:eastAsiaTheme="minorHAnsi"/>
          <w:lang w:val="x-none"/>
        </w:rPr>
        <w:t>2.9.2</w:t>
      </w:r>
      <w:r>
        <w:rPr>
          <w:rFonts w:eastAsiaTheme="minorHAnsi" w:hint="eastAsia"/>
          <w:lang w:val="x-none"/>
        </w:rPr>
        <w:t xml:space="preserve">　当該機器導入による介護現場の変化</w:t>
      </w:r>
      <w:bookmarkEnd w:id="22"/>
    </w:p>
    <w:p w14:paraId="717C8427" w14:textId="77777777" w:rsidR="00692F57" w:rsidRDefault="0037277B" w:rsidP="00045E68">
      <w:pPr>
        <w:spacing w:line="438" w:lineRule="exact"/>
        <w:rPr>
          <w:rFonts w:eastAsiaTheme="minorHAnsi"/>
          <w:lang w:val="x-none"/>
        </w:rPr>
      </w:pPr>
      <w:r w:rsidRPr="008E1C36">
        <w:rPr>
          <w:rFonts w:eastAsiaTheme="minorHAnsi" w:hint="eastAsia"/>
          <w:lang w:val="x-none"/>
        </w:rPr>
        <w:t>本提案機器を現場に導入した際に想定される業務の変化について、ニーズ調査で得られた介護現場での排泄介助において生じている問題に対して、本提案機器がどのように訴求するのか、現場の業務がどのように変わるのか、について図</w:t>
      </w:r>
      <w:r w:rsidRPr="008E1C36">
        <w:rPr>
          <w:rFonts w:eastAsiaTheme="minorHAnsi"/>
          <w:lang w:val="x-none"/>
        </w:rPr>
        <w:t>8</w:t>
      </w:r>
      <w:r w:rsidRPr="008E1C36">
        <w:rPr>
          <w:rFonts w:eastAsiaTheme="minorHAnsi" w:hint="eastAsia"/>
          <w:lang w:val="x-none"/>
        </w:rPr>
        <w:t>に整理した。</w:t>
      </w:r>
    </w:p>
    <w:p w14:paraId="01F69748" w14:textId="1A6A0CDF" w:rsidR="0037277B" w:rsidRPr="008E1C36" w:rsidRDefault="0037277B" w:rsidP="00045E68">
      <w:pPr>
        <w:spacing w:line="438" w:lineRule="exact"/>
        <w:rPr>
          <w:rFonts w:eastAsiaTheme="minorHAnsi"/>
          <w:lang w:val="x-none"/>
        </w:rPr>
      </w:pPr>
      <w:r w:rsidRPr="008E1C36">
        <w:rPr>
          <w:rFonts w:eastAsiaTheme="minorHAnsi" w:hint="eastAsia"/>
          <w:color w:val="000000" w:themeColor="text1"/>
          <w:lang w:val="x-none"/>
        </w:rPr>
        <w:t>ニーズ調査で得られた結果として先述した、「排泄を適時に把握できないことにより生じる問題」に対しては、センサーを使った検知機能を活用することで、排泄の適時な把握が可能となり、</w:t>
      </w:r>
      <w:r w:rsidRPr="008E1C36">
        <w:rPr>
          <w:rFonts w:eastAsiaTheme="minorHAnsi" w:hint="eastAsia"/>
          <w:lang w:val="x-none"/>
        </w:rPr>
        <w:t>不要なおむつ交換や漏れに至るリスクを削減</w:t>
      </w:r>
      <w:r w:rsidRPr="008E1C36">
        <w:rPr>
          <w:rFonts w:eastAsiaTheme="minorHAnsi" w:hint="eastAsia"/>
          <w:lang w:val="x-none"/>
        </w:rPr>
        <w:lastRenderedPageBreak/>
        <w:t>することが可能である。また、</w:t>
      </w:r>
      <w:r w:rsidRPr="008E1C36">
        <w:rPr>
          <w:rFonts w:eastAsiaTheme="minorHAnsi" w:hint="eastAsia"/>
          <w:color w:val="000000" w:themeColor="text1"/>
          <w:lang w:val="x-none"/>
        </w:rPr>
        <w:t>「排泄パターンを把握する上での問題」に対しては、</w:t>
      </w:r>
      <w:r w:rsidRPr="008E1C36">
        <w:rPr>
          <w:rFonts w:eastAsiaTheme="minorHAnsi" w:hint="eastAsia"/>
          <w:lang w:val="x-none"/>
        </w:rPr>
        <w:t>排泄パターン表の作成機能を利用することで、パターン表の作成や更新が自動で行われることになるため、係る作業に要する介護者側の負担的は軽減されることが期待できる。</w:t>
      </w:r>
    </w:p>
    <w:p w14:paraId="6C1667FD"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lang w:val="x-none"/>
        </w:rPr>
      </w:pPr>
    </w:p>
    <w:p w14:paraId="32A05604"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lang w:val="x-none"/>
        </w:rPr>
      </w:pPr>
      <w:r w:rsidRPr="008E1C36">
        <w:rPr>
          <w:rFonts w:asciiTheme="minorHAnsi" w:eastAsiaTheme="minorHAnsi" w:hAnsiTheme="minorHAnsi"/>
          <w:noProof/>
        </w:rPr>
        <w:drawing>
          <wp:inline distT="0" distB="0" distL="0" distR="0" wp14:anchorId="023FCA3F" wp14:editId="643E94BF">
            <wp:extent cx="5400675" cy="3675549"/>
            <wp:effectExtent l="0" t="0" r="0" b="127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3675549"/>
                    </a:xfrm>
                    <a:prstGeom prst="rect">
                      <a:avLst/>
                    </a:prstGeom>
                    <a:noFill/>
                    <a:ln>
                      <a:noFill/>
                    </a:ln>
                  </pic:spPr>
                </pic:pic>
              </a:graphicData>
            </a:graphic>
          </wp:inline>
        </w:drawing>
      </w:r>
    </w:p>
    <w:p w14:paraId="4C10A0A8" w14:textId="08315F20" w:rsidR="0037277B" w:rsidRPr="008E1C36"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図</w:t>
      </w:r>
      <w:r w:rsidRPr="008E1C36">
        <w:rPr>
          <w:rFonts w:asciiTheme="minorHAnsi" w:eastAsiaTheme="minorHAnsi" w:hAnsiTheme="minorHAnsi"/>
        </w:rPr>
        <w:t xml:space="preserve"> </w:t>
      </w:r>
      <w:r w:rsidRPr="008E1C36">
        <w:rPr>
          <w:rFonts w:asciiTheme="minorHAnsi" w:eastAsiaTheme="minorHAnsi" w:hAnsiTheme="minorHAnsi"/>
        </w:rPr>
        <w:fldChar w:fldCharType="begin"/>
      </w:r>
      <w:r w:rsidRPr="008E1C36">
        <w:rPr>
          <w:rFonts w:asciiTheme="minorHAnsi" w:eastAsiaTheme="minorHAnsi" w:hAnsiTheme="minorHAnsi"/>
        </w:rPr>
        <w:instrText xml:space="preserve"> SEQ </w:instrText>
      </w:r>
      <w:r w:rsidRPr="008E1C36">
        <w:rPr>
          <w:rFonts w:asciiTheme="minorHAnsi" w:eastAsiaTheme="minorHAnsi" w:hAnsiTheme="minorHAnsi" w:hint="eastAsia"/>
        </w:rPr>
        <w:instrText>図</w:instrText>
      </w:r>
      <w:r w:rsidRPr="008E1C36">
        <w:rPr>
          <w:rFonts w:asciiTheme="minorHAnsi" w:eastAsiaTheme="minorHAnsi" w:hAnsiTheme="minorHAnsi"/>
        </w:rPr>
        <w:instrText xml:space="preserve"> \* ARABIC </w:instrText>
      </w:r>
      <w:r w:rsidRPr="008E1C36">
        <w:rPr>
          <w:rFonts w:asciiTheme="minorHAnsi" w:eastAsiaTheme="minorHAnsi" w:hAnsiTheme="minorHAnsi"/>
        </w:rPr>
        <w:fldChar w:fldCharType="separate"/>
      </w:r>
      <w:r w:rsidR="009B3EA0" w:rsidRPr="008E1C36">
        <w:rPr>
          <w:rFonts w:asciiTheme="minorHAnsi" w:eastAsiaTheme="minorHAnsi" w:hAnsiTheme="minorHAnsi"/>
          <w:noProof/>
        </w:rPr>
        <w:t>3</w:t>
      </w:r>
      <w:r w:rsidRPr="008E1C36">
        <w:rPr>
          <w:rFonts w:asciiTheme="minorHAnsi" w:eastAsiaTheme="minorHAnsi" w:hAnsiTheme="minorHAnsi"/>
        </w:rPr>
        <w:fldChar w:fldCharType="end"/>
      </w:r>
      <w:r w:rsidRPr="008E1C36">
        <w:rPr>
          <w:rFonts w:asciiTheme="minorHAnsi" w:eastAsiaTheme="minorHAnsi" w:hAnsiTheme="minorHAnsi" w:hint="eastAsia"/>
        </w:rPr>
        <w:t xml:space="preserve">　提案機器の導入による介護現場の変化</w:t>
      </w:r>
    </w:p>
    <w:p w14:paraId="67AF8A3D" w14:textId="77777777" w:rsidR="00692F57" w:rsidRDefault="00692F57" w:rsidP="00045E68">
      <w:pPr>
        <w:spacing w:line="438" w:lineRule="exact"/>
        <w:rPr>
          <w:rFonts w:eastAsiaTheme="minorHAnsi"/>
          <w:lang w:val="x-none"/>
        </w:rPr>
      </w:pPr>
    </w:p>
    <w:p w14:paraId="3BBE0AC5" w14:textId="77777777" w:rsidR="00692F57" w:rsidRDefault="00692F57" w:rsidP="00045E68">
      <w:pPr>
        <w:spacing w:line="438" w:lineRule="exact"/>
        <w:rPr>
          <w:rFonts w:eastAsiaTheme="minorHAnsi"/>
          <w:lang w:val="x-none"/>
        </w:rPr>
      </w:pPr>
      <w:r>
        <w:rPr>
          <w:rFonts w:eastAsiaTheme="minorHAnsi"/>
          <w:lang w:val="x-none"/>
        </w:rPr>
        <w:t>2.9.3</w:t>
      </w:r>
      <w:r>
        <w:rPr>
          <w:rFonts w:eastAsiaTheme="minorHAnsi" w:hint="eastAsia"/>
          <w:lang w:val="x-none"/>
        </w:rPr>
        <w:t xml:space="preserve">　シミュレーションの実施概要</w:t>
      </w:r>
    </w:p>
    <w:p w14:paraId="211389F8" w14:textId="7C13EB36" w:rsidR="00692F57" w:rsidRDefault="0037277B" w:rsidP="00045E68">
      <w:pPr>
        <w:spacing w:line="438" w:lineRule="exact"/>
        <w:rPr>
          <w:rFonts w:eastAsiaTheme="minorHAnsi"/>
          <w:lang w:val="x-none"/>
        </w:rPr>
      </w:pPr>
      <w:r w:rsidRPr="008E1C36">
        <w:rPr>
          <w:rFonts w:eastAsiaTheme="minorHAnsi" w:hint="eastAsia"/>
          <w:lang w:val="x-none"/>
        </w:rPr>
        <w:t>本事業では当初、提案機器を活用することで、介護現場の排泄介助にどのような変化をもたらすか、現場での利用に当たってどのような課題が生じ得るか、等を検証するために、実際に、においセンサーによる排泄検知機能を活用するシミュレーション1と、シミュレーション1で収集したデータを活用し作成したパターン表を使用して排泄介助を行うシミュレーション2の二段階で実施することを想定した。各シミュレーションの概要を以下に示す。</w:t>
      </w:r>
    </w:p>
    <w:p w14:paraId="23336E5B" w14:textId="071D56BA" w:rsidR="00692F57" w:rsidRDefault="00692F57" w:rsidP="00045E68">
      <w:pPr>
        <w:spacing w:line="438" w:lineRule="exact"/>
        <w:rPr>
          <w:rFonts w:eastAsiaTheme="minorHAnsi"/>
          <w:lang w:val="x-none"/>
        </w:rPr>
      </w:pPr>
    </w:p>
    <w:p w14:paraId="0B94E3DB" w14:textId="69F60A91" w:rsidR="00692F57" w:rsidRDefault="00692F57" w:rsidP="00045E68">
      <w:pPr>
        <w:spacing w:line="438" w:lineRule="exact"/>
        <w:rPr>
          <w:rFonts w:eastAsiaTheme="minorHAnsi"/>
          <w:lang w:val="x-none"/>
        </w:rPr>
      </w:pPr>
    </w:p>
    <w:p w14:paraId="1F005DDB" w14:textId="6C1D53BA" w:rsidR="00692F57" w:rsidRDefault="00692F57" w:rsidP="00045E68">
      <w:pPr>
        <w:spacing w:line="438" w:lineRule="exact"/>
        <w:rPr>
          <w:rFonts w:eastAsiaTheme="minorHAnsi"/>
          <w:lang w:val="x-none"/>
        </w:rPr>
      </w:pPr>
    </w:p>
    <w:p w14:paraId="3C21F71D" w14:textId="7E11E6C7" w:rsidR="00692F57" w:rsidRDefault="00692F57" w:rsidP="00045E68">
      <w:pPr>
        <w:spacing w:line="438" w:lineRule="exact"/>
        <w:rPr>
          <w:rFonts w:eastAsiaTheme="minorHAnsi"/>
          <w:lang w:val="x-none"/>
        </w:rPr>
      </w:pPr>
    </w:p>
    <w:p w14:paraId="0FCF58EE" w14:textId="20936706" w:rsidR="00692F57" w:rsidRDefault="00692F57" w:rsidP="00045E68">
      <w:pPr>
        <w:spacing w:line="438" w:lineRule="exact"/>
        <w:rPr>
          <w:rFonts w:eastAsiaTheme="minorHAnsi"/>
          <w:lang w:val="x-none"/>
        </w:rPr>
      </w:pPr>
    </w:p>
    <w:p w14:paraId="51E40C5F" w14:textId="34BB8562" w:rsidR="00692F57" w:rsidRDefault="00692F57" w:rsidP="00045E68">
      <w:pPr>
        <w:spacing w:line="438" w:lineRule="exact"/>
        <w:rPr>
          <w:rFonts w:eastAsiaTheme="minorHAnsi"/>
          <w:lang w:val="x-none"/>
        </w:rPr>
      </w:pPr>
    </w:p>
    <w:p w14:paraId="18F8D785" w14:textId="1D70D7C5" w:rsidR="00692F57" w:rsidRDefault="00692F57" w:rsidP="00045E68">
      <w:pPr>
        <w:spacing w:line="438" w:lineRule="exact"/>
        <w:rPr>
          <w:rFonts w:eastAsiaTheme="minorHAnsi"/>
          <w:lang w:val="x-none"/>
        </w:rPr>
      </w:pPr>
    </w:p>
    <w:p w14:paraId="0D125ADD" w14:textId="14348FE7" w:rsidR="00692F57" w:rsidRDefault="00692F57" w:rsidP="00045E68">
      <w:pPr>
        <w:spacing w:line="438" w:lineRule="exact"/>
        <w:rPr>
          <w:rFonts w:eastAsiaTheme="minorHAnsi"/>
          <w:lang w:val="x-none"/>
        </w:rPr>
      </w:pPr>
    </w:p>
    <w:p w14:paraId="3F814C90" w14:textId="5E62FA44" w:rsidR="00692F57" w:rsidRDefault="00692F57" w:rsidP="00045E68">
      <w:pPr>
        <w:spacing w:line="438" w:lineRule="exact"/>
        <w:rPr>
          <w:rFonts w:eastAsiaTheme="minorHAnsi"/>
          <w:lang w:val="x-none"/>
        </w:rPr>
      </w:pPr>
    </w:p>
    <w:p w14:paraId="1627E743" w14:textId="13DF9FAD" w:rsidR="00692F57" w:rsidRDefault="00692F57" w:rsidP="00045E68">
      <w:pPr>
        <w:spacing w:line="438" w:lineRule="exact"/>
        <w:rPr>
          <w:rFonts w:eastAsiaTheme="minorHAnsi"/>
          <w:lang w:val="x-none"/>
        </w:rPr>
      </w:pPr>
    </w:p>
    <w:p w14:paraId="04FD7B61" w14:textId="0B72EF50" w:rsidR="00692F57" w:rsidRDefault="00692F57" w:rsidP="00045E68">
      <w:pPr>
        <w:spacing w:line="438" w:lineRule="exact"/>
        <w:rPr>
          <w:rFonts w:eastAsiaTheme="minorHAnsi"/>
          <w:lang w:val="x-none"/>
        </w:rPr>
      </w:pPr>
    </w:p>
    <w:p w14:paraId="51B6D7E8" w14:textId="77777777" w:rsidR="00692F57" w:rsidRPr="008E1C36" w:rsidRDefault="00692F57" w:rsidP="00045E68">
      <w:pPr>
        <w:spacing w:line="438" w:lineRule="exact"/>
        <w:rPr>
          <w:rFonts w:eastAsiaTheme="minorHAnsi"/>
          <w:lang w:val="x-none"/>
        </w:rPr>
      </w:pPr>
    </w:p>
    <w:p w14:paraId="7EE6F435" w14:textId="78FBD461" w:rsidR="0037277B" w:rsidRPr="008E1C36" w:rsidRDefault="0037277B" w:rsidP="00045E68">
      <w:pPr>
        <w:pStyle w:val="a0"/>
        <w:adjustRightInd/>
        <w:snapToGrid/>
        <w:spacing w:line="438" w:lineRule="exact"/>
        <w:ind w:firstLineChars="0" w:firstLine="0"/>
        <w:rPr>
          <w:rFonts w:asciiTheme="minorHAnsi" w:eastAsiaTheme="minorHAnsi" w:hAnsiTheme="minorHAnsi"/>
          <w:lang w:val="x-none" w:eastAsia="x-none"/>
        </w:rPr>
      </w:pPr>
      <w:r w:rsidRPr="008E1C36">
        <w:rPr>
          <w:rFonts w:asciiTheme="minorHAnsi" w:eastAsiaTheme="minorHAnsi" w:hAnsiTheme="minorHAnsi"/>
          <w:noProof/>
        </w:rPr>
        <w:drawing>
          <wp:inline distT="0" distB="0" distL="0" distR="0" wp14:anchorId="4FDD56A1" wp14:editId="612355A0">
            <wp:extent cx="5223283" cy="29908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3025" cy="2996428"/>
                    </a:xfrm>
                    <a:prstGeom prst="rect">
                      <a:avLst/>
                    </a:prstGeom>
                    <a:noFill/>
                    <a:ln>
                      <a:noFill/>
                    </a:ln>
                  </pic:spPr>
                </pic:pic>
              </a:graphicData>
            </a:graphic>
          </wp:inline>
        </w:drawing>
      </w:r>
    </w:p>
    <w:p w14:paraId="7D33A291" w14:textId="5CFCB4E4" w:rsidR="0037277B" w:rsidRPr="008E1C36"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図</w:t>
      </w:r>
      <w:r w:rsidRPr="008E1C36">
        <w:rPr>
          <w:rFonts w:asciiTheme="minorHAnsi" w:eastAsiaTheme="minorHAnsi" w:hAnsiTheme="minorHAnsi"/>
        </w:rPr>
        <w:t xml:space="preserve"> </w:t>
      </w:r>
      <w:r w:rsidRPr="008E1C36">
        <w:rPr>
          <w:rFonts w:asciiTheme="minorHAnsi" w:eastAsiaTheme="minorHAnsi" w:hAnsiTheme="minorHAnsi"/>
        </w:rPr>
        <w:fldChar w:fldCharType="begin"/>
      </w:r>
      <w:r w:rsidRPr="008E1C36">
        <w:rPr>
          <w:rFonts w:asciiTheme="minorHAnsi" w:eastAsiaTheme="minorHAnsi" w:hAnsiTheme="minorHAnsi"/>
        </w:rPr>
        <w:instrText xml:space="preserve"> SEQ </w:instrText>
      </w:r>
      <w:r w:rsidRPr="008E1C36">
        <w:rPr>
          <w:rFonts w:asciiTheme="minorHAnsi" w:eastAsiaTheme="minorHAnsi" w:hAnsiTheme="minorHAnsi" w:hint="eastAsia"/>
        </w:rPr>
        <w:instrText>図</w:instrText>
      </w:r>
      <w:r w:rsidRPr="008E1C36">
        <w:rPr>
          <w:rFonts w:asciiTheme="minorHAnsi" w:eastAsiaTheme="minorHAnsi" w:hAnsiTheme="minorHAnsi"/>
        </w:rPr>
        <w:instrText xml:space="preserve"> \* ARABIC </w:instrText>
      </w:r>
      <w:r w:rsidRPr="008E1C36">
        <w:rPr>
          <w:rFonts w:asciiTheme="minorHAnsi" w:eastAsiaTheme="minorHAnsi" w:hAnsiTheme="minorHAnsi"/>
        </w:rPr>
        <w:fldChar w:fldCharType="separate"/>
      </w:r>
      <w:r w:rsidR="009B3EA0" w:rsidRPr="008E1C36">
        <w:rPr>
          <w:rFonts w:asciiTheme="minorHAnsi" w:eastAsiaTheme="minorHAnsi" w:hAnsiTheme="minorHAnsi"/>
          <w:noProof/>
        </w:rPr>
        <w:t>4</w:t>
      </w:r>
      <w:r w:rsidRPr="008E1C36">
        <w:rPr>
          <w:rFonts w:asciiTheme="minorHAnsi" w:eastAsiaTheme="minorHAnsi" w:hAnsiTheme="minorHAnsi"/>
        </w:rPr>
        <w:fldChar w:fldCharType="end"/>
      </w:r>
      <w:r w:rsidRPr="008E1C36">
        <w:rPr>
          <w:rFonts w:asciiTheme="minorHAnsi" w:eastAsiaTheme="minorHAnsi" w:hAnsiTheme="minorHAnsi" w:hint="eastAsia"/>
        </w:rPr>
        <w:t xml:space="preserve">　シミュレーションの概要</w:t>
      </w:r>
    </w:p>
    <w:p w14:paraId="4E7B6F19" w14:textId="3E23B052" w:rsidR="00692F57" w:rsidRDefault="00692F57" w:rsidP="00045E68">
      <w:pPr>
        <w:spacing w:line="438" w:lineRule="exact"/>
        <w:rPr>
          <w:rFonts w:eastAsiaTheme="minorHAnsi"/>
          <w:lang w:val="x-none"/>
        </w:rPr>
      </w:pPr>
    </w:p>
    <w:p w14:paraId="661F696B" w14:textId="217E72F3" w:rsidR="0037277B" w:rsidRPr="00507877" w:rsidRDefault="0037277B" w:rsidP="00045E68">
      <w:pPr>
        <w:spacing w:line="438" w:lineRule="exact"/>
        <w:rPr>
          <w:rFonts w:eastAsiaTheme="minorHAnsi"/>
          <w:lang w:val="x-none"/>
        </w:rPr>
      </w:pPr>
      <w:r w:rsidRPr="008E1C36">
        <w:rPr>
          <w:rFonts w:eastAsiaTheme="minorHAnsi" w:hint="eastAsia"/>
        </w:rPr>
        <w:lastRenderedPageBreak/>
        <w:t>シミュレーション1については、ニーズ調査の対象とした5施設において、同施設の被介護者に対して提案機器を使用し、排泄の検知機能について検証を行った。</w:t>
      </w:r>
    </w:p>
    <w:p w14:paraId="70F84B81" w14:textId="77777777" w:rsidR="00507877"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具体的な実施内容としては、被介護者が就寝している夜間帯において、機器の通知に従って排泄介助を行うこととし、その際に排泄の有無や排泄物の状態をPC上のソフトに記入し、機器が排泄を通知した際の実際の状況を記録することとした。この記録を基に、機器が当該被介護者の排泄のにおいを学習し、検知の精度向上が図られる。</w:t>
      </w:r>
    </w:p>
    <w:p w14:paraId="137D22F8" w14:textId="77777777" w:rsidR="00507877"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シミュレーションの実施に当たって、排泄状況の記録等の機器のオペレーションや被介護者に対する排泄介助は基本的に各施設の職員の方に実施していただいたが、一部の施設においては、機器のオペレーション並びに機器の通知に応じた排泄の確認作業はaba側で手配した看護学生の協力を得た</w:t>
      </w:r>
      <w:r w:rsidR="00507877">
        <w:rPr>
          <w:rFonts w:asciiTheme="minorHAnsi" w:eastAsiaTheme="minorHAnsi" w:hAnsiTheme="minorHAnsi" w:hint="eastAsia"/>
        </w:rPr>
        <w:t>。</w:t>
      </w:r>
    </w:p>
    <w:p w14:paraId="00DAF9E5" w14:textId="74FFC6DE" w:rsidR="0037277B"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シミュレーション2は、シミュレーション1で収集したデータを基に作成した当該被介護者に係る排泄パターン表に基づいて排泄介助を行うものであり、パターン表の精度やパターン表を導入した際の介護業務の変化について検証することを目的として実施内容を設計した。しかしながら、実際には、シミュレーション1においてパターン表作成に必要な量のデータが収集できず、実証に耐えられるパターン表を作成することができなかったため、シミュレーション2は割愛することとした。シミュレーション2を割愛した経緯等については、次項において詳述する。</w:t>
      </w:r>
    </w:p>
    <w:p w14:paraId="2692886B" w14:textId="5E884072" w:rsidR="00507877" w:rsidRDefault="00507877" w:rsidP="00045E68">
      <w:pPr>
        <w:pStyle w:val="a0"/>
        <w:adjustRightInd/>
        <w:snapToGrid/>
        <w:spacing w:line="438" w:lineRule="exact"/>
        <w:ind w:firstLineChars="0" w:firstLine="0"/>
        <w:rPr>
          <w:rFonts w:asciiTheme="minorHAnsi" w:eastAsiaTheme="minorHAnsi" w:hAnsiTheme="minorHAnsi"/>
          <w:lang w:eastAsia="x-none"/>
        </w:rPr>
      </w:pPr>
    </w:p>
    <w:p w14:paraId="2C1D4283" w14:textId="798D610C" w:rsidR="00507877" w:rsidRDefault="00507877" w:rsidP="00045E68">
      <w:pPr>
        <w:pStyle w:val="a0"/>
        <w:adjustRightInd/>
        <w:snapToGrid/>
        <w:spacing w:line="438" w:lineRule="exact"/>
        <w:ind w:firstLineChars="0" w:firstLine="0"/>
        <w:rPr>
          <w:rFonts w:asciiTheme="minorHAnsi" w:eastAsiaTheme="minorHAnsi" w:hAnsiTheme="minorHAnsi"/>
          <w:lang w:eastAsia="x-none"/>
        </w:rPr>
      </w:pPr>
    </w:p>
    <w:p w14:paraId="06AAC6B8" w14:textId="77777777" w:rsidR="00507877" w:rsidRDefault="00507877" w:rsidP="00045E68">
      <w:pPr>
        <w:pStyle w:val="a0"/>
        <w:adjustRightInd/>
        <w:snapToGrid/>
        <w:spacing w:line="438" w:lineRule="exact"/>
        <w:ind w:firstLineChars="0" w:firstLine="0"/>
        <w:rPr>
          <w:rFonts w:asciiTheme="minorHAnsi" w:eastAsiaTheme="minorHAnsi" w:hAnsiTheme="minorHAnsi"/>
        </w:rPr>
      </w:pPr>
      <w:r>
        <w:rPr>
          <w:rFonts w:asciiTheme="minorHAnsi" w:eastAsiaTheme="minorHAnsi" w:hAnsiTheme="minorHAnsi" w:hint="eastAsia"/>
        </w:rPr>
        <w:t>2</w:t>
      </w:r>
      <w:r>
        <w:rPr>
          <w:rFonts w:asciiTheme="minorHAnsi" w:eastAsiaTheme="minorHAnsi" w:hAnsiTheme="minorHAnsi"/>
        </w:rPr>
        <w:t>.9.4</w:t>
      </w:r>
      <w:r>
        <w:rPr>
          <w:rFonts w:asciiTheme="minorHAnsi" w:eastAsiaTheme="minorHAnsi" w:hAnsiTheme="minorHAnsi" w:hint="eastAsia"/>
        </w:rPr>
        <w:t xml:space="preserve">　シミュレーション１の結果概要</w:t>
      </w:r>
    </w:p>
    <w:p w14:paraId="3D911401" w14:textId="77777777" w:rsidR="00507877"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シミュレーション1においては、実際に提案機器の排泄検知機能を介護現場で使用してもらい、機器の通知に従って排泄介助を行ってもらった。</w:t>
      </w:r>
    </w:p>
    <w:p w14:paraId="46E41E4C" w14:textId="77777777" w:rsidR="00507877"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各施設におけるシミュレーション1の結果として、各施設の職員に対するヒアリングから得られた主なコメントを表</w:t>
      </w:r>
      <w:r w:rsidRPr="008E1C36">
        <w:rPr>
          <w:rFonts w:asciiTheme="minorHAnsi" w:eastAsiaTheme="minorHAnsi" w:hAnsiTheme="minorHAnsi"/>
        </w:rPr>
        <w:t>4</w:t>
      </w:r>
      <w:r w:rsidRPr="008E1C36">
        <w:rPr>
          <w:rFonts w:asciiTheme="minorHAnsi" w:eastAsiaTheme="minorHAnsi" w:hAnsiTheme="minorHAnsi" w:hint="eastAsia"/>
        </w:rPr>
        <w:t>に示す。</w:t>
      </w:r>
    </w:p>
    <w:p w14:paraId="10ABB0D0" w14:textId="3B0195FF" w:rsidR="0037277B" w:rsidRPr="008E1C36"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各施設のコメントを見ると、ほぼ全ての施設に共通して、機器の精度に関して改善の余地あり、との意見が挙げられた。これは、排泄があっても通知がされないことや、逆に排泄が無いのに通知が相次ぐといったことが起きたためであ</w:t>
      </w:r>
      <w:r w:rsidRPr="008E1C36">
        <w:rPr>
          <w:rFonts w:asciiTheme="minorHAnsi" w:eastAsiaTheme="minorHAnsi" w:hAnsiTheme="minorHAnsi" w:hint="eastAsia"/>
        </w:rPr>
        <w:lastRenderedPageBreak/>
        <w:t>る。係る事態が一定期間続いた施設もあり、当初の予定通り、排泄の通知ごとに実際の排泄の状況を確認しソフトに記録するといった作業が介護施設側で実施できず、機械学習のために十分なインプットが与えられなかったことも実証期間中に事態が改善しなかった一因と考えられる。</w:t>
      </w:r>
    </w:p>
    <w:p w14:paraId="25AAE080"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加えて、排泄の記録をPC上のソフトに記録する作業について、PCを利用した作業に不慣れな職員が多数在籍する施設や、他の業務との兼ね合いで、通知に合わせた排泄状況の確認・記録作業が実施できなかった施設もあり、機械が学習するために必要十分な情報のインプットが得られなかったことも要因と考えられる。</w:t>
      </w:r>
    </w:p>
    <w:p w14:paraId="39F3688C" w14:textId="46F0FAA8" w:rsidR="00507877"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一方で、機器の精度が向上した場合、との前提付きではあるが、不要なおむつ交換や便漏れが防止されることにより、介護者の業務負担軽減や被介護者の身体的・心理的な負担の軽減につながる可能性が期待できることが示された。</w:t>
      </w:r>
    </w:p>
    <w:p w14:paraId="25CCE2D6" w14:textId="4027037C" w:rsidR="00507877" w:rsidRDefault="00507877" w:rsidP="00045E68">
      <w:pPr>
        <w:pStyle w:val="a0"/>
        <w:adjustRightInd/>
        <w:snapToGrid/>
        <w:spacing w:line="438" w:lineRule="exact"/>
        <w:ind w:firstLineChars="0" w:firstLine="0"/>
        <w:rPr>
          <w:rFonts w:asciiTheme="minorHAnsi" w:eastAsiaTheme="minorHAnsi" w:hAnsiTheme="minorHAnsi"/>
        </w:rPr>
      </w:pPr>
    </w:p>
    <w:p w14:paraId="33BD7A6C" w14:textId="070E5AED" w:rsidR="00507877" w:rsidRDefault="00507877" w:rsidP="00045E68">
      <w:pPr>
        <w:pStyle w:val="a0"/>
        <w:adjustRightInd/>
        <w:snapToGrid/>
        <w:spacing w:line="438" w:lineRule="exact"/>
        <w:ind w:firstLineChars="0" w:firstLine="0"/>
        <w:rPr>
          <w:rFonts w:asciiTheme="minorHAnsi" w:eastAsiaTheme="minorHAnsi" w:hAnsiTheme="minorHAnsi"/>
        </w:rPr>
      </w:pPr>
    </w:p>
    <w:p w14:paraId="4CC2F9D5" w14:textId="6EF74202" w:rsidR="00507877" w:rsidRDefault="00507877" w:rsidP="00045E68">
      <w:pPr>
        <w:pStyle w:val="a0"/>
        <w:adjustRightInd/>
        <w:snapToGrid/>
        <w:spacing w:line="438" w:lineRule="exact"/>
        <w:ind w:firstLineChars="0" w:firstLine="0"/>
        <w:rPr>
          <w:rFonts w:asciiTheme="minorHAnsi" w:eastAsiaTheme="minorHAnsi" w:hAnsiTheme="minorHAnsi"/>
        </w:rPr>
      </w:pPr>
    </w:p>
    <w:p w14:paraId="1EAC3A91" w14:textId="504F9F9F" w:rsidR="00507877" w:rsidRDefault="00507877" w:rsidP="00045E68">
      <w:pPr>
        <w:pStyle w:val="a0"/>
        <w:adjustRightInd/>
        <w:snapToGrid/>
        <w:spacing w:line="438" w:lineRule="exact"/>
        <w:ind w:firstLineChars="0" w:firstLine="0"/>
        <w:rPr>
          <w:rFonts w:asciiTheme="minorHAnsi" w:eastAsiaTheme="minorHAnsi" w:hAnsiTheme="minorHAnsi"/>
        </w:rPr>
      </w:pPr>
    </w:p>
    <w:p w14:paraId="19AB7387" w14:textId="617BB092" w:rsidR="00507877" w:rsidRDefault="00507877" w:rsidP="00045E68">
      <w:pPr>
        <w:pStyle w:val="a0"/>
        <w:adjustRightInd/>
        <w:snapToGrid/>
        <w:spacing w:line="438" w:lineRule="exact"/>
        <w:ind w:firstLineChars="0" w:firstLine="0"/>
        <w:rPr>
          <w:rFonts w:asciiTheme="minorHAnsi" w:eastAsiaTheme="minorHAnsi" w:hAnsiTheme="minorHAnsi"/>
        </w:rPr>
      </w:pPr>
    </w:p>
    <w:p w14:paraId="6131C986" w14:textId="4E0CF684" w:rsidR="00507877" w:rsidRDefault="00507877" w:rsidP="00045E68">
      <w:pPr>
        <w:pStyle w:val="a0"/>
        <w:adjustRightInd/>
        <w:snapToGrid/>
        <w:spacing w:line="438" w:lineRule="exact"/>
        <w:ind w:firstLineChars="0" w:firstLine="0"/>
        <w:rPr>
          <w:rFonts w:asciiTheme="minorHAnsi" w:eastAsiaTheme="minorHAnsi" w:hAnsiTheme="minorHAnsi"/>
        </w:rPr>
      </w:pPr>
    </w:p>
    <w:p w14:paraId="625A01D0" w14:textId="32047CED" w:rsidR="00507877" w:rsidRDefault="00507877" w:rsidP="00045E68">
      <w:pPr>
        <w:pStyle w:val="a0"/>
        <w:adjustRightInd/>
        <w:snapToGrid/>
        <w:spacing w:line="438" w:lineRule="exact"/>
        <w:ind w:firstLineChars="0" w:firstLine="0"/>
        <w:rPr>
          <w:rFonts w:asciiTheme="minorHAnsi" w:eastAsiaTheme="minorHAnsi" w:hAnsiTheme="minorHAnsi"/>
        </w:rPr>
      </w:pPr>
    </w:p>
    <w:p w14:paraId="71396D4E" w14:textId="4323480A" w:rsidR="00507877" w:rsidRDefault="00507877" w:rsidP="00045E68">
      <w:pPr>
        <w:pStyle w:val="a0"/>
        <w:adjustRightInd/>
        <w:snapToGrid/>
        <w:spacing w:line="438" w:lineRule="exact"/>
        <w:ind w:firstLineChars="0" w:firstLine="0"/>
        <w:rPr>
          <w:rFonts w:asciiTheme="minorHAnsi" w:eastAsiaTheme="minorHAnsi" w:hAnsiTheme="minorHAnsi"/>
        </w:rPr>
      </w:pPr>
    </w:p>
    <w:p w14:paraId="3B8F8777" w14:textId="0C4CC649" w:rsidR="00507877" w:rsidRDefault="00507877" w:rsidP="00045E68">
      <w:pPr>
        <w:pStyle w:val="a0"/>
        <w:adjustRightInd/>
        <w:snapToGrid/>
        <w:spacing w:line="438" w:lineRule="exact"/>
        <w:ind w:firstLineChars="0" w:firstLine="0"/>
        <w:rPr>
          <w:rFonts w:asciiTheme="minorHAnsi" w:eastAsiaTheme="minorHAnsi" w:hAnsiTheme="minorHAnsi"/>
        </w:rPr>
      </w:pPr>
    </w:p>
    <w:p w14:paraId="785FA121" w14:textId="07B55B30" w:rsidR="00507877" w:rsidRDefault="00507877" w:rsidP="00045E68">
      <w:pPr>
        <w:pStyle w:val="a0"/>
        <w:adjustRightInd/>
        <w:snapToGrid/>
        <w:spacing w:line="438" w:lineRule="exact"/>
        <w:ind w:firstLineChars="0" w:firstLine="0"/>
        <w:rPr>
          <w:rFonts w:asciiTheme="minorHAnsi" w:eastAsiaTheme="minorHAnsi" w:hAnsiTheme="minorHAnsi"/>
        </w:rPr>
      </w:pPr>
    </w:p>
    <w:p w14:paraId="5377FF00" w14:textId="3D7E968A" w:rsidR="00507877" w:rsidRDefault="00507877" w:rsidP="00045E68">
      <w:pPr>
        <w:pStyle w:val="a0"/>
        <w:adjustRightInd/>
        <w:snapToGrid/>
        <w:spacing w:line="438" w:lineRule="exact"/>
        <w:ind w:firstLineChars="0" w:firstLine="0"/>
        <w:rPr>
          <w:rFonts w:asciiTheme="minorHAnsi" w:eastAsiaTheme="minorHAnsi" w:hAnsiTheme="minorHAnsi"/>
        </w:rPr>
      </w:pPr>
    </w:p>
    <w:p w14:paraId="3C62096B" w14:textId="18102D2F" w:rsidR="00507877" w:rsidRDefault="00507877" w:rsidP="00045E68">
      <w:pPr>
        <w:pStyle w:val="a0"/>
        <w:adjustRightInd/>
        <w:snapToGrid/>
        <w:spacing w:line="438" w:lineRule="exact"/>
        <w:ind w:firstLineChars="0" w:firstLine="0"/>
        <w:rPr>
          <w:rFonts w:asciiTheme="minorHAnsi" w:eastAsiaTheme="minorHAnsi" w:hAnsiTheme="minorHAnsi"/>
        </w:rPr>
      </w:pPr>
    </w:p>
    <w:p w14:paraId="3FA21959" w14:textId="48B34ACA" w:rsidR="00507877" w:rsidRDefault="00507877" w:rsidP="00045E68">
      <w:pPr>
        <w:pStyle w:val="a0"/>
        <w:adjustRightInd/>
        <w:snapToGrid/>
        <w:spacing w:line="438" w:lineRule="exact"/>
        <w:ind w:firstLineChars="0" w:firstLine="0"/>
        <w:rPr>
          <w:rFonts w:asciiTheme="minorHAnsi" w:eastAsiaTheme="minorHAnsi" w:hAnsiTheme="minorHAnsi"/>
        </w:rPr>
      </w:pPr>
    </w:p>
    <w:p w14:paraId="6D3C8F16" w14:textId="37FCE8B9" w:rsidR="0037277B" w:rsidRPr="008E1C36" w:rsidRDefault="0037277B" w:rsidP="00045E68">
      <w:pPr>
        <w:pStyle w:val="af0"/>
        <w:adjustRightInd/>
        <w:snapToGrid/>
        <w:spacing w:line="438" w:lineRule="exact"/>
        <w:jc w:val="both"/>
        <w:rPr>
          <w:rFonts w:asciiTheme="minorHAnsi" w:eastAsiaTheme="minorHAnsi" w:hAnsiTheme="minorHAnsi"/>
        </w:rPr>
      </w:pPr>
    </w:p>
    <w:tbl>
      <w:tblPr>
        <w:tblStyle w:val="a9"/>
        <w:tblW w:w="9039" w:type="dxa"/>
        <w:jc w:val="center"/>
        <w:tblLook w:val="04A0" w:firstRow="1" w:lastRow="0" w:firstColumn="1" w:lastColumn="0" w:noHBand="0" w:noVBand="1"/>
      </w:tblPr>
      <w:tblGrid>
        <w:gridCol w:w="2551"/>
        <w:gridCol w:w="6488"/>
      </w:tblGrid>
      <w:tr w:rsidR="0037277B" w:rsidRPr="008E1C36" w14:paraId="3103D178" w14:textId="77777777" w:rsidTr="00507877">
        <w:trPr>
          <w:jc w:val="center"/>
        </w:trPr>
        <w:tc>
          <w:tcPr>
            <w:tcW w:w="2551" w:type="dxa"/>
            <w:shd w:val="clear" w:color="auto" w:fill="C5E0B3" w:themeFill="accent6" w:themeFillTint="66"/>
          </w:tcPr>
          <w:p w14:paraId="474A24BF"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施設・実施期間・対象者</w:t>
            </w:r>
          </w:p>
        </w:tc>
        <w:tc>
          <w:tcPr>
            <w:tcW w:w="6488" w:type="dxa"/>
            <w:shd w:val="clear" w:color="auto" w:fill="C5E0B3" w:themeFill="accent6" w:themeFillTint="66"/>
          </w:tcPr>
          <w:p w14:paraId="027080A4"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結果の概要（職員のコメント）</w:t>
            </w:r>
          </w:p>
        </w:tc>
      </w:tr>
      <w:tr w:rsidR="0037277B" w:rsidRPr="008E1C36" w14:paraId="53D9655B" w14:textId="77777777" w:rsidTr="00507877">
        <w:trPr>
          <w:trHeight w:val="4762"/>
          <w:jc w:val="center"/>
        </w:trPr>
        <w:tc>
          <w:tcPr>
            <w:tcW w:w="2551" w:type="dxa"/>
          </w:tcPr>
          <w:p w14:paraId="4944EB62"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lastRenderedPageBreak/>
              <w:t>さわやか苑</w:t>
            </w:r>
          </w:p>
          <w:p w14:paraId="729B5FD9"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・実施期間：約20日間</w:t>
            </w:r>
          </w:p>
          <w:p w14:paraId="452F136E" w14:textId="4A9C8B5E" w:rsidR="0037277B" w:rsidRPr="008E1C36"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・対象者：2名（要介護5）</w:t>
            </w:r>
          </w:p>
          <w:p w14:paraId="0FDE711B" w14:textId="4DB90BB5" w:rsidR="0037277B" w:rsidRPr="008E1C36"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※実験作業の一部を看護学生が実施</w:t>
            </w:r>
          </w:p>
        </w:tc>
        <w:tc>
          <w:tcPr>
            <w:tcW w:w="6488" w:type="dxa"/>
          </w:tcPr>
          <w:p w14:paraId="63A5C491" w14:textId="4F02EC9B"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利用開始当初は通知がされないことや、誤報が頻発することがあったが、徐々にそのようなケースは減り、実際に、通知をもとに排泄介助を実施し、漏れに至ることは無くなった。</w:t>
            </w:r>
          </w:p>
          <w:p w14:paraId="6972CB82" w14:textId="3E3BC595"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通知が無い場合はおむつ交換の必要が無いため、従来の定時交換に比べて、不要なおむつ交換は削減される。</w:t>
            </w:r>
          </w:p>
          <w:p w14:paraId="73F63C73" w14:textId="1617C5B7"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適時のおむつ交換により、漏れが防止されると、パッドのサイズを見直すことができるため、費用の削減につながることが期待できる。</w:t>
            </w:r>
          </w:p>
          <w:p w14:paraId="4879FC24" w14:textId="0111E8B2"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漏れが防止できることにより、介護者の業務負担が減るとともに、他の被介護者に目を向ける時間が増えるため、転倒などの事故が起きるリスクを抑制することが出来ると考えられる。</w:t>
            </w:r>
          </w:p>
          <w:p w14:paraId="0ACACE5E" w14:textId="2718B661"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就寝時に排泄に伴う不快感があると眠れない被介護者もおり、夜間帯でも適時におむつ交換ができると、睡眠環境が改善することが期待できる。</w:t>
            </w:r>
          </w:p>
          <w:p w14:paraId="215BA519" w14:textId="7A19662D"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頻尿の場合、その都度通知がされたり、少量の尿に反応して通知されたりすると、他の業務に支障が生じ得る。便と尿の区別や排泄量、排泄の種類まで特定して通知がされると利便性がさらに向上すると考えられる。</w:t>
            </w:r>
          </w:p>
        </w:tc>
      </w:tr>
      <w:tr w:rsidR="0037277B" w:rsidRPr="008E1C36" w14:paraId="586104E9" w14:textId="77777777" w:rsidTr="00507877">
        <w:trPr>
          <w:trHeight w:val="4535"/>
          <w:jc w:val="center"/>
        </w:trPr>
        <w:tc>
          <w:tcPr>
            <w:tcW w:w="2551" w:type="dxa"/>
          </w:tcPr>
          <w:p w14:paraId="32B36C85"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船橋笑寿苑</w:t>
            </w:r>
          </w:p>
          <w:p w14:paraId="5FB2769C"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・実施期間：約1か月</w:t>
            </w:r>
          </w:p>
          <w:p w14:paraId="61386A42" w14:textId="29C0ACD0" w:rsidR="0037277B" w:rsidRPr="008E1C36"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・対象者：</w:t>
            </w:r>
            <w:r w:rsidRPr="008E1C36">
              <w:rPr>
                <w:rFonts w:asciiTheme="minorHAnsi" w:eastAsiaTheme="minorHAnsi" w:hAnsiTheme="minorHAnsi"/>
                <w:sz w:val="20"/>
              </w:rPr>
              <w:t>1</w:t>
            </w:r>
            <w:r w:rsidRPr="008E1C36">
              <w:rPr>
                <w:rFonts w:asciiTheme="minorHAnsi" w:eastAsiaTheme="minorHAnsi" w:hAnsiTheme="minorHAnsi" w:hint="eastAsia"/>
                <w:sz w:val="20"/>
              </w:rPr>
              <w:t>名（要介護5）</w:t>
            </w:r>
          </w:p>
        </w:tc>
        <w:tc>
          <w:tcPr>
            <w:tcW w:w="6488" w:type="dxa"/>
          </w:tcPr>
          <w:p w14:paraId="4C51504D" w14:textId="5C7D30B6"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通知がされず排泄があったケースやその逆もあり、精度に課題が見られた。</w:t>
            </w:r>
          </w:p>
          <w:p w14:paraId="66826A25" w14:textId="61073FA7"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通知に伴う排泄状況の確認・記録をPC上で行う必要があるが、PCの操作に慣れていない職員が多数おり、作業負荷が大きい。本実証の期間（1か月）では、ソフトを使いこなすまでに至らなかった。</w:t>
            </w:r>
          </w:p>
          <w:p w14:paraId="342EF4EB" w14:textId="6E21C2D5"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仮に通知の精度が向上すると、寝たきりの被介護者だけでなく、認知症等により尿意・便意を感じにくい方に対しても本機器が適用できると良い。</w:t>
            </w:r>
          </w:p>
          <w:p w14:paraId="0876AF4B" w14:textId="203C4511"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車いすを利用する被介護者に対しても本機器が適用で</w:t>
            </w:r>
            <w:r w:rsidR="0037277B" w:rsidRPr="008E1C36">
              <w:rPr>
                <w:rFonts w:asciiTheme="minorHAnsi" w:eastAsiaTheme="minorHAnsi" w:hAnsiTheme="minorHAnsi" w:hint="eastAsia"/>
                <w:sz w:val="20"/>
              </w:rPr>
              <w:lastRenderedPageBreak/>
              <w:t>きると良い。車いす利用時は公衆の場であることが多いため、漏れが生じると本人の精神的な負荷も大きく、就寝時に比べて不快感の感じ方も強いと想定される。</w:t>
            </w:r>
          </w:p>
          <w:p w14:paraId="4C2F9481" w14:textId="43324F01"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便漏れの対応に追われると、その間、他の被介護者に目が行き届かなくなり、転倒などの事故への対応が遅れてしまうリスクが生じる。便漏れの防止には、介護者の業務負担軽減以外にも、そのようなリスクを低減する効果も期待できる。</w:t>
            </w:r>
          </w:p>
        </w:tc>
      </w:tr>
      <w:tr w:rsidR="0037277B" w:rsidRPr="008E1C36" w14:paraId="72AAC67C" w14:textId="77777777" w:rsidTr="00507877">
        <w:trPr>
          <w:trHeight w:val="2438"/>
          <w:jc w:val="center"/>
        </w:trPr>
        <w:tc>
          <w:tcPr>
            <w:tcW w:w="2551" w:type="dxa"/>
          </w:tcPr>
          <w:p w14:paraId="396BB5CB"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lastRenderedPageBreak/>
              <w:t>みやぎ台南生苑</w:t>
            </w:r>
          </w:p>
          <w:p w14:paraId="66492318"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・実施期間：約1週間</w:t>
            </w:r>
          </w:p>
          <w:p w14:paraId="697ABA63" w14:textId="0791251B" w:rsidR="0037277B" w:rsidRPr="008E1C36"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・対象者：</w:t>
            </w:r>
            <w:r w:rsidRPr="008E1C36">
              <w:rPr>
                <w:rFonts w:asciiTheme="minorHAnsi" w:eastAsiaTheme="minorHAnsi" w:hAnsiTheme="minorHAnsi"/>
                <w:sz w:val="20"/>
              </w:rPr>
              <w:t>1</w:t>
            </w:r>
            <w:r w:rsidRPr="008E1C36">
              <w:rPr>
                <w:rFonts w:asciiTheme="minorHAnsi" w:eastAsiaTheme="minorHAnsi" w:hAnsiTheme="minorHAnsi" w:hint="eastAsia"/>
                <w:sz w:val="20"/>
              </w:rPr>
              <w:t>名（要介護5）</w:t>
            </w:r>
          </w:p>
        </w:tc>
        <w:tc>
          <w:tcPr>
            <w:tcW w:w="6488" w:type="dxa"/>
          </w:tcPr>
          <w:p w14:paraId="244D4E52" w14:textId="1ED448F4"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通知がされない期間が続くなど、精度に課題があり、現場での運用が難しい。</w:t>
            </w:r>
          </w:p>
          <w:p w14:paraId="44C257E9" w14:textId="50FF8E6F"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従来から独自のパターン表を運用しており、便漏れ等の発生は抑えられている。一方、パターン表の作成は複数の職員で連携して手作業で作成しており、一人のパターン表作成に1か月程度を要している。仮に、通知の精度向上やパターン表作成の自動化が図られると、職員の負荷が大幅に軽減される。</w:t>
            </w:r>
          </w:p>
          <w:p w14:paraId="6EB3615B" w14:textId="77081156"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仮に通知の精度が向上し、排泄後に放置してしまう時間が短縮されると、褥瘡の防止の効果が期待できる。</w:t>
            </w:r>
          </w:p>
        </w:tc>
      </w:tr>
      <w:tr w:rsidR="0037277B" w:rsidRPr="008E1C36" w14:paraId="5BA3C609" w14:textId="77777777" w:rsidTr="00507877">
        <w:trPr>
          <w:trHeight w:val="4479"/>
          <w:jc w:val="center"/>
        </w:trPr>
        <w:tc>
          <w:tcPr>
            <w:tcW w:w="2551" w:type="dxa"/>
          </w:tcPr>
          <w:p w14:paraId="7CD731D1"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ユアハウス弥生</w:t>
            </w:r>
          </w:p>
          <w:p w14:paraId="78EE759A"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・実施期間：約1か月</w:t>
            </w:r>
          </w:p>
          <w:p w14:paraId="0DAE78EC" w14:textId="7EED8403" w:rsidR="0037277B" w:rsidRPr="008E1C36"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・対象者：</w:t>
            </w:r>
            <w:r w:rsidRPr="008E1C36">
              <w:rPr>
                <w:rFonts w:asciiTheme="minorHAnsi" w:eastAsiaTheme="minorHAnsi" w:hAnsiTheme="minorHAnsi"/>
                <w:sz w:val="20"/>
              </w:rPr>
              <w:t>1</w:t>
            </w:r>
            <w:r w:rsidRPr="008E1C36">
              <w:rPr>
                <w:rFonts w:asciiTheme="minorHAnsi" w:eastAsiaTheme="minorHAnsi" w:hAnsiTheme="minorHAnsi" w:hint="eastAsia"/>
                <w:sz w:val="20"/>
              </w:rPr>
              <w:t>名（要介護5）</w:t>
            </w:r>
          </w:p>
        </w:tc>
        <w:tc>
          <w:tcPr>
            <w:tcW w:w="6488" w:type="dxa"/>
          </w:tcPr>
          <w:p w14:paraId="7961ADB4" w14:textId="6F22815D"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通知がされない期間が続くなど、精度に課題があり、現場での運用が難しい。また、通知があっても他の業務との兼ね合いで即時の確認・記録ができなかった。</w:t>
            </w:r>
          </w:p>
          <w:p w14:paraId="3351C688" w14:textId="19C9C6B2"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実際の業務上、他の業務との兼ね合いで即時に通知への対応ができない場合、放置していることが気になり職員の心理的な負担になる。</w:t>
            </w:r>
          </w:p>
          <w:p w14:paraId="633A17DC" w14:textId="6CD86285"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排泄があった旨の通知だけでなく、排泄の量や状態など漏れにつながる可能性等の判断を含めて通知されると利便性が高い。</w:t>
            </w:r>
          </w:p>
          <w:p w14:paraId="46B24590" w14:textId="44486993"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機械へ学習させるために、通知の都度排泄の状況を記</w:t>
            </w:r>
            <w:r w:rsidR="0037277B" w:rsidRPr="008E1C36">
              <w:rPr>
                <w:rFonts w:asciiTheme="minorHAnsi" w:eastAsiaTheme="minorHAnsi" w:hAnsiTheme="minorHAnsi" w:hint="eastAsia"/>
                <w:sz w:val="20"/>
              </w:rPr>
              <w:lastRenderedPageBreak/>
              <w:t>録する必要があり、運用上の負荷が大きい。</w:t>
            </w:r>
          </w:p>
          <w:p w14:paraId="40237BB5" w14:textId="2906FD8D"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正確に通知がされると、便失禁のリスクは低減されると感じる。便失禁の処理は、状態によっては30～40分程度を要することもあるため、その効果は大きい。</w:t>
            </w:r>
          </w:p>
          <w:p w14:paraId="2C4D92CA" w14:textId="0C39D933"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寝たきりの被介護者だけでなく、尿意・便意を感じにくい方に対しても本機器が適用できると良い。</w:t>
            </w:r>
          </w:p>
          <w:p w14:paraId="37052686" w14:textId="224E3E3D"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シーツ交換の際などに機器の存在が気になり業務の妨げになり得る。</w:t>
            </w:r>
          </w:p>
        </w:tc>
      </w:tr>
      <w:tr w:rsidR="0037277B" w:rsidRPr="008E1C36" w14:paraId="0981C9FF" w14:textId="77777777" w:rsidTr="00507877">
        <w:trPr>
          <w:trHeight w:val="3742"/>
          <w:jc w:val="center"/>
        </w:trPr>
        <w:tc>
          <w:tcPr>
            <w:tcW w:w="2551" w:type="dxa"/>
          </w:tcPr>
          <w:p w14:paraId="4363F262"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lastRenderedPageBreak/>
              <w:t>やさしい手</w:t>
            </w:r>
          </w:p>
          <w:p w14:paraId="63D289E0" w14:textId="77777777" w:rsidR="00507877"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・実施期間：約2か月</w:t>
            </w:r>
          </w:p>
          <w:p w14:paraId="4C229BF3" w14:textId="4C2FE0DE" w:rsidR="0037277B" w:rsidRPr="008E1C36" w:rsidRDefault="0037277B" w:rsidP="00045E68">
            <w:pPr>
              <w:pStyle w:val="a0"/>
              <w:adjustRightInd/>
              <w:snapToGrid/>
              <w:spacing w:line="438" w:lineRule="exact"/>
              <w:ind w:firstLineChars="0" w:firstLine="0"/>
              <w:rPr>
                <w:rFonts w:asciiTheme="minorHAnsi" w:eastAsiaTheme="minorHAnsi" w:hAnsiTheme="minorHAnsi"/>
                <w:sz w:val="20"/>
              </w:rPr>
            </w:pPr>
            <w:r w:rsidRPr="008E1C36">
              <w:rPr>
                <w:rFonts w:asciiTheme="minorHAnsi" w:eastAsiaTheme="minorHAnsi" w:hAnsiTheme="minorHAnsi" w:hint="eastAsia"/>
                <w:sz w:val="20"/>
              </w:rPr>
              <w:t>・対象者：2名（要介護5）</w:t>
            </w:r>
          </w:p>
        </w:tc>
        <w:tc>
          <w:tcPr>
            <w:tcW w:w="6488" w:type="dxa"/>
          </w:tcPr>
          <w:p w14:paraId="66C59224" w14:textId="1F003F6D"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通知がされず排泄があったケースやその逆もあり、精度に課題が見られた。</w:t>
            </w:r>
          </w:p>
          <w:p w14:paraId="44845940" w14:textId="678E0566"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通知があった際に、他業務との兼ね合いで排泄の確認が行えなかったり、夜間帯であるため排泄介助に入ることを控えたりしたケースがあり、通知後の確認状況の記録が行えなかった。</w:t>
            </w:r>
          </w:p>
          <w:p w14:paraId="2460D4DA" w14:textId="4E71FADD"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本実証での対象者は1日に2-3回の介助であり頻度が少ないため、もともと不要なおむつ交換が生じていない。</w:t>
            </w:r>
          </w:p>
          <w:p w14:paraId="31D2788D" w14:textId="05B1BDD7"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仮に精度が担保されたとしても、サ高住では介助の頻度が費用に反映されるため、全ての通知に対応することが困難。排泄の量や状態など、漏れにつながる可能性等の判断を含めて通知されると利便性が高い。</w:t>
            </w:r>
          </w:p>
          <w:p w14:paraId="72678C64" w14:textId="0ECC9482" w:rsidR="0037277B" w:rsidRPr="008E1C36" w:rsidRDefault="00507877" w:rsidP="00045E68">
            <w:pPr>
              <w:pStyle w:val="a0"/>
              <w:adjustRightInd/>
              <w:snapToGrid/>
              <w:spacing w:line="438" w:lineRule="exact"/>
              <w:ind w:firstLineChars="0" w:firstLine="0"/>
              <w:rPr>
                <w:rFonts w:asciiTheme="minorHAnsi" w:eastAsiaTheme="minorHAnsi" w:hAnsiTheme="minorHAnsi"/>
                <w:sz w:val="20"/>
              </w:rPr>
            </w:pPr>
            <w:r>
              <w:rPr>
                <w:rFonts w:asciiTheme="minorHAnsi" w:eastAsiaTheme="minorHAnsi" w:hAnsiTheme="minorHAnsi" w:hint="eastAsia"/>
                <w:sz w:val="20"/>
              </w:rPr>
              <w:t>・</w:t>
            </w:r>
            <w:r w:rsidR="0037277B" w:rsidRPr="008E1C36">
              <w:rPr>
                <w:rFonts w:asciiTheme="minorHAnsi" w:eastAsiaTheme="minorHAnsi" w:hAnsiTheme="minorHAnsi" w:hint="eastAsia"/>
                <w:sz w:val="20"/>
              </w:rPr>
              <w:t>サ高住では、利用者の生活にむやみに干渉しないことも重要であり、排泄を検知しピンポイントに介助に入ることが出来れば、被介護者側にとっても望ましい。</w:t>
            </w:r>
          </w:p>
        </w:tc>
      </w:tr>
    </w:tbl>
    <w:p w14:paraId="532F043E" w14:textId="41CA720B" w:rsidR="0037277B" w:rsidRDefault="00507877"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 xml:space="preserve">表 </w:t>
      </w:r>
      <w:r w:rsidRPr="008E1C36">
        <w:rPr>
          <w:rFonts w:asciiTheme="minorHAnsi" w:eastAsiaTheme="minorHAnsi" w:hAnsiTheme="minorHAnsi"/>
        </w:rPr>
        <w:fldChar w:fldCharType="begin"/>
      </w:r>
      <w:r w:rsidRPr="008E1C36">
        <w:rPr>
          <w:rFonts w:asciiTheme="minorHAnsi" w:eastAsiaTheme="minorHAnsi" w:hAnsiTheme="minorHAnsi"/>
        </w:rPr>
        <w:instrText xml:space="preserve"> </w:instrText>
      </w:r>
      <w:r w:rsidRPr="008E1C36">
        <w:rPr>
          <w:rFonts w:asciiTheme="minorHAnsi" w:eastAsiaTheme="minorHAnsi" w:hAnsiTheme="minorHAnsi" w:hint="eastAsia"/>
        </w:rPr>
        <w:instrText>SEQ 表 \* ARABIC</w:instrText>
      </w:r>
      <w:r w:rsidRPr="008E1C36">
        <w:rPr>
          <w:rFonts w:asciiTheme="minorHAnsi" w:eastAsiaTheme="minorHAnsi" w:hAnsiTheme="minorHAnsi"/>
        </w:rPr>
        <w:instrText xml:space="preserve"> </w:instrText>
      </w:r>
      <w:r w:rsidRPr="008E1C36">
        <w:rPr>
          <w:rFonts w:asciiTheme="minorHAnsi" w:eastAsiaTheme="minorHAnsi" w:hAnsiTheme="minorHAnsi"/>
        </w:rPr>
        <w:fldChar w:fldCharType="separate"/>
      </w:r>
      <w:r w:rsidRPr="008E1C36">
        <w:rPr>
          <w:rFonts w:asciiTheme="minorHAnsi" w:eastAsiaTheme="minorHAnsi" w:hAnsiTheme="minorHAnsi"/>
          <w:noProof/>
        </w:rPr>
        <w:t>1</w:t>
      </w:r>
      <w:r w:rsidRPr="008E1C36">
        <w:rPr>
          <w:rFonts w:asciiTheme="minorHAnsi" w:eastAsiaTheme="minorHAnsi" w:hAnsiTheme="minorHAnsi"/>
        </w:rPr>
        <w:fldChar w:fldCharType="end"/>
      </w:r>
      <w:r w:rsidRPr="008E1C36">
        <w:rPr>
          <w:rFonts w:asciiTheme="minorHAnsi" w:eastAsiaTheme="minorHAnsi" w:hAnsiTheme="minorHAnsi" w:hint="eastAsia"/>
        </w:rPr>
        <w:t xml:space="preserve">　ニーズ分析の調査対象及び実施スケジュール</w:t>
      </w:r>
    </w:p>
    <w:p w14:paraId="199C3315" w14:textId="77777777" w:rsidR="00507877" w:rsidRDefault="00507877" w:rsidP="00045E68">
      <w:pPr>
        <w:spacing w:line="438" w:lineRule="exact"/>
        <w:rPr>
          <w:rFonts w:eastAsiaTheme="minorHAnsi"/>
        </w:rPr>
      </w:pPr>
      <w:r>
        <w:rPr>
          <w:rFonts w:eastAsiaTheme="minorHAnsi" w:hint="eastAsia"/>
        </w:rPr>
        <w:t>2</w:t>
      </w:r>
      <w:r>
        <w:rPr>
          <w:rFonts w:eastAsiaTheme="minorHAnsi"/>
        </w:rPr>
        <w:t>.7.5</w:t>
      </w:r>
      <w:r>
        <w:rPr>
          <w:rFonts w:eastAsiaTheme="minorHAnsi" w:hint="eastAsia"/>
        </w:rPr>
        <w:t xml:space="preserve">　</w:t>
      </w:r>
      <w:r w:rsidR="0037277B" w:rsidRPr="008E1C36">
        <w:rPr>
          <w:rFonts w:eastAsiaTheme="minorHAnsi" w:hint="eastAsia"/>
        </w:rPr>
        <w:t>シミュレーション2について</w:t>
      </w:r>
    </w:p>
    <w:p w14:paraId="6CF52FDC" w14:textId="77777777" w:rsidR="00507877" w:rsidRDefault="0037277B" w:rsidP="00045E68">
      <w:pPr>
        <w:spacing w:line="438" w:lineRule="exact"/>
        <w:rPr>
          <w:rFonts w:eastAsiaTheme="minorHAnsi"/>
          <w:lang w:val="x-none"/>
        </w:rPr>
      </w:pPr>
      <w:r w:rsidRPr="008E1C36">
        <w:rPr>
          <w:rFonts w:eastAsiaTheme="minorHAnsi" w:hint="eastAsia"/>
          <w:lang w:val="x-none"/>
        </w:rPr>
        <w:t>シミュレーション2は、シミュレーション1で収集したデータを基に作成した当該被介護者に係る排泄パターン表を使って排泄介助を行うものである。シミュレーション1において、機器が正確に排泄の状況を検知しきれなかったこと</w:t>
      </w:r>
      <w:r w:rsidRPr="008E1C36">
        <w:rPr>
          <w:rFonts w:eastAsiaTheme="minorHAnsi" w:hint="eastAsia"/>
          <w:lang w:val="x-none"/>
        </w:rPr>
        <w:lastRenderedPageBreak/>
        <w:t>や、現場のオペレーション上、機器に十分なインプットを与えられなかったこともあり、実証に耐えられるパターン表の作成が困難であった。</w:t>
      </w:r>
    </w:p>
    <w:p w14:paraId="40073598" w14:textId="77777777" w:rsidR="00507877" w:rsidRDefault="0037277B" w:rsidP="00045E68">
      <w:pPr>
        <w:spacing w:line="438" w:lineRule="exact"/>
        <w:rPr>
          <w:rFonts w:eastAsiaTheme="minorHAnsi"/>
          <w:lang w:val="x-none"/>
        </w:rPr>
      </w:pPr>
      <w:r w:rsidRPr="008E1C36">
        <w:rPr>
          <w:rFonts w:eastAsiaTheme="minorHAnsi" w:hint="eastAsia"/>
          <w:lang w:val="x-none"/>
        </w:rPr>
        <w:t>本事業のスケジュールに鑑み、シミュレーション1の実施を延長することが難しく、また、不正確なパターン表を導入すると現場に混乱を来すことも懸念されたため、本実証においては、シミュレーション2の作業を割愛することとした。</w:t>
      </w:r>
    </w:p>
    <w:p w14:paraId="4AA2240C" w14:textId="77777777" w:rsidR="00507877" w:rsidRDefault="0037277B" w:rsidP="00045E68">
      <w:pPr>
        <w:spacing w:line="438" w:lineRule="exact"/>
        <w:rPr>
          <w:rFonts w:eastAsiaTheme="minorHAnsi"/>
          <w:lang w:val="x-none"/>
        </w:rPr>
      </w:pPr>
      <w:r w:rsidRPr="008E1C36">
        <w:rPr>
          <w:rFonts w:eastAsiaTheme="minorHAnsi" w:hint="eastAsia"/>
          <w:lang w:val="x-none"/>
        </w:rPr>
        <w:t>なお、本事業の結果を基に再検討した結果、機器が被介護者のにおいを学習し、検知の精度が向上するまでに、少なくとも1-2か月間のデータを収集する必要であり、また、パターン表を作成するに当たっても同程度のデータ量が必要と考えられる。また、パターン表の作成に必要となるデータを収集するためには、当初想定した実証の手順通り、通知の度に可能な限り早いタイミングで排泄の状況をチェックして機器にインプットする必要があると考えられる。ただし、本事業の実証を通じて、現場のオペレーションに鑑みると、そのような作業を現場職員に行っていただくことが難しいことが判明したため、今後、現場のオペレーションと機器側が必要とする記録内容を踏まえたデータ収集の方法を検討する必要がある。</w:t>
      </w:r>
    </w:p>
    <w:p w14:paraId="6223CE95" w14:textId="77777777" w:rsidR="00507877" w:rsidRDefault="0037277B" w:rsidP="00045E68">
      <w:pPr>
        <w:spacing w:line="438" w:lineRule="exact"/>
        <w:rPr>
          <w:rFonts w:eastAsiaTheme="minorHAnsi"/>
          <w:lang w:val="x-none"/>
        </w:rPr>
      </w:pPr>
      <w:r w:rsidRPr="008E1C36">
        <w:rPr>
          <w:rFonts w:eastAsiaTheme="minorHAnsi" w:hint="eastAsia"/>
          <w:lang w:val="x-none"/>
        </w:rPr>
        <w:t>本事業においては、介護施設へのヒアリングを通じて排泄介助の実態及び業務上の課題やニーズを抽出した上で、実際に提案機器を現場で使用してもらい、介護現場の排泄介助にどのような変化をもたらすか、現場での利用に当たってどのような課題が生じ得るか、等に関するシミュレーションを実施した。</w:t>
      </w:r>
    </w:p>
    <w:p w14:paraId="049620D5" w14:textId="77777777" w:rsidR="00507877" w:rsidRDefault="0037277B" w:rsidP="00045E68">
      <w:pPr>
        <w:spacing w:line="438" w:lineRule="exact"/>
        <w:rPr>
          <w:rFonts w:eastAsiaTheme="minorHAnsi"/>
          <w:lang w:val="x-none"/>
        </w:rPr>
      </w:pPr>
      <w:r w:rsidRPr="008E1C36">
        <w:rPr>
          <w:rFonts w:eastAsiaTheme="minorHAnsi" w:hint="eastAsia"/>
          <w:lang w:val="x-none"/>
        </w:rPr>
        <w:t>シミュレーションに関しては、事業開始当初は、排泄検知機能とパターン表作成機能のそれぞれについて実施することを想定したが、前章に記載の通り、排泄検知機能のシミュレーション時に十分なデータを収集することができなかったため、排泄パターン表の作成並びにパターン表の活用に係るシミュレーションが実施できなかった。この点については、データ収集がうまく進められなかった原因を前章においても整理したところである。</w:t>
      </w:r>
    </w:p>
    <w:p w14:paraId="6DF040AA" w14:textId="5FA62995" w:rsidR="0037277B" w:rsidRPr="008E1C36" w:rsidRDefault="0037277B" w:rsidP="00045E68">
      <w:pPr>
        <w:spacing w:line="438" w:lineRule="exact"/>
        <w:rPr>
          <w:rFonts w:eastAsiaTheme="minorHAnsi"/>
          <w:lang w:val="x-none"/>
        </w:rPr>
      </w:pPr>
      <w:r w:rsidRPr="008E1C36">
        <w:rPr>
          <w:rFonts w:eastAsiaTheme="minorHAnsi" w:hint="eastAsia"/>
          <w:lang w:val="x-none"/>
        </w:rPr>
        <w:t>一方、本事業では複数のサービス形態の介護施設を対象として実施したこともあり、ニーズ調査及びシミュレーションにおいて、サービス形態ごとのニーズや提案機器を導入する際の課題を明らかにすることができた点は成果として挙げられる。</w:t>
      </w:r>
    </w:p>
    <w:p w14:paraId="34EDA462"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lang w:val="x-none" w:eastAsia="x-none"/>
        </w:rPr>
      </w:pPr>
    </w:p>
    <w:p w14:paraId="1BC8095D"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lang w:val="x-none" w:eastAsia="x-none"/>
        </w:rPr>
      </w:pPr>
    </w:p>
    <w:p w14:paraId="641BEC61"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lang w:val="x-none" w:eastAsia="x-none"/>
        </w:rPr>
      </w:pPr>
      <w:r w:rsidRPr="008E1C36">
        <w:rPr>
          <w:rFonts w:asciiTheme="minorHAnsi" w:eastAsiaTheme="minorHAnsi" w:hAnsiTheme="minorHAnsi"/>
          <w:noProof/>
        </w:rPr>
        <w:drawing>
          <wp:inline distT="0" distB="0" distL="0" distR="0" wp14:anchorId="3BB422A5" wp14:editId="08A1EEFC">
            <wp:extent cx="5400675" cy="3326816"/>
            <wp:effectExtent l="0" t="0" r="0" b="698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675" cy="3326816"/>
                    </a:xfrm>
                    <a:prstGeom prst="rect">
                      <a:avLst/>
                    </a:prstGeom>
                    <a:noFill/>
                    <a:ln>
                      <a:noFill/>
                    </a:ln>
                  </pic:spPr>
                </pic:pic>
              </a:graphicData>
            </a:graphic>
          </wp:inline>
        </w:drawing>
      </w:r>
    </w:p>
    <w:p w14:paraId="00B2DE2A" w14:textId="7FBA8AB9" w:rsidR="00507877"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図</w:t>
      </w:r>
      <w:r w:rsidRPr="008E1C36">
        <w:rPr>
          <w:rFonts w:asciiTheme="minorHAnsi" w:eastAsiaTheme="minorHAnsi" w:hAnsiTheme="minorHAnsi"/>
        </w:rPr>
        <w:t xml:space="preserve"> </w:t>
      </w:r>
      <w:r w:rsidRPr="008E1C36">
        <w:rPr>
          <w:rFonts w:asciiTheme="minorHAnsi" w:eastAsiaTheme="minorHAnsi" w:hAnsiTheme="minorHAnsi"/>
        </w:rPr>
        <w:fldChar w:fldCharType="begin"/>
      </w:r>
      <w:r w:rsidRPr="008E1C36">
        <w:rPr>
          <w:rFonts w:asciiTheme="minorHAnsi" w:eastAsiaTheme="minorHAnsi" w:hAnsiTheme="minorHAnsi"/>
        </w:rPr>
        <w:instrText xml:space="preserve"> SEQ </w:instrText>
      </w:r>
      <w:r w:rsidRPr="008E1C36">
        <w:rPr>
          <w:rFonts w:asciiTheme="minorHAnsi" w:eastAsiaTheme="minorHAnsi" w:hAnsiTheme="minorHAnsi" w:hint="eastAsia"/>
        </w:rPr>
        <w:instrText>図</w:instrText>
      </w:r>
      <w:r w:rsidRPr="008E1C36">
        <w:rPr>
          <w:rFonts w:asciiTheme="minorHAnsi" w:eastAsiaTheme="minorHAnsi" w:hAnsiTheme="minorHAnsi"/>
        </w:rPr>
        <w:instrText xml:space="preserve"> \* ARABIC </w:instrText>
      </w:r>
      <w:r w:rsidRPr="008E1C36">
        <w:rPr>
          <w:rFonts w:asciiTheme="minorHAnsi" w:eastAsiaTheme="minorHAnsi" w:hAnsiTheme="minorHAnsi"/>
        </w:rPr>
        <w:fldChar w:fldCharType="separate"/>
      </w:r>
      <w:r w:rsidR="009B3EA0" w:rsidRPr="008E1C36">
        <w:rPr>
          <w:rFonts w:asciiTheme="minorHAnsi" w:eastAsiaTheme="minorHAnsi" w:hAnsiTheme="minorHAnsi"/>
          <w:noProof/>
        </w:rPr>
        <w:t>5</w:t>
      </w:r>
      <w:r w:rsidRPr="008E1C36">
        <w:rPr>
          <w:rFonts w:asciiTheme="minorHAnsi" w:eastAsiaTheme="minorHAnsi" w:hAnsiTheme="minorHAnsi"/>
        </w:rPr>
        <w:fldChar w:fldCharType="end"/>
      </w:r>
      <w:r w:rsidRPr="008E1C36">
        <w:rPr>
          <w:rFonts w:asciiTheme="minorHAnsi" w:eastAsiaTheme="minorHAnsi" w:hAnsiTheme="minorHAnsi" w:hint="eastAsia"/>
        </w:rPr>
        <w:t xml:space="preserve">　事業開始当初に想定した実施内容</w:t>
      </w:r>
    </w:p>
    <w:p w14:paraId="25F9F795" w14:textId="77777777" w:rsidR="00507877" w:rsidRDefault="00507877" w:rsidP="00045E68">
      <w:pPr>
        <w:spacing w:line="438" w:lineRule="exact"/>
        <w:rPr>
          <w:rFonts w:eastAsiaTheme="minorHAnsi"/>
        </w:rPr>
      </w:pPr>
      <w:r>
        <w:rPr>
          <w:rFonts w:eastAsiaTheme="minorHAnsi" w:hint="eastAsia"/>
        </w:rPr>
        <w:t>2</w:t>
      </w:r>
      <w:r>
        <w:rPr>
          <w:rFonts w:eastAsiaTheme="minorHAnsi"/>
        </w:rPr>
        <w:t>.7.5</w:t>
      </w:r>
      <w:r>
        <w:rPr>
          <w:rFonts w:eastAsiaTheme="minorHAnsi" w:hint="eastAsia"/>
        </w:rPr>
        <w:t xml:space="preserve">　</w:t>
      </w:r>
      <w:r w:rsidR="0037277B" w:rsidRPr="008E1C36">
        <w:rPr>
          <w:rFonts w:eastAsiaTheme="minorHAnsi" w:hint="eastAsia"/>
        </w:rPr>
        <w:t>工夫した点</w:t>
      </w:r>
    </w:p>
    <w:p w14:paraId="761A0733" w14:textId="019BD664" w:rsidR="0037277B" w:rsidRDefault="0037277B" w:rsidP="00045E68">
      <w:pPr>
        <w:spacing w:line="438" w:lineRule="exact"/>
        <w:rPr>
          <w:rFonts w:eastAsiaTheme="minorHAnsi"/>
          <w:lang w:val="x-none"/>
        </w:rPr>
      </w:pPr>
      <w:r w:rsidRPr="008E1C36">
        <w:rPr>
          <w:rFonts w:eastAsiaTheme="minorHAnsi" w:hint="eastAsia"/>
          <w:lang w:val="x-none"/>
        </w:rPr>
        <w:t>介護現場の実態に即したニーズ・シーズマッチングの検証を行う観点から、複数のサービス形態の施設においてニーズ把握及び実証を実施した（特別養護老人ホーム（多床型、ユニット型）、小規模多機能型居宅介護、サービス付き高齢者向け住宅）。その結果、サービス形態の違いやオペレーションの違いによって異なるニーズや機器導入の際の課題等が明らかとなった。</w:t>
      </w:r>
    </w:p>
    <w:p w14:paraId="527C63D6" w14:textId="090EFAB7" w:rsidR="00507877" w:rsidRDefault="00507877" w:rsidP="00045E68">
      <w:pPr>
        <w:spacing w:line="438" w:lineRule="exact"/>
        <w:rPr>
          <w:rFonts w:eastAsiaTheme="minorHAnsi"/>
        </w:rPr>
      </w:pPr>
    </w:p>
    <w:p w14:paraId="1EB4E1A0" w14:textId="1C4071DF" w:rsidR="00507877" w:rsidRDefault="00507877" w:rsidP="00045E68">
      <w:pPr>
        <w:spacing w:line="438" w:lineRule="exact"/>
        <w:rPr>
          <w:rFonts w:eastAsiaTheme="minorHAnsi"/>
        </w:rPr>
      </w:pPr>
    </w:p>
    <w:p w14:paraId="71540CE3" w14:textId="77777777" w:rsidR="00507877" w:rsidRDefault="00507877" w:rsidP="00045E68">
      <w:pPr>
        <w:spacing w:line="438" w:lineRule="exact"/>
        <w:rPr>
          <w:rFonts w:eastAsiaTheme="minorHAnsi"/>
        </w:rPr>
      </w:pPr>
      <w:r>
        <w:rPr>
          <w:rFonts w:eastAsiaTheme="minorHAnsi" w:hint="eastAsia"/>
        </w:rPr>
        <w:t>2</w:t>
      </w:r>
      <w:r>
        <w:rPr>
          <w:rFonts w:eastAsiaTheme="minorHAnsi"/>
        </w:rPr>
        <w:t>.9.4</w:t>
      </w:r>
      <w:r>
        <w:rPr>
          <w:rFonts w:eastAsiaTheme="minorHAnsi" w:hint="eastAsia"/>
        </w:rPr>
        <w:t xml:space="preserve">　苦労した点</w:t>
      </w:r>
    </w:p>
    <w:p w14:paraId="55D3B8EA" w14:textId="77777777" w:rsidR="00507877" w:rsidRDefault="0037277B" w:rsidP="00045E68">
      <w:pPr>
        <w:spacing w:line="438" w:lineRule="exact"/>
        <w:rPr>
          <w:rFonts w:eastAsiaTheme="minorHAnsi"/>
          <w:lang w:val="x-none"/>
        </w:rPr>
      </w:pPr>
      <w:r w:rsidRPr="008E1C36">
        <w:rPr>
          <w:rFonts w:eastAsiaTheme="minorHAnsi" w:hint="eastAsia"/>
          <w:lang w:val="x-none"/>
        </w:rPr>
        <w:t>実証を行うにあたり、施設や被介護者の家族等の同意を得るために時間を要し、シミュレーションの期間が短くなった。</w:t>
      </w:r>
    </w:p>
    <w:p w14:paraId="63D4B041" w14:textId="77777777" w:rsidR="00507877" w:rsidRDefault="0037277B" w:rsidP="00045E68">
      <w:pPr>
        <w:spacing w:line="438" w:lineRule="exact"/>
        <w:rPr>
          <w:rFonts w:eastAsiaTheme="minorHAnsi"/>
          <w:lang w:val="x-none"/>
        </w:rPr>
      </w:pPr>
      <w:r w:rsidRPr="008E1C36">
        <w:rPr>
          <w:rFonts w:eastAsiaTheme="minorHAnsi" w:hint="eastAsia"/>
          <w:lang w:val="x-none"/>
        </w:rPr>
        <w:t>シミュレーション実施時に、現場の介護職員に適切に機器を使用してもらえず、想定した量のデータが得られなかった（原因として、使用方法に関する説明不足、現場のオペレーション上の問題、職員のITリテラシー等が考えられる）。</w:t>
      </w:r>
    </w:p>
    <w:p w14:paraId="1B975315" w14:textId="19259D39" w:rsidR="00507877" w:rsidRDefault="0037277B" w:rsidP="00045E68">
      <w:pPr>
        <w:spacing w:line="438" w:lineRule="exact"/>
        <w:rPr>
          <w:rFonts w:eastAsiaTheme="minorHAnsi"/>
          <w:lang w:val="x-none"/>
        </w:rPr>
      </w:pPr>
      <w:r w:rsidRPr="008E1C36">
        <w:rPr>
          <w:rFonts w:eastAsiaTheme="minorHAnsi" w:hint="eastAsia"/>
          <w:lang w:val="x-none"/>
        </w:rPr>
        <w:t>機器がにおいのパターンを学習する途上で、通知されないケースや誤報が生じ、現場の混乱につながったケースがあった。</w:t>
      </w:r>
    </w:p>
    <w:p w14:paraId="530D64DB" w14:textId="43E2F488" w:rsidR="00507877" w:rsidRDefault="00507877" w:rsidP="00045E68">
      <w:pPr>
        <w:spacing w:line="438" w:lineRule="exact"/>
        <w:rPr>
          <w:rFonts w:eastAsiaTheme="minorHAnsi"/>
          <w:lang w:val="x-none"/>
        </w:rPr>
      </w:pPr>
    </w:p>
    <w:p w14:paraId="431602A5" w14:textId="77777777" w:rsidR="00507877" w:rsidRDefault="00507877" w:rsidP="00045E68">
      <w:pPr>
        <w:spacing w:line="438" w:lineRule="exact"/>
        <w:rPr>
          <w:rFonts w:eastAsiaTheme="minorHAnsi"/>
          <w:lang w:val="x-none"/>
        </w:rPr>
      </w:pPr>
      <w:r>
        <w:rPr>
          <w:rFonts w:eastAsiaTheme="minorHAnsi" w:hint="eastAsia"/>
          <w:lang w:val="x-none"/>
        </w:rPr>
        <w:t>2</w:t>
      </w:r>
      <w:r>
        <w:rPr>
          <w:rFonts w:eastAsiaTheme="minorHAnsi"/>
          <w:lang w:val="x-none"/>
        </w:rPr>
        <w:t>.13.1</w:t>
      </w:r>
      <w:r>
        <w:rPr>
          <w:rFonts w:eastAsiaTheme="minorHAnsi" w:hint="eastAsia"/>
          <w:lang w:val="x-none"/>
        </w:rPr>
        <w:t xml:space="preserve">　反省点</w:t>
      </w:r>
    </w:p>
    <w:p w14:paraId="6B1D7EFF" w14:textId="77777777" w:rsidR="00507877" w:rsidRDefault="0037277B" w:rsidP="00045E68">
      <w:pPr>
        <w:spacing w:line="438" w:lineRule="exact"/>
        <w:rPr>
          <w:rFonts w:eastAsiaTheme="minorHAnsi"/>
          <w:lang w:val="x-none"/>
        </w:rPr>
      </w:pPr>
      <w:r w:rsidRPr="008E1C36">
        <w:rPr>
          <w:rFonts w:eastAsiaTheme="minorHAnsi" w:hint="eastAsia"/>
          <w:lang w:val="x-none"/>
        </w:rPr>
        <w:t>介護施設でのシミュレーション実施に対して関係者からの同意がよりスムーズに得られるよう、施設の介護者及び被介護者への負担増を極力抑えられるような実施内容の再検討や説明の仕方を工夫する必要があった。</w:t>
      </w:r>
    </w:p>
    <w:p w14:paraId="3A42E017" w14:textId="659DF259" w:rsidR="0037277B" w:rsidRDefault="0037277B" w:rsidP="00045E68">
      <w:pPr>
        <w:spacing w:line="438" w:lineRule="exact"/>
        <w:rPr>
          <w:rFonts w:eastAsiaTheme="minorHAnsi"/>
          <w:lang w:val="x-none"/>
        </w:rPr>
      </w:pPr>
      <w:r w:rsidRPr="008E1C36">
        <w:rPr>
          <w:rFonts w:eastAsiaTheme="minorHAnsi" w:hint="eastAsia"/>
          <w:lang w:val="x-none"/>
        </w:rPr>
        <w:t>使用機器の準備作業の遅延などにより、シミュレーション全体のスケジュールが遅延し、実施期間が短くなってしまったため、対象施設数の見直しや試験内容の再調整等の対応を迅速に行うべきであった。</w:t>
      </w:r>
    </w:p>
    <w:p w14:paraId="598AB174" w14:textId="38C68383" w:rsidR="00507877" w:rsidRDefault="00507877" w:rsidP="00045E68">
      <w:pPr>
        <w:spacing w:line="438" w:lineRule="exact"/>
        <w:rPr>
          <w:rFonts w:eastAsiaTheme="minorHAnsi"/>
          <w:lang w:val="x-none"/>
        </w:rPr>
      </w:pPr>
    </w:p>
    <w:p w14:paraId="32B0004C" w14:textId="250836EE" w:rsidR="00507877" w:rsidRDefault="00507877" w:rsidP="00045E68">
      <w:pPr>
        <w:spacing w:line="438" w:lineRule="exact"/>
        <w:rPr>
          <w:rFonts w:eastAsiaTheme="minorHAnsi"/>
          <w:lang w:val="x-none"/>
        </w:rPr>
      </w:pPr>
    </w:p>
    <w:p w14:paraId="241A05DC" w14:textId="77777777" w:rsidR="00507877" w:rsidRDefault="00507877" w:rsidP="00045E68">
      <w:pPr>
        <w:spacing w:line="438" w:lineRule="exact"/>
        <w:rPr>
          <w:rFonts w:eastAsiaTheme="minorHAnsi"/>
          <w:lang w:val="x-none"/>
        </w:rPr>
      </w:pPr>
      <w:r>
        <w:rPr>
          <w:rFonts w:eastAsiaTheme="minorHAnsi" w:hint="eastAsia"/>
          <w:lang w:val="x-none"/>
        </w:rPr>
        <w:lastRenderedPageBreak/>
        <w:t>2</w:t>
      </w:r>
      <w:r>
        <w:rPr>
          <w:rFonts w:eastAsiaTheme="minorHAnsi"/>
          <w:lang w:val="x-none"/>
        </w:rPr>
        <w:t>.13.2</w:t>
      </w:r>
      <w:r>
        <w:rPr>
          <w:rFonts w:eastAsiaTheme="minorHAnsi" w:hint="eastAsia"/>
          <w:lang w:val="x-none"/>
        </w:rPr>
        <w:t xml:space="preserve">　本事業から得られた知見</w:t>
      </w:r>
    </w:p>
    <w:p w14:paraId="42C2E3F9" w14:textId="77777777" w:rsidR="00507877" w:rsidRDefault="0037277B" w:rsidP="00045E68">
      <w:pPr>
        <w:spacing w:line="438" w:lineRule="exact"/>
        <w:rPr>
          <w:rFonts w:eastAsiaTheme="minorHAnsi"/>
          <w:lang w:val="x-none"/>
        </w:rPr>
      </w:pPr>
      <w:r w:rsidRPr="008E1C36">
        <w:rPr>
          <w:rFonts w:eastAsiaTheme="minorHAnsi" w:hint="eastAsia"/>
          <w:lang w:val="x-none"/>
        </w:rPr>
        <w:t>現場導入のメリットとして、排泄介助における業務負荷の軽減だけではなく、（漏れの防止等による）排泄介助の時間縮減によって、他の被介護者に目が行き届く時間が増えるなど、現場全体の見守りの質・安全性向上等の効果が得られる。</w:t>
      </w:r>
    </w:p>
    <w:p w14:paraId="3944A97F" w14:textId="77777777" w:rsidR="00507877" w:rsidRDefault="0037277B" w:rsidP="00045E68">
      <w:pPr>
        <w:spacing w:line="438" w:lineRule="exact"/>
        <w:rPr>
          <w:rFonts w:eastAsiaTheme="minorHAnsi"/>
          <w:lang w:val="x-none"/>
        </w:rPr>
      </w:pPr>
      <w:r w:rsidRPr="008E1C36">
        <w:rPr>
          <w:rFonts w:eastAsiaTheme="minorHAnsi" w:hint="eastAsia"/>
          <w:lang w:val="x-none"/>
        </w:rPr>
        <w:t>本機器の在り方として、単なる排泄センサーではなく、サービス形態や各現場の事情に合わせて、排泄ケアの適正化を行うサービスである必要がある。</w:t>
      </w:r>
    </w:p>
    <w:p w14:paraId="31E78F8B" w14:textId="1A273FA3" w:rsidR="0037277B" w:rsidRDefault="0037277B" w:rsidP="00045E68">
      <w:pPr>
        <w:spacing w:line="438" w:lineRule="exact"/>
        <w:rPr>
          <w:rFonts w:eastAsiaTheme="minorHAnsi"/>
          <w:lang w:val="x-none"/>
        </w:rPr>
      </w:pPr>
      <w:r w:rsidRPr="008E1C36">
        <w:rPr>
          <w:rFonts w:eastAsiaTheme="minorHAnsi" w:hint="eastAsia"/>
          <w:lang w:val="x-none"/>
        </w:rPr>
        <w:t>他のセンサーやケア記録の情報と合わせて、介護業務全体の適正化を図るための機器として発展させる必要がある。</w:t>
      </w:r>
    </w:p>
    <w:p w14:paraId="7D3C3AAF" w14:textId="0AA44496" w:rsidR="00507877" w:rsidRDefault="00507877" w:rsidP="00045E68">
      <w:pPr>
        <w:spacing w:line="438" w:lineRule="exact"/>
        <w:rPr>
          <w:rFonts w:eastAsiaTheme="minorHAnsi"/>
          <w:lang w:val="x-none"/>
        </w:rPr>
      </w:pPr>
    </w:p>
    <w:p w14:paraId="5AE7EF74" w14:textId="0EDA217E" w:rsidR="00507877" w:rsidRDefault="00507877" w:rsidP="00045E68">
      <w:pPr>
        <w:spacing w:line="438" w:lineRule="exact"/>
        <w:rPr>
          <w:rFonts w:eastAsiaTheme="minorHAnsi"/>
          <w:lang w:val="x-none"/>
        </w:rPr>
      </w:pPr>
    </w:p>
    <w:p w14:paraId="67B2BC13" w14:textId="77777777" w:rsidR="00042639" w:rsidRDefault="00507877" w:rsidP="00045E68">
      <w:pPr>
        <w:spacing w:line="438" w:lineRule="exact"/>
        <w:rPr>
          <w:rFonts w:eastAsiaTheme="minorHAnsi"/>
          <w:lang w:val="x-none"/>
        </w:rPr>
      </w:pPr>
      <w:r>
        <w:rPr>
          <w:rFonts w:eastAsiaTheme="minorHAnsi" w:hint="eastAsia"/>
          <w:lang w:val="x-none"/>
        </w:rPr>
        <w:t>2</w:t>
      </w:r>
      <w:r>
        <w:rPr>
          <w:rFonts w:eastAsiaTheme="minorHAnsi"/>
          <w:lang w:val="x-none"/>
        </w:rPr>
        <w:t>.13.3</w:t>
      </w:r>
      <w:r>
        <w:rPr>
          <w:rFonts w:eastAsiaTheme="minorHAnsi" w:hint="eastAsia"/>
          <w:lang w:val="x-none"/>
        </w:rPr>
        <w:t xml:space="preserve">　実施手順</w:t>
      </w:r>
    </w:p>
    <w:p w14:paraId="3166E4AB"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①</w:t>
      </w:r>
      <w:r w:rsidR="0037277B" w:rsidRPr="008E1C36">
        <w:rPr>
          <w:rFonts w:eastAsiaTheme="minorHAnsi" w:hint="eastAsia"/>
          <w:color w:val="000000" w:themeColor="text1"/>
          <w:lang w:val="x-none"/>
        </w:rPr>
        <w:t>ヒアリング対象の選定</w:t>
      </w:r>
    </w:p>
    <w:p w14:paraId="3465E835" w14:textId="16DFFEC9" w:rsidR="0037277B" w:rsidRPr="00042639" w:rsidRDefault="0037277B" w:rsidP="00045E68">
      <w:pPr>
        <w:spacing w:line="438" w:lineRule="exact"/>
        <w:rPr>
          <w:rFonts w:eastAsiaTheme="minorHAnsi"/>
          <w:color w:val="000000" w:themeColor="text1"/>
          <w:lang w:val="x-none"/>
        </w:rPr>
      </w:pPr>
      <w:r w:rsidRPr="008E1C36">
        <w:rPr>
          <w:rFonts w:eastAsiaTheme="minorHAnsi" w:hint="eastAsia"/>
          <w:color w:val="000000" w:themeColor="text1"/>
          <w:lang w:val="x-none"/>
        </w:rPr>
        <w:t>調査対象については、より介護現場の実態に即したニーズの把握を行うため、サービス形態やオペレーションの違いを考慮し、以下の通り、複数のサービス形態の施設を選定した。</w:t>
      </w:r>
    </w:p>
    <w:tbl>
      <w:tblPr>
        <w:tblStyle w:val="a9"/>
        <w:tblW w:w="8409" w:type="dxa"/>
        <w:tblInd w:w="630" w:type="dxa"/>
        <w:tblLook w:val="04A0" w:firstRow="1" w:lastRow="0" w:firstColumn="1" w:lastColumn="0" w:noHBand="0" w:noVBand="1"/>
      </w:tblPr>
      <w:tblGrid>
        <w:gridCol w:w="1256"/>
        <w:gridCol w:w="3892"/>
        <w:gridCol w:w="3261"/>
      </w:tblGrid>
      <w:tr w:rsidR="00042639" w:rsidRPr="008E1C36" w14:paraId="3C87A4FB" w14:textId="77777777" w:rsidTr="00042639">
        <w:tc>
          <w:tcPr>
            <w:tcW w:w="1256" w:type="dxa"/>
            <w:shd w:val="clear" w:color="auto" w:fill="F2F2F2" w:themeFill="background1" w:themeFillShade="F2"/>
          </w:tcPr>
          <w:p w14:paraId="7E0E8847"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所在地</w:t>
            </w:r>
          </w:p>
        </w:tc>
        <w:tc>
          <w:tcPr>
            <w:tcW w:w="3892" w:type="dxa"/>
            <w:shd w:val="clear" w:color="auto" w:fill="F2F2F2" w:themeFill="background1" w:themeFillShade="F2"/>
          </w:tcPr>
          <w:p w14:paraId="0E8F0C13"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事業所名</w:t>
            </w:r>
          </w:p>
        </w:tc>
        <w:tc>
          <w:tcPr>
            <w:tcW w:w="3261" w:type="dxa"/>
            <w:shd w:val="clear" w:color="auto" w:fill="F2F2F2" w:themeFill="background1" w:themeFillShade="F2"/>
          </w:tcPr>
          <w:p w14:paraId="20CEE72E"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サービス種別</w:t>
            </w:r>
          </w:p>
        </w:tc>
      </w:tr>
      <w:tr w:rsidR="00042639" w:rsidRPr="008E1C36" w14:paraId="51F2671E" w14:textId="77777777" w:rsidTr="00042639">
        <w:tc>
          <w:tcPr>
            <w:tcW w:w="1256" w:type="dxa"/>
          </w:tcPr>
          <w:p w14:paraId="7EF18A3F"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千葉県</w:t>
            </w:r>
          </w:p>
        </w:tc>
        <w:tc>
          <w:tcPr>
            <w:tcW w:w="3892" w:type="dxa"/>
          </w:tcPr>
          <w:p w14:paraId="135196FD"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社会福祉法人 聖進會</w:t>
            </w:r>
            <w:r w:rsidRPr="008E1C36">
              <w:rPr>
                <w:rFonts w:asciiTheme="minorHAnsi" w:eastAsiaTheme="minorHAnsi" w:hAnsiTheme="minorHAnsi"/>
                <w:color w:val="000000" w:themeColor="text1"/>
                <w:sz w:val="20"/>
                <w:szCs w:val="20"/>
                <w:lang w:val="x-none"/>
              </w:rPr>
              <w:br/>
            </w:r>
            <w:r w:rsidRPr="008E1C36">
              <w:rPr>
                <w:rFonts w:asciiTheme="minorHAnsi" w:eastAsiaTheme="minorHAnsi" w:hAnsiTheme="minorHAnsi" w:hint="eastAsia"/>
                <w:color w:val="000000" w:themeColor="text1"/>
                <w:sz w:val="20"/>
                <w:szCs w:val="20"/>
                <w:lang w:val="x-none"/>
              </w:rPr>
              <w:t>さわやか苑</w:t>
            </w:r>
          </w:p>
        </w:tc>
        <w:tc>
          <w:tcPr>
            <w:tcW w:w="3261" w:type="dxa"/>
          </w:tcPr>
          <w:p w14:paraId="6B892A3F" w14:textId="77777777" w:rsidR="00042639"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特別養護老人ホーム</w:t>
            </w:r>
          </w:p>
          <w:p w14:paraId="3C1A2461" w14:textId="78157DD4"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（従来型多床室、ユニット型個室）</w:t>
            </w:r>
          </w:p>
        </w:tc>
      </w:tr>
      <w:tr w:rsidR="00042639" w:rsidRPr="008E1C36" w14:paraId="10C93774" w14:textId="77777777" w:rsidTr="00042639">
        <w:tc>
          <w:tcPr>
            <w:tcW w:w="1256" w:type="dxa"/>
          </w:tcPr>
          <w:p w14:paraId="2A73B4DE"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千葉県</w:t>
            </w:r>
          </w:p>
        </w:tc>
        <w:tc>
          <w:tcPr>
            <w:tcW w:w="3892" w:type="dxa"/>
          </w:tcPr>
          <w:p w14:paraId="33EE73CD"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社会福祉法人 修央会</w:t>
            </w:r>
            <w:r w:rsidRPr="008E1C36">
              <w:rPr>
                <w:rFonts w:asciiTheme="minorHAnsi" w:eastAsiaTheme="minorHAnsi" w:hAnsiTheme="minorHAnsi"/>
                <w:color w:val="000000" w:themeColor="text1"/>
                <w:sz w:val="20"/>
                <w:szCs w:val="20"/>
                <w:lang w:val="x-none"/>
              </w:rPr>
              <w:br/>
            </w:r>
            <w:r w:rsidRPr="008E1C36">
              <w:rPr>
                <w:rFonts w:asciiTheme="minorHAnsi" w:eastAsiaTheme="minorHAnsi" w:hAnsiTheme="minorHAnsi" w:hint="eastAsia"/>
                <w:color w:val="000000" w:themeColor="text1"/>
                <w:sz w:val="20"/>
                <w:szCs w:val="20"/>
                <w:lang w:val="x-none"/>
              </w:rPr>
              <w:t>船橋笑寿苑</w:t>
            </w:r>
          </w:p>
        </w:tc>
        <w:tc>
          <w:tcPr>
            <w:tcW w:w="3261" w:type="dxa"/>
          </w:tcPr>
          <w:p w14:paraId="60FFB7B6" w14:textId="77777777" w:rsidR="00042639"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特別養護老人ホーム</w:t>
            </w:r>
          </w:p>
          <w:p w14:paraId="5DDD606E" w14:textId="5EBF03C0"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（ユニット型個室）</w:t>
            </w:r>
          </w:p>
        </w:tc>
      </w:tr>
      <w:tr w:rsidR="00042639" w:rsidRPr="008E1C36" w14:paraId="02450FBC" w14:textId="77777777" w:rsidTr="00042639">
        <w:tc>
          <w:tcPr>
            <w:tcW w:w="1256" w:type="dxa"/>
          </w:tcPr>
          <w:p w14:paraId="2F883D6D"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東京都</w:t>
            </w:r>
          </w:p>
        </w:tc>
        <w:tc>
          <w:tcPr>
            <w:tcW w:w="3892" w:type="dxa"/>
          </w:tcPr>
          <w:p w14:paraId="18A95511"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株式会社ケアワーク弥生</w:t>
            </w:r>
            <w:r w:rsidRPr="008E1C36">
              <w:rPr>
                <w:rFonts w:asciiTheme="minorHAnsi" w:eastAsiaTheme="minorHAnsi" w:hAnsiTheme="minorHAnsi"/>
                <w:color w:val="000000" w:themeColor="text1"/>
                <w:sz w:val="20"/>
                <w:szCs w:val="20"/>
                <w:lang w:val="x-none"/>
              </w:rPr>
              <w:br/>
            </w:r>
            <w:r w:rsidRPr="008E1C36">
              <w:rPr>
                <w:rFonts w:asciiTheme="minorHAnsi" w:eastAsiaTheme="minorHAnsi" w:hAnsiTheme="minorHAnsi" w:hint="eastAsia"/>
                <w:color w:val="000000" w:themeColor="text1"/>
                <w:sz w:val="20"/>
                <w:szCs w:val="20"/>
                <w:lang w:val="x-none"/>
              </w:rPr>
              <w:t>ユアハウス弥生</w:t>
            </w:r>
          </w:p>
        </w:tc>
        <w:tc>
          <w:tcPr>
            <w:tcW w:w="3261" w:type="dxa"/>
          </w:tcPr>
          <w:p w14:paraId="3331382E"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小規模多機能型居宅介護</w:t>
            </w:r>
          </w:p>
        </w:tc>
      </w:tr>
      <w:tr w:rsidR="00042639" w:rsidRPr="008E1C36" w14:paraId="56CEA0F3" w14:textId="77777777" w:rsidTr="00042639">
        <w:tc>
          <w:tcPr>
            <w:tcW w:w="1256" w:type="dxa"/>
          </w:tcPr>
          <w:p w14:paraId="00E4B689"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千葉県</w:t>
            </w:r>
          </w:p>
        </w:tc>
        <w:tc>
          <w:tcPr>
            <w:tcW w:w="3892" w:type="dxa"/>
          </w:tcPr>
          <w:p w14:paraId="613B68E7"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社会福祉法人南生会</w:t>
            </w:r>
            <w:r w:rsidRPr="008E1C36">
              <w:rPr>
                <w:rFonts w:asciiTheme="minorHAnsi" w:eastAsiaTheme="minorHAnsi" w:hAnsiTheme="minorHAnsi"/>
                <w:color w:val="000000" w:themeColor="text1"/>
                <w:sz w:val="20"/>
                <w:szCs w:val="20"/>
                <w:lang w:val="x-none"/>
              </w:rPr>
              <w:br/>
            </w:r>
            <w:r w:rsidRPr="008E1C36">
              <w:rPr>
                <w:rFonts w:asciiTheme="minorHAnsi" w:eastAsiaTheme="minorHAnsi" w:hAnsiTheme="minorHAnsi" w:hint="eastAsia"/>
                <w:color w:val="000000" w:themeColor="text1"/>
                <w:sz w:val="20"/>
                <w:szCs w:val="20"/>
                <w:lang w:val="x-none"/>
              </w:rPr>
              <w:t>みやぎ台南生苑</w:t>
            </w:r>
          </w:p>
        </w:tc>
        <w:tc>
          <w:tcPr>
            <w:tcW w:w="3261" w:type="dxa"/>
          </w:tcPr>
          <w:p w14:paraId="3F345C88"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特別養護老人ホーム</w:t>
            </w:r>
            <w:r w:rsidRPr="008E1C36">
              <w:rPr>
                <w:rFonts w:asciiTheme="minorHAnsi" w:eastAsiaTheme="minorHAnsi" w:hAnsiTheme="minorHAnsi"/>
                <w:color w:val="000000" w:themeColor="text1"/>
                <w:sz w:val="20"/>
                <w:szCs w:val="20"/>
                <w:lang w:val="x-none"/>
              </w:rPr>
              <w:br/>
            </w:r>
            <w:r w:rsidRPr="008E1C36">
              <w:rPr>
                <w:rFonts w:asciiTheme="minorHAnsi" w:eastAsiaTheme="minorHAnsi" w:hAnsiTheme="minorHAnsi" w:hint="eastAsia"/>
                <w:color w:val="000000" w:themeColor="text1"/>
                <w:sz w:val="20"/>
                <w:szCs w:val="20"/>
                <w:lang w:val="x-none"/>
              </w:rPr>
              <w:t>（ユニット型個室）</w:t>
            </w:r>
          </w:p>
        </w:tc>
      </w:tr>
      <w:tr w:rsidR="00042639" w:rsidRPr="008E1C36" w14:paraId="67C31A30" w14:textId="77777777" w:rsidTr="00042639">
        <w:tc>
          <w:tcPr>
            <w:tcW w:w="1256" w:type="dxa"/>
          </w:tcPr>
          <w:p w14:paraId="6375A185"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東京都</w:t>
            </w:r>
          </w:p>
        </w:tc>
        <w:tc>
          <w:tcPr>
            <w:tcW w:w="3892" w:type="dxa"/>
          </w:tcPr>
          <w:p w14:paraId="32C266CD"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株式会社 やさしい手</w:t>
            </w:r>
            <w:r w:rsidRPr="008E1C36">
              <w:rPr>
                <w:rFonts w:asciiTheme="minorHAnsi" w:eastAsiaTheme="minorHAnsi" w:hAnsiTheme="minorHAnsi"/>
                <w:color w:val="000000" w:themeColor="text1"/>
                <w:sz w:val="20"/>
                <w:szCs w:val="20"/>
                <w:lang w:val="x-none"/>
              </w:rPr>
              <w:br/>
            </w:r>
            <w:r w:rsidRPr="008E1C36">
              <w:rPr>
                <w:rFonts w:asciiTheme="minorHAnsi" w:eastAsiaTheme="minorHAnsi" w:hAnsiTheme="minorHAnsi" w:hint="eastAsia"/>
                <w:color w:val="000000" w:themeColor="text1"/>
                <w:sz w:val="20"/>
                <w:szCs w:val="20"/>
                <w:lang w:val="x-none"/>
              </w:rPr>
              <w:t>ﾘﾘｨﾊﾟﾜｰｽﾞﾚｼﾞﾃﾞﾝｽ三鷹北野【けやき館】</w:t>
            </w:r>
          </w:p>
        </w:tc>
        <w:tc>
          <w:tcPr>
            <w:tcW w:w="3261" w:type="dxa"/>
          </w:tcPr>
          <w:p w14:paraId="66EE8722" w14:textId="77777777" w:rsidR="00042639" w:rsidRPr="008E1C36" w:rsidRDefault="00042639" w:rsidP="00045E68">
            <w:pPr>
              <w:pStyle w:val="a0"/>
              <w:adjustRightInd/>
              <w:snapToGrid/>
              <w:spacing w:line="438" w:lineRule="exact"/>
              <w:ind w:firstLineChars="0" w:firstLine="0"/>
              <w:rPr>
                <w:rFonts w:asciiTheme="minorHAnsi" w:eastAsiaTheme="minorHAnsi" w:hAnsiTheme="minorHAnsi"/>
                <w:color w:val="000000" w:themeColor="text1"/>
                <w:sz w:val="20"/>
                <w:szCs w:val="20"/>
                <w:lang w:val="x-none"/>
              </w:rPr>
            </w:pPr>
            <w:r w:rsidRPr="008E1C36">
              <w:rPr>
                <w:rFonts w:asciiTheme="minorHAnsi" w:eastAsiaTheme="minorHAnsi" w:hAnsiTheme="minorHAnsi" w:hint="eastAsia"/>
                <w:color w:val="000000" w:themeColor="text1"/>
                <w:sz w:val="20"/>
                <w:szCs w:val="20"/>
                <w:lang w:val="x-none"/>
              </w:rPr>
              <w:t>サービス付き高齢者向け住宅</w:t>
            </w:r>
          </w:p>
        </w:tc>
      </w:tr>
    </w:tbl>
    <w:p w14:paraId="42D0806C" w14:textId="3CDD9909" w:rsidR="0037277B" w:rsidRDefault="00042639"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 xml:space="preserve">表 </w:t>
      </w:r>
      <w:r w:rsidRPr="008E1C36">
        <w:rPr>
          <w:rFonts w:asciiTheme="minorHAnsi" w:eastAsiaTheme="minorHAnsi" w:hAnsiTheme="minorHAnsi"/>
        </w:rPr>
        <w:fldChar w:fldCharType="begin"/>
      </w:r>
      <w:r w:rsidRPr="008E1C36">
        <w:rPr>
          <w:rFonts w:asciiTheme="minorHAnsi" w:eastAsiaTheme="minorHAnsi" w:hAnsiTheme="minorHAnsi"/>
        </w:rPr>
        <w:instrText xml:space="preserve"> </w:instrText>
      </w:r>
      <w:r w:rsidRPr="008E1C36">
        <w:rPr>
          <w:rFonts w:asciiTheme="minorHAnsi" w:eastAsiaTheme="minorHAnsi" w:hAnsiTheme="minorHAnsi" w:hint="eastAsia"/>
        </w:rPr>
        <w:instrText>SEQ 表 \* ARABIC</w:instrText>
      </w:r>
      <w:r w:rsidRPr="008E1C36">
        <w:rPr>
          <w:rFonts w:asciiTheme="minorHAnsi" w:eastAsiaTheme="minorHAnsi" w:hAnsiTheme="minorHAnsi"/>
        </w:rPr>
        <w:instrText xml:space="preserve"> </w:instrText>
      </w:r>
      <w:r w:rsidRPr="008E1C36">
        <w:rPr>
          <w:rFonts w:asciiTheme="minorHAnsi" w:eastAsiaTheme="minorHAnsi" w:hAnsiTheme="minorHAnsi"/>
        </w:rPr>
        <w:fldChar w:fldCharType="separate"/>
      </w:r>
      <w:r w:rsidRPr="008E1C36">
        <w:rPr>
          <w:rFonts w:asciiTheme="minorHAnsi" w:eastAsiaTheme="minorHAnsi" w:hAnsiTheme="minorHAnsi"/>
          <w:noProof/>
        </w:rPr>
        <w:t>2</w:t>
      </w:r>
      <w:r w:rsidRPr="008E1C36">
        <w:rPr>
          <w:rFonts w:asciiTheme="minorHAnsi" w:eastAsiaTheme="minorHAnsi" w:hAnsiTheme="minorHAnsi"/>
        </w:rPr>
        <w:fldChar w:fldCharType="end"/>
      </w:r>
      <w:r w:rsidRPr="008E1C36">
        <w:rPr>
          <w:rFonts w:asciiTheme="minorHAnsi" w:eastAsiaTheme="minorHAnsi" w:hAnsiTheme="minorHAnsi" w:hint="eastAsia"/>
        </w:rPr>
        <w:t xml:space="preserve">　ヒアリング対象</w:t>
      </w:r>
    </w:p>
    <w:p w14:paraId="2CFB4863" w14:textId="38CECC00" w:rsidR="00042639" w:rsidRDefault="00042639" w:rsidP="00045E68">
      <w:pPr>
        <w:spacing w:line="438" w:lineRule="exact"/>
        <w:rPr>
          <w:rFonts w:eastAsiaTheme="minorHAnsi"/>
          <w:lang w:val="x-none"/>
        </w:rPr>
      </w:pPr>
    </w:p>
    <w:p w14:paraId="6D5DD007"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②</w:t>
      </w:r>
      <w:r w:rsidR="0037277B" w:rsidRPr="008E1C36">
        <w:rPr>
          <w:rFonts w:eastAsiaTheme="minorHAnsi" w:hint="eastAsia"/>
          <w:color w:val="000000" w:themeColor="text1"/>
          <w:lang w:val="x-none"/>
        </w:rPr>
        <w:t>ヒアリング項目の検討</w:t>
      </w:r>
    </w:p>
    <w:p w14:paraId="2A8AB408" w14:textId="64DF80D1" w:rsidR="0037277B" w:rsidRPr="008E1C36" w:rsidRDefault="0037277B" w:rsidP="00045E68">
      <w:pPr>
        <w:spacing w:line="438" w:lineRule="exact"/>
        <w:rPr>
          <w:rFonts w:eastAsiaTheme="minorHAnsi"/>
          <w:color w:val="000000" w:themeColor="text1"/>
          <w:lang w:val="x-none"/>
        </w:rPr>
      </w:pPr>
      <w:r w:rsidRPr="008E1C36">
        <w:rPr>
          <w:rFonts w:eastAsiaTheme="minorHAnsi" w:hint="eastAsia"/>
          <w:color w:val="000000" w:themeColor="text1"/>
          <w:lang w:val="x-none"/>
        </w:rPr>
        <w:t>ヒアリング対象施設の介護業務全体における排泄介助の位置付けや排泄介助の実態に加え、排泄介助を行う際の懸念や課題点などについても明らかにする目的から、以下の通りヒアリング項目を設定した。</w:t>
      </w:r>
    </w:p>
    <w:tbl>
      <w:tblPr>
        <w:tblStyle w:val="a9"/>
        <w:tblW w:w="0" w:type="auto"/>
        <w:tblInd w:w="630" w:type="dxa"/>
        <w:tblLook w:val="04A0" w:firstRow="1" w:lastRow="0" w:firstColumn="1" w:lastColumn="0" w:noHBand="0" w:noVBand="1"/>
      </w:tblPr>
      <w:tblGrid>
        <w:gridCol w:w="8430"/>
      </w:tblGrid>
      <w:tr w:rsidR="0037277B" w:rsidRPr="008E1C36" w14:paraId="6A23E36D" w14:textId="77777777" w:rsidTr="0037277B">
        <w:tc>
          <w:tcPr>
            <w:tcW w:w="8495" w:type="dxa"/>
          </w:tcPr>
          <w:p w14:paraId="26294E81" w14:textId="77777777" w:rsidR="0037277B" w:rsidRPr="008E1C36" w:rsidRDefault="0037277B" w:rsidP="00045E68">
            <w:pPr>
              <w:pStyle w:val="a0"/>
              <w:numPr>
                <w:ilvl w:val="0"/>
                <w:numId w:val="18"/>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勤務先事業所での業務内訳（負荷が多いと感じる業務、排泄介助に対する業務負荷の印象）</w:t>
            </w:r>
          </w:p>
          <w:p w14:paraId="19B57C2A" w14:textId="77777777" w:rsidR="0037277B" w:rsidRPr="008E1C36" w:rsidRDefault="0037277B" w:rsidP="00045E68">
            <w:pPr>
              <w:pStyle w:val="a0"/>
              <w:numPr>
                <w:ilvl w:val="0"/>
                <w:numId w:val="18"/>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勤務先事業所の排泄介助方針</w:t>
            </w:r>
          </w:p>
          <w:p w14:paraId="62690DCE" w14:textId="77777777" w:rsidR="0037277B" w:rsidRPr="008E1C36" w:rsidRDefault="0037277B" w:rsidP="00045E68">
            <w:pPr>
              <w:pStyle w:val="a0"/>
              <w:numPr>
                <w:ilvl w:val="0"/>
                <w:numId w:val="18"/>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排泄介助を行うタイミング</w:t>
            </w:r>
          </w:p>
          <w:p w14:paraId="73437AAA" w14:textId="77777777" w:rsidR="0037277B" w:rsidRPr="008E1C36" w:rsidRDefault="0037277B" w:rsidP="00045E68">
            <w:pPr>
              <w:pStyle w:val="a0"/>
              <w:numPr>
                <w:ilvl w:val="0"/>
                <w:numId w:val="18"/>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排泄介助を行う際の懸念</w:t>
            </w:r>
          </w:p>
          <w:p w14:paraId="7EC5BBFF" w14:textId="77777777" w:rsidR="0037277B" w:rsidRPr="008E1C36" w:rsidRDefault="0037277B" w:rsidP="00045E68">
            <w:pPr>
              <w:pStyle w:val="a0"/>
              <w:numPr>
                <w:ilvl w:val="0"/>
                <w:numId w:val="18"/>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排泄介助を行う際に不便と感じる点</w:t>
            </w:r>
          </w:p>
          <w:p w14:paraId="02CA29BD" w14:textId="77777777" w:rsidR="0037277B" w:rsidRPr="008E1C36" w:rsidRDefault="0037277B" w:rsidP="00045E68">
            <w:pPr>
              <w:pStyle w:val="a0"/>
              <w:numPr>
                <w:ilvl w:val="0"/>
                <w:numId w:val="18"/>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排泄介護の実際</w:t>
            </w:r>
          </w:p>
          <w:p w14:paraId="20AFF421" w14:textId="77777777" w:rsidR="0037277B" w:rsidRPr="008E1C36" w:rsidRDefault="0037277B" w:rsidP="00045E68">
            <w:pPr>
              <w:pStyle w:val="a0"/>
              <w:numPr>
                <w:ilvl w:val="0"/>
                <w:numId w:val="19"/>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排泄記録の有無及びその内容</w:t>
            </w:r>
            <w:r w:rsidRPr="008E1C36">
              <w:rPr>
                <w:rFonts w:asciiTheme="minorHAnsi" w:eastAsiaTheme="minorHAnsi" w:hAnsiTheme="minorHAnsi"/>
                <w:color w:val="000000" w:themeColor="text1"/>
                <w:lang w:val="x-none"/>
              </w:rPr>
              <w:br/>
            </w:r>
            <w:r w:rsidRPr="008E1C36">
              <w:rPr>
                <w:rFonts w:asciiTheme="minorHAnsi" w:eastAsiaTheme="minorHAnsi" w:hAnsiTheme="minorHAnsi" w:hint="eastAsia"/>
                <w:color w:val="000000" w:themeColor="text1"/>
                <w:lang w:val="x-none"/>
              </w:rPr>
              <w:t>（排泄の有無、排泄の種類、排泄回数、排泄時間、量など）</w:t>
            </w:r>
          </w:p>
          <w:p w14:paraId="19355FDF" w14:textId="77777777" w:rsidR="0037277B" w:rsidRPr="008E1C36" w:rsidRDefault="0037277B" w:rsidP="00045E68">
            <w:pPr>
              <w:pStyle w:val="a0"/>
              <w:numPr>
                <w:ilvl w:val="0"/>
                <w:numId w:val="19"/>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排泄記録の作成方法、活用状況</w:t>
            </w:r>
          </w:p>
          <w:p w14:paraId="2FABBC3D" w14:textId="77777777" w:rsidR="0037277B" w:rsidRPr="008E1C36" w:rsidRDefault="0037277B" w:rsidP="00045E68">
            <w:pPr>
              <w:pStyle w:val="a0"/>
              <w:numPr>
                <w:ilvl w:val="0"/>
                <w:numId w:val="19"/>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排泄パターンの把握状況、また、把握しない理由</w:t>
            </w:r>
          </w:p>
          <w:p w14:paraId="6A613BE9" w14:textId="77777777" w:rsidR="0037277B" w:rsidRPr="008E1C36" w:rsidRDefault="0037277B" w:rsidP="00045E68">
            <w:pPr>
              <w:pStyle w:val="a0"/>
              <w:numPr>
                <w:ilvl w:val="0"/>
                <w:numId w:val="19"/>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おむつの使用状況</w:t>
            </w:r>
          </w:p>
          <w:p w14:paraId="2F444BFD" w14:textId="77777777" w:rsidR="0037277B" w:rsidRPr="008E1C36" w:rsidRDefault="0037277B" w:rsidP="00045E68">
            <w:pPr>
              <w:pStyle w:val="a0"/>
              <w:numPr>
                <w:ilvl w:val="0"/>
                <w:numId w:val="18"/>
              </w:numPr>
              <w:adjustRightInd/>
              <w:snapToGrid/>
              <w:spacing w:line="438" w:lineRule="exact"/>
              <w:ind w:left="0" w:firstLineChars="0" w:firstLine="0"/>
              <w:rPr>
                <w:rFonts w:asciiTheme="minorHAnsi" w:eastAsiaTheme="minorHAnsi" w:hAnsiTheme="minorHAnsi"/>
                <w:color w:val="000000" w:themeColor="text1"/>
                <w:lang w:val="x-none"/>
              </w:rPr>
            </w:pPr>
            <w:r w:rsidRPr="008E1C36">
              <w:rPr>
                <w:rFonts w:asciiTheme="minorHAnsi" w:eastAsiaTheme="minorHAnsi" w:hAnsiTheme="minorHAnsi" w:hint="eastAsia"/>
                <w:color w:val="000000" w:themeColor="text1"/>
                <w:lang w:val="x-none"/>
              </w:rPr>
              <w:t xml:space="preserve">排泄記録を活用した排泄介助を今後推進するための方策　</w:t>
            </w:r>
          </w:p>
        </w:tc>
      </w:tr>
    </w:tbl>
    <w:p w14:paraId="390D6817" w14:textId="77777777" w:rsidR="00042639" w:rsidRDefault="00042639" w:rsidP="00045E68">
      <w:pPr>
        <w:spacing w:line="438" w:lineRule="exact"/>
        <w:rPr>
          <w:rFonts w:eastAsiaTheme="minorHAnsi"/>
          <w:lang w:val="x-none"/>
        </w:rPr>
      </w:pPr>
    </w:p>
    <w:p w14:paraId="64E9892B"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②</w:t>
      </w:r>
      <w:r w:rsidR="0037277B" w:rsidRPr="008E1C36">
        <w:rPr>
          <w:rFonts w:eastAsiaTheme="minorHAnsi" w:hint="eastAsia"/>
          <w:color w:val="000000" w:themeColor="text1"/>
          <w:lang w:val="x-none"/>
        </w:rPr>
        <w:t>ヒアリングの実施方法</w:t>
      </w:r>
    </w:p>
    <w:p w14:paraId="6ED1821C" w14:textId="77777777" w:rsidR="00042639" w:rsidRDefault="0037277B" w:rsidP="00045E68">
      <w:pPr>
        <w:spacing w:line="438" w:lineRule="exact"/>
        <w:rPr>
          <w:rFonts w:eastAsiaTheme="minorHAnsi"/>
          <w:color w:val="000000" w:themeColor="text1"/>
          <w:lang w:val="x-none"/>
        </w:rPr>
      </w:pPr>
      <w:r w:rsidRPr="008E1C36">
        <w:rPr>
          <w:rFonts w:eastAsiaTheme="minorHAnsi" w:hint="eastAsia"/>
          <w:color w:val="000000" w:themeColor="text1"/>
          <w:lang w:val="x-none"/>
        </w:rPr>
        <w:t>事務局担当者が訪問し、各施設の介護職員に対して2時間程度の聞き取り調査を行った。</w:t>
      </w:r>
    </w:p>
    <w:p w14:paraId="29247FBE" w14:textId="77777777" w:rsidR="00042639" w:rsidRDefault="00042639" w:rsidP="00045E68">
      <w:pPr>
        <w:spacing w:line="438" w:lineRule="exact"/>
        <w:rPr>
          <w:rFonts w:eastAsiaTheme="minorHAnsi"/>
          <w:color w:val="000000" w:themeColor="text1"/>
          <w:lang w:val="x-none"/>
        </w:rPr>
      </w:pPr>
    </w:p>
    <w:p w14:paraId="1AE73B0C" w14:textId="77777777" w:rsidR="00042639" w:rsidRDefault="00042639" w:rsidP="00045E68">
      <w:pPr>
        <w:spacing w:line="438" w:lineRule="exact"/>
        <w:rPr>
          <w:rFonts w:eastAsiaTheme="minorHAnsi"/>
          <w:color w:val="000000" w:themeColor="text1"/>
          <w:lang w:val="x-none"/>
        </w:rPr>
      </w:pPr>
    </w:p>
    <w:p w14:paraId="77023DEF"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2</w:t>
      </w:r>
      <w:r>
        <w:rPr>
          <w:rFonts w:eastAsiaTheme="minorHAnsi"/>
          <w:color w:val="000000" w:themeColor="text1"/>
          <w:lang w:val="x-none"/>
        </w:rPr>
        <w:t>.13.3</w:t>
      </w:r>
      <w:r>
        <w:rPr>
          <w:rFonts w:eastAsiaTheme="minorHAnsi" w:hint="eastAsia"/>
          <w:color w:val="000000" w:themeColor="text1"/>
          <w:lang w:val="x-none"/>
        </w:rPr>
        <w:t xml:space="preserve">　実施結果（詳細）</w:t>
      </w:r>
    </w:p>
    <w:p w14:paraId="312FB44E"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①</w:t>
      </w:r>
      <w:r w:rsidR="0037277B" w:rsidRPr="008E1C36">
        <w:rPr>
          <w:rFonts w:eastAsiaTheme="minorHAnsi" w:hint="eastAsia"/>
          <w:color w:val="000000" w:themeColor="text1"/>
          <w:lang w:val="x-none"/>
        </w:rPr>
        <w:t>社会福祉法人 聖進會　さわやか苑</w:t>
      </w:r>
    </w:p>
    <w:p w14:paraId="15CF2F71"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（ア）</w:t>
      </w:r>
      <w:r w:rsidR="0037277B" w:rsidRPr="008E1C36">
        <w:rPr>
          <w:rFonts w:eastAsiaTheme="minorHAnsi" w:hint="eastAsia"/>
          <w:color w:val="000000" w:themeColor="text1"/>
          <w:lang w:val="x-none"/>
        </w:rPr>
        <w:t>排泄介助の現状</w:t>
      </w:r>
    </w:p>
    <w:p w14:paraId="136BE2E4"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おむつ交換は定時で実施しており、原則、4回／日だが、排泄の頻度や量が多い人は追加で対応している。</w:t>
      </w:r>
    </w:p>
    <w:p w14:paraId="169CFC20"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排泄の状況は排泄表に記録しており、排泄があった時間、尿・便の別、漏れ</w:t>
      </w:r>
      <w:r w:rsidR="0037277B" w:rsidRPr="008E1C36">
        <w:rPr>
          <w:rFonts w:eastAsiaTheme="minorHAnsi" w:hint="eastAsia"/>
          <w:color w:val="000000" w:themeColor="text1"/>
          <w:lang w:val="x-none"/>
        </w:rPr>
        <w:lastRenderedPageBreak/>
        <w:t>の有無、尿量、便の量・状態、等は排泄表に記録しており、下剤を投与するタイミングを調整するために活用している。排泄の量などは職員の感覚によるところもある。</w:t>
      </w:r>
    </w:p>
    <w:p w14:paraId="5D2ACBCD"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（イ）</w:t>
      </w:r>
      <w:r w:rsidR="0037277B" w:rsidRPr="008E1C36">
        <w:rPr>
          <w:rFonts w:eastAsiaTheme="minorHAnsi" w:hint="eastAsia"/>
          <w:color w:val="000000" w:themeColor="text1"/>
          <w:lang w:val="x-none"/>
        </w:rPr>
        <w:t>排泄介助における課題</w:t>
      </w:r>
    </w:p>
    <w:p w14:paraId="5BF1812A"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排泄記録の内容は介護ソフトにも記録しているが、情報を活用できていない。</w:t>
      </w:r>
    </w:p>
    <w:p w14:paraId="5F78CE8C"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漏れが生じる頻度は高く、人を違えて毎日生じている。</w:t>
      </w:r>
    </w:p>
    <w:p w14:paraId="2036AD3A"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通常のおむつ交換は5分程度で行えるが、便の漏れやもてあそびがあると、対応に30分程度を要することもある。</w:t>
      </w:r>
    </w:p>
    <w:p w14:paraId="243C20FF"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ユニット型の場合は、定期的にトイレ誘導を行い、排泄の状況をみながらタイミングを計ることもできるが、多床型では人数も多く、同様の対応は困難。</w:t>
      </w:r>
    </w:p>
    <w:p w14:paraId="352FC01B" w14:textId="77777777" w:rsidR="00042639" w:rsidRDefault="00042639" w:rsidP="00045E68">
      <w:pPr>
        <w:spacing w:line="438" w:lineRule="exact"/>
        <w:rPr>
          <w:rFonts w:eastAsiaTheme="minorHAnsi"/>
          <w:color w:val="000000" w:themeColor="text1"/>
          <w:lang w:val="x-none"/>
        </w:rPr>
      </w:pPr>
    </w:p>
    <w:p w14:paraId="6A5BB39A"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②</w:t>
      </w:r>
      <w:r w:rsidR="0037277B" w:rsidRPr="008E1C36">
        <w:rPr>
          <w:rFonts w:eastAsiaTheme="minorHAnsi" w:hint="eastAsia"/>
          <w:color w:val="000000" w:themeColor="text1"/>
          <w:lang w:val="x-none"/>
        </w:rPr>
        <w:t>社会福祉法人 修央会　船橋笑寿苑</w:t>
      </w:r>
    </w:p>
    <w:p w14:paraId="65ABE5D2"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（ア）</w:t>
      </w:r>
      <w:r w:rsidR="0037277B" w:rsidRPr="008E1C36">
        <w:rPr>
          <w:rFonts w:eastAsiaTheme="minorHAnsi" w:hint="eastAsia"/>
          <w:color w:val="000000" w:themeColor="text1"/>
          <w:lang w:val="x-none"/>
        </w:rPr>
        <w:t>排泄介助の現状</w:t>
      </w:r>
    </w:p>
    <w:p w14:paraId="655A7076"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排泄の確認、おむつ交換のタイミングは、利用者の状況（排泄の状況、パッドの利用状況等）に合わせて職員が判断している。</w:t>
      </w:r>
    </w:p>
    <w:p w14:paraId="1565BFF8"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の状況は排泄記録表に記録している。記録表は利用者ごとの24時間の表であり、排泄の状況（排泄有無、排泄の種類、回数、時間、量など）を記録する。その結果を踏まえて、下剤の使用有無を判断している。</w:t>
      </w:r>
    </w:p>
    <w:p w14:paraId="29999FBE"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排泄記録は現場では紙ベースで記録するが、追って介護ソフトに入力している。</w:t>
      </w:r>
    </w:p>
    <w:p w14:paraId="2E6084C1"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夜間帯も排泄の確認はしているが、被介護者の睡眠に配慮し、便臭での判断とすることが多い。</w:t>
      </w:r>
    </w:p>
    <w:p w14:paraId="6CA38FA2"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（イ）</w:t>
      </w:r>
      <w:r w:rsidR="0037277B" w:rsidRPr="008E1C36">
        <w:rPr>
          <w:rFonts w:eastAsiaTheme="minorHAnsi" w:hint="eastAsia"/>
          <w:color w:val="000000" w:themeColor="text1"/>
          <w:lang w:val="x-none"/>
        </w:rPr>
        <w:t>排泄介助における課題</w:t>
      </w:r>
    </w:p>
    <w:p w14:paraId="660118C0"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記録を介護ソフトに入力しているが、そのデータは特に利用されておらず、個々の被介護者の排泄パターン表も作成していない。排泄のタイミングの変化等は各職員が気づいた範囲内で記録し、申し送りの際に口頭で説明する程度。</w:t>
      </w:r>
    </w:p>
    <w:p w14:paraId="1DBF6753"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施設の利用者の中には、排泄のタイミングが掴み辛い方もおり、漏れが相次ぐため、おむつ交換のタイミングの微調整を図っているが、適時の交換は難しい。</w:t>
      </w:r>
    </w:p>
    <w:p w14:paraId="5B5EF06E"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lastRenderedPageBreak/>
        <w:t>・</w:t>
      </w:r>
      <w:r w:rsidR="0037277B" w:rsidRPr="008E1C36">
        <w:rPr>
          <w:rFonts w:eastAsiaTheme="minorHAnsi" w:hint="eastAsia"/>
          <w:color w:val="000000" w:themeColor="text1"/>
          <w:lang w:val="x-none"/>
        </w:rPr>
        <w:t>おむつ交換のタイミングは各職員の経験に基づいているため、経験が浅い時間帯のシフトに移行した場合、タイミングを掴むまでに時間を要することもある。</w:t>
      </w:r>
    </w:p>
    <w:p w14:paraId="0C8D7215"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施設の職員が少なく全職員が集合する機会も限られるため、被介護者の個別の状況を全職員で共有することが難しい。</w:t>
      </w:r>
    </w:p>
    <w:p w14:paraId="68783B75"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おむつ交換が遅れると、便漏れや便のもてあそびが発生し、排泄介助に係る時間や、洗濯、リネン交換など付随する作業が大幅に増加する。一方で夜間帯などに不要なおむつ交換をしてしまうと、利用者の睡眠を妨げ、翌日の生活に支障を来す場合もある。</w:t>
      </w:r>
    </w:p>
    <w:p w14:paraId="078BB512"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自分でもトイレに行けるが感覚が鈍っている、日中帯は独歩でトイレに行けるが夜間帯は寝入ってしまってトイレにいけない、自分でトイレに行けるものの自分でおむつが交換できない（認知症の方など）、といった状態の被介護者に対して排泄検知の必要性を感じる。</w:t>
      </w:r>
    </w:p>
    <w:p w14:paraId="555AD347" w14:textId="77777777" w:rsidR="00042639" w:rsidRDefault="00042639" w:rsidP="00045E68">
      <w:pPr>
        <w:spacing w:line="438" w:lineRule="exact"/>
        <w:rPr>
          <w:rFonts w:eastAsiaTheme="minorHAnsi"/>
          <w:color w:val="000000" w:themeColor="text1"/>
          <w:lang w:val="x-none"/>
        </w:rPr>
      </w:pPr>
    </w:p>
    <w:p w14:paraId="70EC9016"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③</w:t>
      </w:r>
      <w:r w:rsidR="0037277B" w:rsidRPr="008E1C36">
        <w:rPr>
          <w:rFonts w:eastAsiaTheme="minorHAnsi" w:hint="eastAsia"/>
          <w:color w:val="000000" w:themeColor="text1"/>
          <w:lang w:val="x-none"/>
        </w:rPr>
        <w:t>株式会社ケアワーク弥生　ユアハウス弥生</w:t>
      </w:r>
    </w:p>
    <w:p w14:paraId="3ADEAE73"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（ア）</w:t>
      </w:r>
      <w:r w:rsidR="0037277B" w:rsidRPr="008E1C36">
        <w:rPr>
          <w:rFonts w:eastAsiaTheme="minorHAnsi" w:hint="eastAsia"/>
          <w:color w:val="000000" w:themeColor="text1"/>
          <w:lang w:val="x-none"/>
        </w:rPr>
        <w:t>排泄介助の現状</w:t>
      </w:r>
    </w:p>
    <w:p w14:paraId="120D5E6D"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排泄の記録に関しては、</w:t>
      </w:r>
      <w:r w:rsidR="0037277B" w:rsidRPr="008E1C36">
        <w:rPr>
          <w:rFonts w:eastAsiaTheme="minorHAnsi"/>
          <w:color w:val="000000" w:themeColor="text1"/>
          <w:lang w:val="x-none"/>
        </w:rPr>
        <w:t>1</w:t>
      </w:r>
      <w:r w:rsidR="0037277B" w:rsidRPr="008E1C36">
        <w:rPr>
          <w:rFonts w:eastAsiaTheme="minorHAnsi" w:hint="eastAsia"/>
          <w:color w:val="000000" w:themeColor="text1"/>
          <w:lang w:val="x-none"/>
        </w:rPr>
        <w:t>週間の大半を泊まりで利用する被介護者については、その他の介護業務の記録と併せて行っている。</w:t>
      </w:r>
    </w:p>
    <w:p w14:paraId="7473ECB6"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日次で</w:t>
      </w:r>
      <w:r w:rsidR="0037277B" w:rsidRPr="008E1C36">
        <w:rPr>
          <w:rFonts w:eastAsiaTheme="minorHAnsi"/>
          <w:color w:val="000000" w:themeColor="text1"/>
          <w:lang w:val="x-none"/>
        </w:rPr>
        <w:t>1</w:t>
      </w:r>
      <w:r w:rsidR="0037277B" w:rsidRPr="008E1C36">
        <w:rPr>
          <w:rFonts w:eastAsiaTheme="minorHAnsi" w:hint="eastAsia"/>
          <w:color w:val="000000" w:themeColor="text1"/>
          <w:lang w:val="x-none"/>
        </w:rPr>
        <w:t>時間ごとの各利用者の状況を記録する際に、排泄については排泄の有無、種類、回数、時間、量（水分量）などを記録しており、その内容を月次の被介護者ごとに状態をまとめたシートに転記している。記録は紙ベースであり、</w:t>
      </w:r>
      <w:r w:rsidR="0037277B" w:rsidRPr="008E1C36">
        <w:rPr>
          <w:rFonts w:eastAsiaTheme="minorHAnsi"/>
          <w:color w:val="000000" w:themeColor="text1"/>
          <w:lang w:val="x-none"/>
        </w:rPr>
        <w:t>PC</w:t>
      </w:r>
      <w:r w:rsidR="0037277B" w:rsidRPr="008E1C36">
        <w:rPr>
          <w:rFonts w:eastAsiaTheme="minorHAnsi" w:hint="eastAsia"/>
          <w:color w:val="000000" w:themeColor="text1"/>
          <w:lang w:val="x-none"/>
        </w:rPr>
        <w:t>等への入力は行っていない</w:t>
      </w:r>
      <w:r>
        <w:rPr>
          <w:rFonts w:eastAsiaTheme="minorHAnsi" w:hint="eastAsia"/>
          <w:color w:val="000000" w:themeColor="text1"/>
          <w:lang w:val="x-none"/>
        </w:rPr>
        <w:t>。</w:t>
      </w:r>
    </w:p>
    <w:p w14:paraId="1125AAA7"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小規模多機能の性格上、常に状態を施設側で把握できる訳ではないため、入居型の施設ほど厳密に排泄のパターン等は管理していない。</w:t>
      </w:r>
    </w:p>
    <w:p w14:paraId="71D8AB11"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（イ）</w:t>
      </w:r>
      <w:r w:rsidR="0037277B" w:rsidRPr="008E1C36">
        <w:rPr>
          <w:rFonts w:eastAsiaTheme="minorHAnsi" w:hint="eastAsia"/>
          <w:color w:val="000000" w:themeColor="text1"/>
          <w:lang w:val="x-none"/>
        </w:rPr>
        <w:t>排泄介助における課題</w:t>
      </w:r>
    </w:p>
    <w:p w14:paraId="6A5932E1"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日中帯の利用者でも、全員が毎日利用する訳ではないため、排泄のパターンを把握することは難しい。</w:t>
      </w:r>
    </w:p>
    <w:p w14:paraId="761E38EB"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利用者の中には高頻度で漏れが生じている被介護者もおり、職員の作業時間・負担の増加につながっている。</w:t>
      </w:r>
    </w:p>
    <w:p w14:paraId="25B49E21"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おむつ交換の際の個別の排泄状況や漏れの状況を踏まえて、簡易なパターン</w:t>
      </w:r>
      <w:r w:rsidR="0037277B" w:rsidRPr="008E1C36">
        <w:rPr>
          <w:rFonts w:eastAsiaTheme="minorHAnsi" w:hint="eastAsia"/>
          <w:color w:val="000000" w:themeColor="text1"/>
          <w:lang w:val="x-none"/>
        </w:rPr>
        <w:lastRenderedPageBreak/>
        <w:t>表を作成していたことがあるが、作成に当たり、個別の状況確認に</w:t>
      </w:r>
      <w:r w:rsidR="0037277B" w:rsidRPr="008E1C36">
        <w:rPr>
          <w:rFonts w:eastAsiaTheme="minorHAnsi"/>
          <w:color w:val="000000" w:themeColor="text1"/>
          <w:lang w:val="x-none"/>
        </w:rPr>
        <w:t>1</w:t>
      </w:r>
      <w:r w:rsidR="0037277B" w:rsidRPr="008E1C36">
        <w:rPr>
          <w:rFonts w:eastAsiaTheme="minorHAnsi" w:hint="eastAsia"/>
          <w:color w:val="000000" w:themeColor="text1"/>
          <w:lang w:val="x-none"/>
        </w:rPr>
        <w:t>週間、おむつ交換のタイミングの検討に</w:t>
      </w:r>
      <w:r w:rsidR="0037277B" w:rsidRPr="008E1C36">
        <w:rPr>
          <w:rFonts w:eastAsiaTheme="minorHAnsi"/>
          <w:color w:val="000000" w:themeColor="text1"/>
          <w:lang w:val="x-none"/>
        </w:rPr>
        <w:t>1</w:t>
      </w:r>
      <w:r w:rsidR="0037277B" w:rsidRPr="008E1C36">
        <w:rPr>
          <w:rFonts w:eastAsiaTheme="minorHAnsi" w:hint="eastAsia"/>
          <w:color w:val="000000" w:themeColor="text1"/>
          <w:lang w:val="x-none"/>
        </w:rPr>
        <w:t>週間、タイミングの微調整に</w:t>
      </w:r>
      <w:r w:rsidR="0037277B" w:rsidRPr="008E1C36">
        <w:rPr>
          <w:rFonts w:eastAsiaTheme="minorHAnsi"/>
          <w:color w:val="000000" w:themeColor="text1"/>
          <w:lang w:val="x-none"/>
        </w:rPr>
        <w:t>1</w:t>
      </w:r>
      <w:r w:rsidR="0037277B" w:rsidRPr="008E1C36">
        <w:rPr>
          <w:rFonts w:eastAsiaTheme="minorHAnsi" w:hint="eastAsia"/>
          <w:color w:val="000000" w:themeColor="text1"/>
          <w:lang w:val="x-none"/>
        </w:rPr>
        <w:t>週間、仮決めのタイミングの運用に</w:t>
      </w:r>
      <w:r w:rsidR="0037277B" w:rsidRPr="008E1C36">
        <w:rPr>
          <w:rFonts w:eastAsiaTheme="minorHAnsi"/>
          <w:color w:val="000000" w:themeColor="text1"/>
          <w:lang w:val="x-none"/>
        </w:rPr>
        <w:t>1</w:t>
      </w:r>
      <w:r w:rsidR="0037277B" w:rsidRPr="008E1C36">
        <w:rPr>
          <w:rFonts w:eastAsiaTheme="minorHAnsi" w:hint="eastAsia"/>
          <w:color w:val="000000" w:themeColor="text1"/>
          <w:lang w:val="x-none"/>
        </w:rPr>
        <w:t>週間が必要であり、パターン表の運用を開始するまでにトータル</w:t>
      </w:r>
      <w:r w:rsidR="0037277B" w:rsidRPr="008E1C36">
        <w:rPr>
          <w:rFonts w:eastAsiaTheme="minorHAnsi"/>
          <w:color w:val="000000" w:themeColor="text1"/>
          <w:lang w:val="x-none"/>
        </w:rPr>
        <w:t>1</w:t>
      </w:r>
      <w:r w:rsidR="0037277B" w:rsidRPr="008E1C36">
        <w:rPr>
          <w:rFonts w:eastAsiaTheme="minorHAnsi" w:hint="eastAsia"/>
          <w:color w:val="000000" w:themeColor="text1"/>
          <w:lang w:val="x-none"/>
        </w:rPr>
        <w:t>か月程度を要していた。</w:t>
      </w:r>
    </w:p>
    <w:p w14:paraId="697D7DF9"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パターン表を作成しても、季節、水分摂取量、食事量、投薬の状況等によって変化が生じるため、見直しが必要になることが多い。</w:t>
      </w:r>
    </w:p>
    <w:p w14:paraId="3B46B350"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施設の利用者には、ベッドで大半の時間を過ごす方の他、着座の状態で過ごす方、独歩でトイレに行ける方など状態が様々であるため、ベッドでの排泄検知に加えて、着座時や移動中の検知も行える機器があると良い。</w:t>
      </w:r>
    </w:p>
    <w:p w14:paraId="0CA96BE1" w14:textId="77777777" w:rsidR="00042639" w:rsidRDefault="00042639" w:rsidP="00045E68">
      <w:pPr>
        <w:spacing w:line="438" w:lineRule="exact"/>
        <w:rPr>
          <w:rFonts w:eastAsiaTheme="minorHAnsi"/>
          <w:color w:val="000000" w:themeColor="text1"/>
          <w:lang w:val="x-none"/>
        </w:rPr>
      </w:pPr>
    </w:p>
    <w:p w14:paraId="4B4E2CEC" w14:textId="77777777" w:rsidR="00042639"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④</w:t>
      </w:r>
      <w:r w:rsidR="0037277B" w:rsidRPr="008E1C36">
        <w:rPr>
          <w:rFonts w:eastAsiaTheme="minorHAnsi" w:hint="eastAsia"/>
          <w:color w:val="000000" w:themeColor="text1"/>
          <w:lang w:val="x-none"/>
        </w:rPr>
        <w:t>社会福祉法人南生会　みやぎ台南生苑</w:t>
      </w:r>
    </w:p>
    <w:p w14:paraId="56B59CC7" w14:textId="77777777" w:rsidR="007D6127" w:rsidRDefault="00042639" w:rsidP="00045E68">
      <w:pPr>
        <w:spacing w:line="438" w:lineRule="exact"/>
        <w:rPr>
          <w:rFonts w:eastAsiaTheme="minorHAnsi"/>
          <w:color w:val="000000" w:themeColor="text1"/>
          <w:lang w:val="x-none"/>
        </w:rPr>
      </w:pPr>
      <w:r>
        <w:rPr>
          <w:rFonts w:eastAsiaTheme="minorHAnsi" w:hint="eastAsia"/>
          <w:color w:val="000000" w:themeColor="text1"/>
          <w:lang w:val="x-none"/>
        </w:rPr>
        <w:t>（ア）</w:t>
      </w:r>
      <w:r w:rsidR="0037277B" w:rsidRPr="008E1C36">
        <w:rPr>
          <w:rFonts w:eastAsiaTheme="minorHAnsi" w:hint="eastAsia"/>
          <w:color w:val="000000" w:themeColor="text1"/>
          <w:lang w:val="x-none"/>
        </w:rPr>
        <w:t>排泄介助の現状</w:t>
      </w:r>
    </w:p>
    <w:p w14:paraId="2DE82DA6"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定時の排泄介助に加えて、被介護者が尿意、便意を示したタイミングでも排泄介助を行っており、漏れに至るケースは多くない。特に日中帯には漏れは生じていない。</w:t>
      </w:r>
    </w:p>
    <w:p w14:paraId="3CBA0F6F"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排泄の状況については、タイミング、種類、量を所定のフォーマットに記録している。食事量や水分量と共に記録している。</w:t>
      </w:r>
    </w:p>
    <w:p w14:paraId="3C1F9B0D"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排泄の記録は紙のフォーマットに加えてタブレット端末を用いて介護ソフトにも記録しており、バイタルや排便の有無、回数、下剤の投与タイミング等の情報が確認できる。</w:t>
      </w:r>
    </w:p>
    <w:p w14:paraId="0A00BB35"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個別の被介護者の状況を踏まえて、排泄パターン表を作成し運用している。パターン表の作成に当たっては、定時のおむつ交換の時間を基に、排泄の状況を踏まえてタイミングを微調整し最適なタイミングを設定しているが、一連の作業に2、3週間程度を要している。複数の職員が担当している場合、当該職員間でコミュニケーションをとりながら調整を図っている。</w:t>
      </w:r>
    </w:p>
    <w:p w14:paraId="6CE60814"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（イ）</w:t>
      </w:r>
      <w:r w:rsidR="0037277B" w:rsidRPr="008E1C36">
        <w:rPr>
          <w:rFonts w:eastAsiaTheme="minorHAnsi" w:hint="eastAsia"/>
          <w:color w:val="000000" w:themeColor="text1"/>
          <w:lang w:val="x-none"/>
        </w:rPr>
        <w:t>排泄介助における課題</w:t>
      </w:r>
    </w:p>
    <w:p w14:paraId="6F351E66"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個々の被介護者の状況を踏まえながらパターン表を作成する作業には人手と時間がかかるため、利用者が少人数の場合は対応可能だが、大規模な施設では個々の状況を把握することは難しい。</w:t>
      </w:r>
    </w:p>
    <w:p w14:paraId="7BA7F89C"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ショートステイなどの場合、被介護者が常時施設で過ごすわけではないため</w:t>
      </w:r>
      <w:r w:rsidR="0037277B" w:rsidRPr="008E1C36">
        <w:rPr>
          <w:rFonts w:eastAsiaTheme="minorHAnsi" w:hint="eastAsia"/>
          <w:color w:val="000000" w:themeColor="text1"/>
          <w:lang w:val="x-none"/>
        </w:rPr>
        <w:lastRenderedPageBreak/>
        <w:t>排泄パターンを把握することが難しい。</w:t>
      </w:r>
    </w:p>
    <w:p w14:paraId="7F347465" w14:textId="77777777" w:rsidR="007D6127" w:rsidRDefault="007D6127" w:rsidP="00045E68">
      <w:pPr>
        <w:spacing w:line="438" w:lineRule="exact"/>
        <w:rPr>
          <w:rFonts w:eastAsiaTheme="minorHAnsi"/>
          <w:color w:val="000000" w:themeColor="text1"/>
          <w:lang w:val="x-none"/>
        </w:rPr>
      </w:pPr>
    </w:p>
    <w:p w14:paraId="5CFF3236"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⑤</w:t>
      </w:r>
      <w:r w:rsidR="0037277B" w:rsidRPr="008E1C36">
        <w:rPr>
          <w:rFonts w:eastAsiaTheme="minorHAnsi" w:hint="eastAsia"/>
          <w:color w:val="000000" w:themeColor="text1"/>
          <w:lang w:val="x-none"/>
        </w:rPr>
        <w:t>株式会社 やさしい手　リリィパワーズレジデンス三鷹北野【けやき館】</w:t>
      </w:r>
    </w:p>
    <w:p w14:paraId="18139838"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（ア）</w:t>
      </w:r>
      <w:r w:rsidR="0037277B" w:rsidRPr="008E1C36">
        <w:rPr>
          <w:rFonts w:eastAsiaTheme="minorHAnsi" w:hint="eastAsia"/>
          <w:color w:val="000000" w:themeColor="text1"/>
          <w:lang w:val="x-none"/>
        </w:rPr>
        <w:t>排泄介助の現状</w:t>
      </w:r>
    </w:p>
    <w:p w14:paraId="375CF7E7"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全介助の被介護者については、ケアプランに基づいて、定時でヘルパーが入って介助する。費用面や家族の意向も勘案し、回数を調整する。</w:t>
      </w:r>
    </w:p>
    <w:p w14:paraId="5D68CC8F"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排泄の状況については、排泄のタイミングや量を紙ベースとPCの両方で記録している。双方は連動しておらず、別個に管理されている。</w:t>
      </w:r>
    </w:p>
    <w:p w14:paraId="584A9076"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排便の回数や状態に関して記録が必要な被介護者については、別途対応している。</w:t>
      </w:r>
    </w:p>
    <w:p w14:paraId="51F3FB94"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排泄介助のタイミングが限られているため、不要なおむつ交換（空振り）はあまり発生しない。漏れが生じることはあるが頻度は高くない。</w:t>
      </w:r>
    </w:p>
    <w:p w14:paraId="7CAD451E"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（イ）</w:t>
      </w:r>
      <w:r w:rsidR="0037277B" w:rsidRPr="008E1C36">
        <w:rPr>
          <w:rFonts w:eastAsiaTheme="minorHAnsi" w:hint="eastAsia"/>
          <w:color w:val="000000" w:themeColor="text1"/>
          <w:lang w:val="x-none"/>
        </w:rPr>
        <w:t>排泄介助における課題</w:t>
      </w:r>
    </w:p>
    <w:p w14:paraId="7F2FE9E0" w14:textId="77777777" w:rsidR="007D6127"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一回のサービスの提供時間が定められているため、漏れが生じた場合、時間内で対応する必要があり、職員の負荷は高い。</w:t>
      </w:r>
    </w:p>
    <w:p w14:paraId="7EAED9F7" w14:textId="5E0E91C6" w:rsidR="001F626F" w:rsidRDefault="007D6127" w:rsidP="00045E68">
      <w:pPr>
        <w:spacing w:line="438" w:lineRule="exact"/>
        <w:rPr>
          <w:rFonts w:eastAsiaTheme="minorHAnsi"/>
          <w:color w:val="000000" w:themeColor="text1"/>
          <w:lang w:val="x-none"/>
        </w:rPr>
      </w:pPr>
      <w:r>
        <w:rPr>
          <w:rFonts w:eastAsiaTheme="minorHAnsi" w:hint="eastAsia"/>
          <w:color w:val="000000" w:themeColor="text1"/>
          <w:lang w:val="x-none"/>
        </w:rPr>
        <w:t>・</w:t>
      </w:r>
      <w:r w:rsidR="0037277B" w:rsidRPr="008E1C36">
        <w:rPr>
          <w:rFonts w:eastAsiaTheme="minorHAnsi" w:hint="eastAsia"/>
          <w:color w:val="000000" w:themeColor="text1"/>
          <w:lang w:val="x-none"/>
        </w:rPr>
        <w:t>夜間帯については、基本的にサービス提供しておらず、通常は排泄介助にも入らないため、被介護者が不快な感覚を覚えている可能性はある。仮にピンポイントで排泄のタイミングが特定できるのであれば、定時のタイミングを見直すこともできる。</w:t>
      </w:r>
    </w:p>
    <w:p w14:paraId="6FFB53F6" w14:textId="17D0E7F3" w:rsidR="001F626F" w:rsidRDefault="001F626F" w:rsidP="00045E68">
      <w:pPr>
        <w:spacing w:line="438" w:lineRule="exact"/>
        <w:rPr>
          <w:rFonts w:eastAsiaTheme="minorHAnsi"/>
          <w:color w:val="000000" w:themeColor="text1"/>
          <w:lang w:val="x-none"/>
        </w:rPr>
      </w:pPr>
    </w:p>
    <w:p w14:paraId="0F2FCB26" w14:textId="77777777" w:rsidR="001F626F" w:rsidRDefault="001F626F" w:rsidP="00045E68">
      <w:pPr>
        <w:spacing w:line="438" w:lineRule="exact"/>
        <w:rPr>
          <w:rFonts w:eastAsiaTheme="minorHAnsi"/>
          <w:color w:val="000000" w:themeColor="text1"/>
          <w:lang w:val="x-none"/>
        </w:rPr>
      </w:pPr>
    </w:p>
    <w:p w14:paraId="6B54D10B" w14:textId="77777777" w:rsidR="001F626F" w:rsidRDefault="001F626F" w:rsidP="00045E68">
      <w:pPr>
        <w:spacing w:line="438" w:lineRule="exact"/>
        <w:rPr>
          <w:rFonts w:eastAsiaTheme="minorHAnsi"/>
          <w:color w:val="000000" w:themeColor="text1"/>
          <w:lang w:val="x-none"/>
        </w:rPr>
      </w:pPr>
      <w:r>
        <w:rPr>
          <w:rFonts w:eastAsiaTheme="minorHAnsi" w:hint="eastAsia"/>
          <w:color w:val="000000" w:themeColor="text1"/>
          <w:lang w:val="x-none"/>
        </w:rPr>
        <w:t>2</w:t>
      </w:r>
      <w:r>
        <w:rPr>
          <w:rFonts w:eastAsiaTheme="minorHAnsi"/>
          <w:color w:val="000000" w:themeColor="text1"/>
          <w:lang w:val="x-none"/>
        </w:rPr>
        <w:t>.13.3</w:t>
      </w:r>
      <w:r>
        <w:rPr>
          <w:rFonts w:eastAsiaTheme="minorHAnsi" w:hint="eastAsia"/>
          <w:color w:val="000000" w:themeColor="text1"/>
          <w:lang w:val="x-none"/>
        </w:rPr>
        <w:t xml:space="preserve">　実施手順</w:t>
      </w:r>
    </w:p>
    <w:p w14:paraId="4A8D70A1" w14:textId="77777777" w:rsidR="001F626F" w:rsidRDefault="0037277B" w:rsidP="00045E68">
      <w:pPr>
        <w:spacing w:line="438" w:lineRule="exact"/>
        <w:rPr>
          <w:rFonts w:eastAsiaTheme="minorHAnsi"/>
          <w:lang w:val="x-none"/>
        </w:rPr>
      </w:pPr>
      <w:r w:rsidRPr="008E1C36">
        <w:rPr>
          <w:rFonts w:eastAsiaTheme="minorHAnsi" w:hint="eastAsia"/>
          <w:lang w:val="x-none" w:eastAsia="x-none"/>
        </w:rPr>
        <w:t>シミュレーション1においては、実際に提案機器の排泄検知機能を介護現場で使用してもらい、機器の通知に従って排泄介助を行ってもらった。</w:t>
      </w:r>
      <w:r w:rsidRPr="008E1C36">
        <w:rPr>
          <w:rFonts w:eastAsiaTheme="minorHAnsi" w:hint="eastAsia"/>
          <w:lang w:val="x-none"/>
        </w:rPr>
        <w:t>シミュレーション1の具体的な実施方法は図12の通りである。</w:t>
      </w:r>
    </w:p>
    <w:p w14:paraId="055225AD" w14:textId="7AF39814" w:rsidR="0037277B" w:rsidRDefault="0037277B" w:rsidP="00045E68">
      <w:pPr>
        <w:spacing w:line="438" w:lineRule="exact"/>
        <w:rPr>
          <w:rFonts w:eastAsiaTheme="minorHAnsi"/>
          <w:lang w:val="x-none"/>
        </w:rPr>
      </w:pPr>
      <w:r w:rsidRPr="008E1C36">
        <w:rPr>
          <w:rFonts w:eastAsiaTheme="minorHAnsi" w:hint="eastAsia"/>
          <w:lang w:val="x-none"/>
        </w:rPr>
        <w:t>シミュレーション1は、</w:t>
      </w:r>
      <w:r w:rsidRPr="008E1C36">
        <w:rPr>
          <w:rFonts w:eastAsiaTheme="minorHAnsi" w:hint="eastAsia"/>
          <w:lang w:val="x-none" w:eastAsia="x-none"/>
        </w:rPr>
        <w:t>被介護者が就寝している夜間帯において</w:t>
      </w:r>
      <w:r w:rsidRPr="008E1C36">
        <w:rPr>
          <w:rFonts w:eastAsiaTheme="minorHAnsi" w:hint="eastAsia"/>
          <w:lang w:val="x-none"/>
        </w:rPr>
        <w:t>実施した。</w:t>
      </w:r>
      <w:r w:rsidRPr="008E1C36">
        <w:rPr>
          <w:rFonts w:eastAsiaTheme="minorHAnsi" w:hint="eastAsia"/>
          <w:lang w:val="x-none" w:eastAsia="x-none"/>
        </w:rPr>
        <w:t>機器の通知に従って排泄介助を行うこととし、その際に排泄の有無や排泄物の状態をPC上のソフトに記入し、機器が排泄を通知した際の実際の状況</w:t>
      </w:r>
      <w:r w:rsidRPr="008E1C36">
        <w:rPr>
          <w:rFonts w:eastAsiaTheme="minorHAnsi" w:hint="eastAsia"/>
          <w:lang w:val="x-none"/>
        </w:rPr>
        <w:t>の</w:t>
      </w:r>
      <w:r w:rsidRPr="008E1C36">
        <w:rPr>
          <w:rFonts w:eastAsiaTheme="minorHAnsi" w:hint="eastAsia"/>
          <w:lang w:val="x-none" w:eastAsia="x-none"/>
        </w:rPr>
        <w:t>記録</w:t>
      </w:r>
      <w:r w:rsidRPr="008E1C36">
        <w:rPr>
          <w:rFonts w:eastAsiaTheme="minorHAnsi" w:hint="eastAsia"/>
          <w:lang w:val="x-none"/>
        </w:rPr>
        <w:t>を行った。</w:t>
      </w:r>
    </w:p>
    <w:p w14:paraId="6E1E3584" w14:textId="77777777" w:rsidR="001F626F" w:rsidRPr="008E1C36" w:rsidRDefault="001F626F" w:rsidP="00045E68">
      <w:pPr>
        <w:spacing w:line="438" w:lineRule="exact"/>
        <w:rPr>
          <w:rFonts w:eastAsiaTheme="minorHAnsi"/>
          <w:lang w:val="x-none" w:eastAsia="x-none"/>
        </w:rPr>
      </w:pPr>
    </w:p>
    <w:p w14:paraId="3B7C1419"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lang w:val="x-none" w:eastAsia="x-none"/>
        </w:rPr>
      </w:pPr>
      <w:r w:rsidRPr="008E1C36">
        <w:rPr>
          <w:rFonts w:asciiTheme="minorHAnsi" w:eastAsiaTheme="minorHAnsi" w:hAnsiTheme="minorHAnsi"/>
          <w:noProof/>
        </w:rPr>
        <w:lastRenderedPageBreak/>
        <w:drawing>
          <wp:inline distT="0" distB="0" distL="0" distR="0" wp14:anchorId="13B823C1" wp14:editId="1A405CE3">
            <wp:extent cx="5400675" cy="2476861"/>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476861"/>
                    </a:xfrm>
                    <a:prstGeom prst="rect">
                      <a:avLst/>
                    </a:prstGeom>
                    <a:noFill/>
                    <a:ln>
                      <a:noFill/>
                    </a:ln>
                  </pic:spPr>
                </pic:pic>
              </a:graphicData>
            </a:graphic>
          </wp:inline>
        </w:drawing>
      </w:r>
    </w:p>
    <w:p w14:paraId="221BCA0B" w14:textId="78AB3096" w:rsidR="0037277B" w:rsidRPr="008E1C36" w:rsidRDefault="0037277B" w:rsidP="00045E68">
      <w:pPr>
        <w:pStyle w:val="a0"/>
        <w:adjustRightInd/>
        <w:snapToGrid/>
        <w:spacing w:line="438" w:lineRule="exact"/>
        <w:ind w:firstLineChars="0" w:firstLine="0"/>
        <w:rPr>
          <w:rFonts w:asciiTheme="minorHAnsi" w:eastAsiaTheme="minorHAnsi" w:hAnsiTheme="minorHAnsi"/>
        </w:rPr>
      </w:pPr>
      <w:r w:rsidRPr="008E1C36">
        <w:rPr>
          <w:rFonts w:asciiTheme="minorHAnsi" w:eastAsiaTheme="minorHAnsi" w:hAnsiTheme="minorHAnsi" w:hint="eastAsia"/>
        </w:rPr>
        <w:t>図</w:t>
      </w:r>
      <w:r w:rsidRPr="008E1C36">
        <w:rPr>
          <w:rFonts w:asciiTheme="minorHAnsi" w:eastAsiaTheme="minorHAnsi" w:hAnsiTheme="minorHAnsi"/>
        </w:rPr>
        <w:t xml:space="preserve"> </w:t>
      </w:r>
      <w:r w:rsidRPr="008E1C36">
        <w:rPr>
          <w:rFonts w:asciiTheme="minorHAnsi" w:eastAsiaTheme="minorHAnsi" w:hAnsiTheme="minorHAnsi"/>
        </w:rPr>
        <w:fldChar w:fldCharType="begin"/>
      </w:r>
      <w:r w:rsidRPr="008E1C36">
        <w:rPr>
          <w:rFonts w:asciiTheme="minorHAnsi" w:eastAsiaTheme="minorHAnsi" w:hAnsiTheme="minorHAnsi"/>
        </w:rPr>
        <w:instrText xml:space="preserve"> SEQ </w:instrText>
      </w:r>
      <w:r w:rsidRPr="008E1C36">
        <w:rPr>
          <w:rFonts w:asciiTheme="minorHAnsi" w:eastAsiaTheme="minorHAnsi" w:hAnsiTheme="minorHAnsi" w:hint="eastAsia"/>
        </w:rPr>
        <w:instrText>図</w:instrText>
      </w:r>
      <w:r w:rsidRPr="008E1C36">
        <w:rPr>
          <w:rFonts w:asciiTheme="minorHAnsi" w:eastAsiaTheme="minorHAnsi" w:hAnsiTheme="minorHAnsi"/>
        </w:rPr>
        <w:instrText xml:space="preserve"> \* ARABIC </w:instrText>
      </w:r>
      <w:r w:rsidRPr="008E1C36">
        <w:rPr>
          <w:rFonts w:asciiTheme="minorHAnsi" w:eastAsiaTheme="minorHAnsi" w:hAnsiTheme="minorHAnsi"/>
        </w:rPr>
        <w:fldChar w:fldCharType="separate"/>
      </w:r>
      <w:r w:rsidR="009B3EA0" w:rsidRPr="008E1C36">
        <w:rPr>
          <w:rFonts w:asciiTheme="minorHAnsi" w:eastAsiaTheme="minorHAnsi" w:hAnsiTheme="minorHAnsi"/>
          <w:noProof/>
        </w:rPr>
        <w:t>7</w:t>
      </w:r>
      <w:r w:rsidRPr="008E1C36">
        <w:rPr>
          <w:rFonts w:asciiTheme="minorHAnsi" w:eastAsiaTheme="minorHAnsi" w:hAnsiTheme="minorHAnsi"/>
        </w:rPr>
        <w:fldChar w:fldCharType="end"/>
      </w:r>
      <w:r w:rsidRPr="008E1C36">
        <w:rPr>
          <w:rFonts w:asciiTheme="minorHAnsi" w:eastAsiaTheme="minorHAnsi" w:hAnsiTheme="minorHAnsi" w:hint="eastAsia"/>
        </w:rPr>
        <w:t xml:space="preserve">　シミュレーション1の実施手順</w:t>
      </w:r>
    </w:p>
    <w:p w14:paraId="1F22BC00" w14:textId="637B1ECF" w:rsidR="0037277B" w:rsidRPr="008E1C36" w:rsidRDefault="0037277B" w:rsidP="00045E68">
      <w:pPr>
        <w:pStyle w:val="a0"/>
        <w:adjustRightInd/>
        <w:snapToGrid/>
        <w:spacing w:line="438" w:lineRule="exact"/>
        <w:ind w:firstLineChars="0" w:firstLine="0"/>
        <w:rPr>
          <w:rFonts w:asciiTheme="minorHAnsi" w:eastAsiaTheme="minorHAnsi" w:hAnsiTheme="minorHAnsi"/>
          <w:lang w:eastAsia="x-none"/>
        </w:rPr>
      </w:pPr>
    </w:p>
    <w:p w14:paraId="5C229E62" w14:textId="77777777" w:rsidR="0037277B" w:rsidRPr="008E1C36" w:rsidRDefault="0037277B" w:rsidP="00045E68">
      <w:pPr>
        <w:pStyle w:val="a0"/>
        <w:adjustRightInd/>
        <w:snapToGrid/>
        <w:spacing w:line="438" w:lineRule="exact"/>
        <w:ind w:firstLineChars="0" w:firstLine="0"/>
        <w:rPr>
          <w:rFonts w:asciiTheme="minorHAnsi" w:eastAsiaTheme="minorHAnsi" w:hAnsiTheme="minorHAnsi"/>
        </w:rPr>
      </w:pPr>
    </w:p>
    <w:p w14:paraId="5FE3B8AC" w14:textId="060B46EF" w:rsidR="0037277B" w:rsidRPr="008E1C36" w:rsidRDefault="0037277B" w:rsidP="00045E68">
      <w:pPr>
        <w:spacing w:line="438" w:lineRule="exact"/>
        <w:rPr>
          <w:rFonts w:eastAsiaTheme="minorHAnsi"/>
        </w:rPr>
      </w:pPr>
    </w:p>
    <w:p w14:paraId="5BBC3FAD" w14:textId="77777777" w:rsidR="0037277B" w:rsidRPr="008E1C36" w:rsidRDefault="0037277B" w:rsidP="00045E68">
      <w:pPr>
        <w:spacing w:line="438" w:lineRule="exact"/>
        <w:rPr>
          <w:rFonts w:eastAsiaTheme="minorHAnsi"/>
        </w:rPr>
      </w:pPr>
    </w:p>
    <w:p w14:paraId="3658AF24" w14:textId="2C61A65B" w:rsidR="002457B7" w:rsidRPr="008E1C36" w:rsidRDefault="002457B7" w:rsidP="00045E68">
      <w:pPr>
        <w:spacing w:line="438" w:lineRule="exact"/>
        <w:rPr>
          <w:rFonts w:eastAsiaTheme="minorHAnsi"/>
        </w:rPr>
      </w:pPr>
    </w:p>
    <w:p w14:paraId="0343CA0E" w14:textId="77777777" w:rsidR="002457B7" w:rsidRPr="008E1C36" w:rsidRDefault="002457B7" w:rsidP="00045E68">
      <w:pPr>
        <w:widowControl/>
        <w:spacing w:line="438" w:lineRule="exact"/>
        <w:rPr>
          <w:rFonts w:eastAsiaTheme="minorHAnsi"/>
          <w:spacing w:val="45"/>
          <w:kern w:val="0"/>
        </w:rPr>
      </w:pPr>
    </w:p>
    <w:p w14:paraId="4FB05378" w14:textId="77777777" w:rsidR="002457B7" w:rsidRPr="008E1C36" w:rsidRDefault="002457B7" w:rsidP="00045E68">
      <w:pPr>
        <w:spacing w:line="438" w:lineRule="exact"/>
        <w:rPr>
          <w:rFonts w:eastAsiaTheme="minorHAnsi"/>
        </w:rPr>
      </w:pPr>
    </w:p>
    <w:p w14:paraId="147E9362" w14:textId="77777777" w:rsidR="0038547A" w:rsidRPr="008E1C36" w:rsidRDefault="0038547A" w:rsidP="00045E68">
      <w:pPr>
        <w:spacing w:line="438" w:lineRule="exact"/>
        <w:rPr>
          <w:rFonts w:eastAsiaTheme="minorHAnsi"/>
        </w:rPr>
      </w:pPr>
    </w:p>
    <w:p w14:paraId="56E8C774" w14:textId="77777777" w:rsidR="0038547A" w:rsidRPr="008E1C36" w:rsidRDefault="0038547A" w:rsidP="00045E68">
      <w:pPr>
        <w:spacing w:line="438" w:lineRule="exact"/>
        <w:rPr>
          <w:rFonts w:eastAsiaTheme="minorHAnsi"/>
        </w:rPr>
      </w:pPr>
    </w:p>
    <w:p w14:paraId="3B389777" w14:textId="77777777" w:rsidR="0038547A" w:rsidRPr="008E1C36" w:rsidRDefault="0038547A" w:rsidP="00045E68">
      <w:pPr>
        <w:spacing w:line="438" w:lineRule="exact"/>
        <w:rPr>
          <w:rFonts w:eastAsiaTheme="minorHAnsi"/>
        </w:rPr>
      </w:pPr>
    </w:p>
    <w:p w14:paraId="05178068" w14:textId="77777777" w:rsidR="0038547A" w:rsidRPr="008E1C36" w:rsidRDefault="0038547A" w:rsidP="00045E68">
      <w:pPr>
        <w:spacing w:line="438" w:lineRule="exact"/>
        <w:rPr>
          <w:rFonts w:eastAsiaTheme="minorHAnsi"/>
        </w:rPr>
      </w:pPr>
    </w:p>
    <w:p w14:paraId="71A5D6E4" w14:textId="77777777" w:rsidR="0038547A" w:rsidRPr="008E1C36" w:rsidRDefault="0038547A" w:rsidP="00045E68">
      <w:pPr>
        <w:spacing w:line="438" w:lineRule="exact"/>
        <w:rPr>
          <w:rFonts w:eastAsiaTheme="minorHAnsi"/>
        </w:rPr>
      </w:pPr>
    </w:p>
    <w:p w14:paraId="0231E31D" w14:textId="77777777" w:rsidR="0038547A" w:rsidRPr="008E1C36" w:rsidRDefault="0038547A" w:rsidP="00045E68">
      <w:pPr>
        <w:spacing w:line="438" w:lineRule="exact"/>
        <w:rPr>
          <w:rFonts w:eastAsiaTheme="minorHAnsi"/>
        </w:rPr>
      </w:pPr>
    </w:p>
    <w:p w14:paraId="4EE293CB" w14:textId="77777777" w:rsidR="0038547A" w:rsidRPr="008E1C36" w:rsidRDefault="0038547A" w:rsidP="00045E68">
      <w:pPr>
        <w:spacing w:line="438" w:lineRule="exact"/>
        <w:rPr>
          <w:rFonts w:eastAsiaTheme="minorHAnsi"/>
        </w:rPr>
      </w:pPr>
    </w:p>
    <w:p w14:paraId="654CBECB" w14:textId="77777777" w:rsidR="0038547A" w:rsidRPr="008E1C36" w:rsidRDefault="0038547A" w:rsidP="00045E68">
      <w:pPr>
        <w:spacing w:line="438" w:lineRule="exact"/>
        <w:rPr>
          <w:rFonts w:eastAsiaTheme="minorHAnsi"/>
        </w:rPr>
      </w:pPr>
    </w:p>
    <w:p w14:paraId="340C5723" w14:textId="77777777" w:rsidR="008B5264" w:rsidRPr="008E1C36" w:rsidRDefault="008B5264" w:rsidP="00045E68">
      <w:pPr>
        <w:spacing w:line="438" w:lineRule="exact"/>
        <w:rPr>
          <w:rFonts w:eastAsiaTheme="minorHAnsi"/>
        </w:rPr>
      </w:pPr>
    </w:p>
    <w:p w14:paraId="5877B2A7" w14:textId="77777777" w:rsidR="008B5264" w:rsidRPr="008E1C36" w:rsidRDefault="008B5264" w:rsidP="00045E68">
      <w:pPr>
        <w:spacing w:line="438" w:lineRule="exact"/>
        <w:rPr>
          <w:rFonts w:eastAsiaTheme="minorHAnsi"/>
        </w:rPr>
      </w:pPr>
    </w:p>
    <w:p w14:paraId="5DC939CA" w14:textId="77777777" w:rsidR="00DE536A" w:rsidRPr="008E1C36" w:rsidRDefault="00DE536A" w:rsidP="00045E68">
      <w:pPr>
        <w:spacing w:line="438" w:lineRule="exact"/>
        <w:rPr>
          <w:rFonts w:eastAsiaTheme="minorHAnsi"/>
        </w:rPr>
      </w:pPr>
    </w:p>
    <w:p w14:paraId="66764DC2" w14:textId="77777777" w:rsidR="009A06C1" w:rsidRPr="008E1C36" w:rsidRDefault="009A06C1" w:rsidP="00045E68">
      <w:pPr>
        <w:spacing w:line="438" w:lineRule="exact"/>
        <w:rPr>
          <w:rFonts w:eastAsiaTheme="minorHAnsi"/>
        </w:rPr>
      </w:pPr>
    </w:p>
    <w:p w14:paraId="6391F905" w14:textId="77777777" w:rsidR="009A06C1" w:rsidRPr="008E1C36" w:rsidRDefault="009A06C1" w:rsidP="00045E68">
      <w:pPr>
        <w:spacing w:line="438" w:lineRule="exact"/>
        <w:rPr>
          <w:rFonts w:eastAsiaTheme="minorHAnsi"/>
        </w:rPr>
      </w:pPr>
    </w:p>
    <w:p w14:paraId="720B2415" w14:textId="77777777" w:rsidR="009A06C1" w:rsidRPr="008E1C36" w:rsidRDefault="009A06C1" w:rsidP="00045E68">
      <w:pPr>
        <w:spacing w:line="438" w:lineRule="exact"/>
        <w:rPr>
          <w:rFonts w:eastAsiaTheme="minorHAnsi"/>
        </w:rPr>
      </w:pPr>
    </w:p>
    <w:p w14:paraId="030DA1D0" w14:textId="77777777" w:rsidR="008B5264" w:rsidRPr="008E1C36" w:rsidRDefault="008B5264" w:rsidP="00045E68">
      <w:pPr>
        <w:spacing w:line="438" w:lineRule="exact"/>
        <w:rPr>
          <w:rFonts w:eastAsiaTheme="minorHAnsi"/>
        </w:rPr>
      </w:pPr>
    </w:p>
    <w:p w14:paraId="3D0566AE" w14:textId="77777777" w:rsidR="008B5264" w:rsidRPr="008E1C36" w:rsidRDefault="008B5264" w:rsidP="00045E68">
      <w:pPr>
        <w:spacing w:line="438" w:lineRule="exact"/>
        <w:rPr>
          <w:rFonts w:eastAsiaTheme="minorHAnsi"/>
        </w:rPr>
      </w:pPr>
    </w:p>
    <w:p w14:paraId="0A884FCA" w14:textId="05554060" w:rsidR="00DE536A" w:rsidRPr="008E1C36" w:rsidRDefault="00DE536A" w:rsidP="00045E68">
      <w:pPr>
        <w:spacing w:line="438" w:lineRule="exact"/>
        <w:rPr>
          <w:rFonts w:eastAsiaTheme="minorHAnsi"/>
          <w:b/>
          <w:sz w:val="32"/>
          <w:szCs w:val="32"/>
        </w:rPr>
      </w:pPr>
      <w:r w:rsidRPr="008E1C36">
        <w:rPr>
          <w:rFonts w:eastAsiaTheme="minorHAnsi" w:hint="eastAsia"/>
          <w:b/>
          <w:sz w:val="32"/>
          <w:szCs w:val="32"/>
        </w:rPr>
        <w:t>第</w:t>
      </w:r>
      <w:r w:rsidRPr="008E1C36">
        <w:rPr>
          <w:rFonts w:eastAsiaTheme="minorHAnsi"/>
          <w:b/>
          <w:sz w:val="32"/>
          <w:szCs w:val="32"/>
        </w:rPr>
        <w:t>3</w:t>
      </w:r>
      <w:r w:rsidR="009A06C1" w:rsidRPr="008E1C36">
        <w:rPr>
          <w:rFonts w:eastAsiaTheme="minorHAnsi" w:hint="eastAsia"/>
          <w:b/>
          <w:sz w:val="32"/>
          <w:szCs w:val="32"/>
        </w:rPr>
        <w:t>章　排泄センサーの技術開発</w:t>
      </w:r>
    </w:p>
    <w:p w14:paraId="1340EAF2" w14:textId="77777777" w:rsidR="008B5264" w:rsidRPr="008E1C36" w:rsidRDefault="008B5264" w:rsidP="00045E68">
      <w:pPr>
        <w:spacing w:line="438" w:lineRule="exact"/>
        <w:rPr>
          <w:rFonts w:eastAsiaTheme="minorHAnsi"/>
        </w:rPr>
      </w:pPr>
    </w:p>
    <w:p w14:paraId="3C820634" w14:textId="77777777" w:rsidR="008B5264" w:rsidRPr="008E1C36" w:rsidRDefault="008B5264" w:rsidP="00045E68">
      <w:pPr>
        <w:spacing w:line="438" w:lineRule="exact"/>
        <w:rPr>
          <w:rFonts w:eastAsiaTheme="minorHAnsi"/>
        </w:rPr>
      </w:pPr>
    </w:p>
    <w:p w14:paraId="6334CCE2" w14:textId="77777777" w:rsidR="008B5264" w:rsidRPr="008E1C36" w:rsidRDefault="008B5264" w:rsidP="00045E68">
      <w:pPr>
        <w:spacing w:line="438" w:lineRule="exact"/>
        <w:rPr>
          <w:rFonts w:eastAsiaTheme="minorHAnsi"/>
        </w:rPr>
      </w:pPr>
    </w:p>
    <w:p w14:paraId="7BA4EBB1" w14:textId="77777777" w:rsidR="008B5264" w:rsidRPr="008E1C36" w:rsidRDefault="008B5264" w:rsidP="00045E68">
      <w:pPr>
        <w:spacing w:line="438" w:lineRule="exact"/>
        <w:rPr>
          <w:rFonts w:eastAsiaTheme="minorHAnsi"/>
        </w:rPr>
      </w:pPr>
    </w:p>
    <w:p w14:paraId="0652EB87" w14:textId="77777777" w:rsidR="009A06C1" w:rsidRPr="008E1C36" w:rsidRDefault="009A06C1" w:rsidP="00045E68">
      <w:pPr>
        <w:spacing w:line="438" w:lineRule="exact"/>
        <w:rPr>
          <w:rFonts w:eastAsiaTheme="minorHAnsi"/>
        </w:rPr>
      </w:pPr>
    </w:p>
    <w:p w14:paraId="36223CD0" w14:textId="77777777" w:rsidR="009A06C1" w:rsidRPr="008E1C36" w:rsidRDefault="009A06C1" w:rsidP="00045E68">
      <w:pPr>
        <w:spacing w:line="438" w:lineRule="exact"/>
        <w:rPr>
          <w:rFonts w:eastAsiaTheme="minorHAnsi"/>
        </w:rPr>
      </w:pPr>
    </w:p>
    <w:p w14:paraId="5A83B5D4" w14:textId="77777777" w:rsidR="009A06C1" w:rsidRPr="008E1C36" w:rsidRDefault="009A06C1" w:rsidP="00045E68">
      <w:pPr>
        <w:spacing w:line="438" w:lineRule="exact"/>
        <w:rPr>
          <w:rFonts w:eastAsiaTheme="minorHAnsi"/>
        </w:rPr>
      </w:pPr>
    </w:p>
    <w:p w14:paraId="09E35DAF" w14:textId="77777777" w:rsidR="009A06C1" w:rsidRPr="008E1C36" w:rsidRDefault="009A06C1" w:rsidP="00045E68">
      <w:pPr>
        <w:spacing w:line="438" w:lineRule="exact"/>
        <w:rPr>
          <w:rFonts w:eastAsiaTheme="minorHAnsi"/>
        </w:rPr>
      </w:pPr>
    </w:p>
    <w:p w14:paraId="728DC9FA" w14:textId="77777777" w:rsidR="009A06C1" w:rsidRPr="008E1C36" w:rsidRDefault="009A06C1" w:rsidP="00045E68">
      <w:pPr>
        <w:spacing w:line="438" w:lineRule="exact"/>
        <w:rPr>
          <w:rFonts w:eastAsiaTheme="minorHAnsi"/>
        </w:rPr>
      </w:pPr>
    </w:p>
    <w:p w14:paraId="448A7FFE" w14:textId="77777777" w:rsidR="009A06C1" w:rsidRPr="008E1C36" w:rsidRDefault="009A06C1" w:rsidP="00045E68">
      <w:pPr>
        <w:spacing w:line="438" w:lineRule="exact"/>
        <w:rPr>
          <w:rFonts w:eastAsiaTheme="minorHAnsi"/>
        </w:rPr>
      </w:pPr>
    </w:p>
    <w:p w14:paraId="105D1D00" w14:textId="77777777" w:rsidR="009A06C1" w:rsidRPr="008E1C36" w:rsidRDefault="009A06C1" w:rsidP="00045E68">
      <w:pPr>
        <w:spacing w:line="438" w:lineRule="exact"/>
        <w:rPr>
          <w:rFonts w:eastAsiaTheme="minorHAnsi"/>
        </w:rPr>
      </w:pPr>
    </w:p>
    <w:p w14:paraId="5F2E47CA" w14:textId="77777777" w:rsidR="009A06C1" w:rsidRPr="008E1C36" w:rsidRDefault="009A06C1" w:rsidP="00045E68">
      <w:pPr>
        <w:spacing w:line="438" w:lineRule="exact"/>
        <w:rPr>
          <w:rFonts w:eastAsiaTheme="minorHAnsi"/>
        </w:rPr>
      </w:pPr>
    </w:p>
    <w:p w14:paraId="0D84F278" w14:textId="77777777" w:rsidR="009A06C1" w:rsidRPr="008E1C36" w:rsidRDefault="009A06C1" w:rsidP="00045E68">
      <w:pPr>
        <w:spacing w:line="438" w:lineRule="exact"/>
        <w:rPr>
          <w:rFonts w:eastAsiaTheme="minorHAnsi"/>
        </w:rPr>
      </w:pPr>
    </w:p>
    <w:p w14:paraId="40569027" w14:textId="77777777" w:rsidR="009A06C1" w:rsidRPr="008E1C36" w:rsidRDefault="009A06C1" w:rsidP="00045E68">
      <w:pPr>
        <w:spacing w:line="438" w:lineRule="exact"/>
        <w:rPr>
          <w:rFonts w:eastAsiaTheme="minorHAnsi"/>
        </w:rPr>
      </w:pPr>
    </w:p>
    <w:p w14:paraId="22E1C882" w14:textId="0FB44CBD" w:rsidR="001F626F" w:rsidRDefault="00AB506C" w:rsidP="00045E68">
      <w:pPr>
        <w:spacing w:line="438" w:lineRule="exact"/>
        <w:rPr>
          <w:rFonts w:eastAsiaTheme="minorHAnsi"/>
        </w:rPr>
      </w:pPr>
      <w:r w:rsidRPr="008E1C36">
        <w:rPr>
          <w:rFonts w:eastAsiaTheme="minorHAnsi"/>
        </w:rPr>
        <w:t>3.1</w:t>
      </w:r>
      <w:r w:rsidR="001F626F">
        <w:rPr>
          <w:rFonts w:eastAsiaTheme="minorHAnsi" w:hint="eastAsia"/>
        </w:rPr>
        <w:t xml:space="preserve">　</w:t>
      </w:r>
      <w:r w:rsidR="00923EEE" w:rsidRPr="008E1C36">
        <w:rPr>
          <w:rFonts w:eastAsiaTheme="minorHAnsi" w:hint="eastAsia"/>
        </w:rPr>
        <w:t>排泄センサーの技術開発</w:t>
      </w:r>
    </w:p>
    <w:p w14:paraId="22D4D6BF" w14:textId="77777777" w:rsidR="001F626F" w:rsidRDefault="001F626F" w:rsidP="00045E68">
      <w:pPr>
        <w:spacing w:line="438" w:lineRule="exact"/>
        <w:rPr>
          <w:rFonts w:eastAsiaTheme="minorHAnsi"/>
        </w:rPr>
      </w:pPr>
      <w:r>
        <w:rPr>
          <w:rFonts w:eastAsiaTheme="minorHAnsi" w:hint="eastAsia"/>
        </w:rPr>
        <w:t xml:space="preserve">　本研究では排泄検知シートLifi（以下、Lifiと呼ぶ）を提案する。Lifiは高齢者や障害者に負担をもたらさず、</w:t>
      </w:r>
      <w:r w:rsidR="009B3EA0" w:rsidRPr="008E1C36">
        <w:rPr>
          <w:rFonts w:eastAsiaTheme="minorHAnsi"/>
        </w:rPr>
        <w:t>排泄ケアの質の向上を実現することを目的として設計されてい</w:t>
      </w:r>
      <w:r>
        <w:rPr>
          <w:rFonts w:eastAsiaTheme="minorHAnsi" w:hint="eastAsia"/>
        </w:rPr>
        <w:t>る。</w:t>
      </w:r>
      <w:r w:rsidR="009B3EA0" w:rsidRPr="008E1C36">
        <w:rPr>
          <w:rFonts w:eastAsiaTheme="minorHAnsi"/>
        </w:rPr>
        <w:t>Lifi は</w:t>
      </w:r>
      <w:r>
        <w:rPr>
          <w:rFonts w:eastAsiaTheme="minorHAnsi" w:hint="eastAsia"/>
        </w:rPr>
        <w:t>、</w:t>
      </w:r>
      <w:r w:rsidR="009B3EA0" w:rsidRPr="008E1C36">
        <w:rPr>
          <w:rFonts w:eastAsiaTheme="minorHAnsi"/>
        </w:rPr>
        <w:t>おむつ内の排泄有無を介護者に随時通知・記録することによって</w:t>
      </w:r>
      <w:r>
        <w:rPr>
          <w:rFonts w:eastAsiaTheme="minorHAnsi" w:hint="eastAsia"/>
        </w:rPr>
        <w:t>、</w:t>
      </w:r>
      <w:r w:rsidR="009B3EA0" w:rsidRPr="008E1C36">
        <w:rPr>
          <w:rFonts w:eastAsiaTheme="minorHAnsi"/>
        </w:rPr>
        <w:t>適切なタイミン</w:t>
      </w:r>
      <w:r>
        <w:rPr>
          <w:rFonts w:eastAsiaTheme="minorHAnsi" w:hint="eastAsia"/>
        </w:rPr>
        <w:t>グで</w:t>
      </w:r>
      <w:r w:rsidR="009B3EA0" w:rsidRPr="008E1C36">
        <w:rPr>
          <w:rFonts w:eastAsiaTheme="minorHAnsi"/>
        </w:rPr>
        <w:t>おむつ交換をおこなうことを目的とする</w:t>
      </w:r>
      <w:r>
        <w:rPr>
          <w:rFonts w:eastAsiaTheme="minorHAnsi" w:hint="eastAsia"/>
        </w:rPr>
        <w:t>デバイスで</w:t>
      </w:r>
      <w:r w:rsidR="009B3EA0" w:rsidRPr="008E1C36">
        <w:rPr>
          <w:rFonts w:eastAsiaTheme="minorHAnsi"/>
        </w:rPr>
        <w:t>ある</w:t>
      </w:r>
      <w:r>
        <w:rPr>
          <w:rFonts w:eastAsiaTheme="minorHAnsi" w:hint="eastAsia"/>
        </w:rPr>
        <w:t>。</w:t>
      </w:r>
      <w:r w:rsidR="009B3EA0" w:rsidRPr="008E1C36">
        <w:rPr>
          <w:rFonts w:eastAsiaTheme="minorHAnsi"/>
        </w:rPr>
        <w:t>これにより</w:t>
      </w:r>
      <w:r>
        <w:rPr>
          <w:rFonts w:eastAsiaTheme="minorHAnsi" w:hint="eastAsia"/>
        </w:rPr>
        <w:t>、</w:t>
      </w:r>
      <w:r w:rsidR="009B3EA0" w:rsidRPr="008E1C36">
        <w:rPr>
          <w:rFonts w:eastAsiaTheme="minorHAnsi"/>
        </w:rPr>
        <w:t>介護者側か</w:t>
      </w:r>
      <w:r>
        <w:rPr>
          <w:rFonts w:eastAsiaTheme="minorHAnsi" w:hint="eastAsia"/>
        </w:rPr>
        <w:t>が</w:t>
      </w:r>
      <w:r w:rsidR="009B3EA0" w:rsidRPr="008E1C36">
        <w:rPr>
          <w:rFonts w:eastAsiaTheme="minorHAnsi"/>
        </w:rPr>
        <w:t>決めた定時交換て</w:t>
      </w:r>
      <w:r>
        <w:rPr>
          <w:rFonts w:eastAsiaTheme="minorHAnsi" w:hint="eastAsia"/>
        </w:rPr>
        <w:t>で</w:t>
      </w:r>
      <w:r w:rsidR="009B3EA0" w:rsidRPr="008E1C36">
        <w:rPr>
          <w:rFonts w:eastAsiaTheme="minorHAnsi"/>
        </w:rPr>
        <w:t>はなく被介護者の排泄</w:t>
      </w:r>
      <w:r>
        <w:rPr>
          <w:rFonts w:eastAsiaTheme="minorHAnsi" w:hint="eastAsia"/>
        </w:rPr>
        <w:t>パターン</w:t>
      </w:r>
      <w:r w:rsidR="009B3EA0" w:rsidRPr="008E1C36">
        <w:rPr>
          <w:rFonts w:eastAsiaTheme="minorHAnsi"/>
        </w:rPr>
        <w:t>に合わせておむつ交換</w:t>
      </w:r>
      <w:r>
        <w:rPr>
          <w:rFonts w:eastAsiaTheme="minorHAnsi" w:hint="eastAsia"/>
        </w:rPr>
        <w:t>がで</w:t>
      </w:r>
      <w:r w:rsidR="009B3EA0" w:rsidRPr="008E1C36">
        <w:rPr>
          <w:rFonts w:eastAsiaTheme="minorHAnsi"/>
        </w:rPr>
        <w:t>きる</w:t>
      </w:r>
      <w:r>
        <w:rPr>
          <w:rFonts w:eastAsiaTheme="minorHAnsi" w:hint="eastAsia"/>
        </w:rPr>
        <w:t>。</w:t>
      </w:r>
      <w:r w:rsidR="009B3EA0" w:rsidRPr="008E1C36">
        <w:rPr>
          <w:rFonts w:eastAsiaTheme="minorHAnsi"/>
        </w:rPr>
        <w:t>また</w:t>
      </w:r>
      <w:r>
        <w:rPr>
          <w:rFonts w:eastAsiaTheme="minorHAnsi" w:hint="eastAsia"/>
        </w:rPr>
        <w:t>、</w:t>
      </w:r>
      <w:r w:rsidR="009B3EA0" w:rsidRPr="008E1C36">
        <w:rPr>
          <w:rFonts w:eastAsiaTheme="minorHAnsi"/>
        </w:rPr>
        <w:t>放置時間</w:t>
      </w:r>
      <w:r>
        <w:rPr>
          <w:rFonts w:eastAsiaTheme="minorHAnsi" w:hint="eastAsia"/>
        </w:rPr>
        <w:t>が</w:t>
      </w:r>
      <w:r w:rsidR="009B3EA0" w:rsidRPr="008E1C36">
        <w:rPr>
          <w:rFonts w:eastAsiaTheme="minorHAnsi"/>
        </w:rPr>
        <w:t>なくなること</w:t>
      </w:r>
      <w:r>
        <w:rPr>
          <w:rFonts w:eastAsiaTheme="minorHAnsi" w:hint="eastAsia"/>
        </w:rPr>
        <w:t>で、</w:t>
      </w:r>
      <w:r w:rsidR="009B3EA0" w:rsidRPr="008E1C36">
        <w:rPr>
          <w:rFonts w:eastAsiaTheme="minorHAnsi"/>
        </w:rPr>
        <w:t>便漏れの</w:t>
      </w:r>
      <w:r w:rsidR="009B3EA0" w:rsidRPr="008E1C36">
        <w:rPr>
          <w:rFonts w:eastAsiaTheme="minorHAnsi" w:hint="eastAsia"/>
        </w:rPr>
        <w:t>心配</w:t>
      </w:r>
      <w:r>
        <w:rPr>
          <w:rFonts w:eastAsiaTheme="minorHAnsi" w:hint="eastAsia"/>
        </w:rPr>
        <w:t>が</w:t>
      </w:r>
      <w:r w:rsidR="009B3EA0" w:rsidRPr="008E1C36">
        <w:rPr>
          <w:rFonts w:eastAsiaTheme="minorHAnsi" w:hint="eastAsia"/>
        </w:rPr>
        <w:t>なくなる</w:t>
      </w:r>
      <w:r>
        <w:rPr>
          <w:rFonts w:eastAsiaTheme="minorHAnsi" w:hint="eastAsia"/>
        </w:rPr>
        <w:t>。</w:t>
      </w:r>
      <w:r w:rsidR="009B3EA0" w:rsidRPr="008E1C36">
        <w:rPr>
          <w:rFonts w:eastAsiaTheme="minorHAnsi"/>
        </w:rPr>
        <w:t>他にも</w:t>
      </w:r>
      <w:r>
        <w:rPr>
          <w:rFonts w:eastAsiaTheme="minorHAnsi" w:hint="eastAsia"/>
        </w:rPr>
        <w:t>、</w:t>
      </w:r>
      <w:r w:rsidR="009B3EA0" w:rsidRPr="008E1C36">
        <w:rPr>
          <w:rFonts w:eastAsiaTheme="minorHAnsi"/>
        </w:rPr>
        <w:t>いつ排泄</w:t>
      </w:r>
      <w:r>
        <w:rPr>
          <w:rFonts w:eastAsiaTheme="minorHAnsi" w:hint="eastAsia"/>
        </w:rPr>
        <w:t>が</w:t>
      </w:r>
      <w:r w:rsidR="009B3EA0" w:rsidRPr="008E1C36">
        <w:rPr>
          <w:rFonts w:eastAsiaTheme="minorHAnsi"/>
        </w:rPr>
        <w:t>あったのかを記録すること</w:t>
      </w:r>
      <w:r>
        <w:rPr>
          <w:rFonts w:eastAsiaTheme="minorHAnsi" w:hint="eastAsia"/>
        </w:rPr>
        <w:t>が</w:t>
      </w:r>
      <w:r w:rsidR="009B3EA0" w:rsidRPr="008E1C36">
        <w:rPr>
          <w:rFonts w:eastAsiaTheme="minorHAnsi"/>
        </w:rPr>
        <w:t>容易になるため</w:t>
      </w:r>
      <w:r>
        <w:rPr>
          <w:rFonts w:eastAsiaTheme="minorHAnsi" w:hint="eastAsia"/>
        </w:rPr>
        <w:t>、ど</w:t>
      </w:r>
      <w:r w:rsidR="009B3EA0" w:rsidRPr="008E1C36">
        <w:rPr>
          <w:rFonts w:eastAsiaTheme="minorHAnsi"/>
        </w:rPr>
        <w:t>のような種類</w:t>
      </w:r>
      <w:r>
        <w:rPr>
          <w:rFonts w:eastAsiaTheme="minorHAnsi" w:hint="eastAsia"/>
        </w:rPr>
        <w:t>・</w:t>
      </w:r>
      <w:r w:rsidR="009B3EA0" w:rsidRPr="008E1C36">
        <w:rPr>
          <w:rFonts w:eastAsiaTheme="minorHAnsi" w:hint="eastAsia"/>
        </w:rPr>
        <w:t>規模の施設</w:t>
      </w:r>
      <w:r>
        <w:rPr>
          <w:rFonts w:eastAsiaTheme="minorHAnsi" w:hint="eastAsia"/>
        </w:rPr>
        <w:t>で</w:t>
      </w:r>
      <w:r w:rsidR="009B3EA0" w:rsidRPr="008E1C36">
        <w:rPr>
          <w:rFonts w:eastAsiaTheme="minorHAnsi" w:hint="eastAsia"/>
        </w:rPr>
        <w:t>も排泄</w:t>
      </w:r>
      <w:r>
        <w:rPr>
          <w:rFonts w:eastAsiaTheme="minorHAnsi" w:hint="eastAsia"/>
        </w:rPr>
        <w:t>パターン</w:t>
      </w:r>
      <w:r w:rsidR="009B3EA0" w:rsidRPr="008E1C36">
        <w:rPr>
          <w:rFonts w:eastAsiaTheme="minorHAnsi" w:hint="eastAsia"/>
        </w:rPr>
        <w:t>表を作成すること</w:t>
      </w:r>
      <w:r>
        <w:rPr>
          <w:rFonts w:eastAsiaTheme="minorHAnsi" w:hint="eastAsia"/>
        </w:rPr>
        <w:t>がで</w:t>
      </w:r>
      <w:r w:rsidR="009B3EA0" w:rsidRPr="008E1C36">
        <w:rPr>
          <w:rFonts w:eastAsiaTheme="minorHAnsi" w:hint="eastAsia"/>
        </w:rPr>
        <w:t>き</w:t>
      </w:r>
      <w:r w:rsidR="009B3EA0" w:rsidRPr="008E1C36">
        <w:rPr>
          <w:rFonts w:eastAsiaTheme="minorHAnsi"/>
        </w:rPr>
        <w:t>るようになることも展望している</w:t>
      </w:r>
      <w:r>
        <w:rPr>
          <w:rFonts w:eastAsiaTheme="minorHAnsi" w:hint="eastAsia"/>
        </w:rPr>
        <w:t>。</w:t>
      </w:r>
    </w:p>
    <w:p w14:paraId="5F87554B" w14:textId="77777777" w:rsidR="001F626F" w:rsidRDefault="009B3EA0" w:rsidP="00045E68">
      <w:pPr>
        <w:spacing w:line="438" w:lineRule="exact"/>
        <w:rPr>
          <w:rFonts w:eastAsiaTheme="minorHAnsi"/>
        </w:rPr>
      </w:pPr>
      <w:r w:rsidRPr="008E1C36">
        <w:rPr>
          <w:rFonts w:eastAsiaTheme="minorHAnsi" w:hint="eastAsia"/>
        </w:rPr>
        <w:t>我々は</w:t>
      </w:r>
      <w:r w:rsidR="001F626F">
        <w:rPr>
          <w:rFonts w:eastAsiaTheme="minorHAnsi" w:hint="eastAsia"/>
        </w:rPr>
        <w:t>、</w:t>
      </w:r>
      <w:r w:rsidR="00923EEE" w:rsidRPr="008E1C36">
        <w:rPr>
          <w:rFonts w:eastAsiaTheme="minorHAnsi"/>
        </w:rPr>
        <w:t>Lifi</w:t>
      </w:r>
      <w:r w:rsidRPr="008E1C36">
        <w:rPr>
          <w:rFonts w:eastAsiaTheme="minorHAnsi"/>
        </w:rPr>
        <w:t>のために大きく2 つの技術開発をおこなってき</w:t>
      </w:r>
      <w:r w:rsidR="001F626F">
        <w:rPr>
          <w:rFonts w:eastAsiaTheme="minorHAnsi" w:hint="eastAsia"/>
        </w:rPr>
        <w:t>た。１</w:t>
      </w:r>
      <w:r w:rsidRPr="008E1C36">
        <w:rPr>
          <w:rFonts w:eastAsiaTheme="minorHAnsi"/>
        </w:rPr>
        <w:t>つ目は</w:t>
      </w:r>
      <w:r w:rsidR="001F626F">
        <w:rPr>
          <w:rFonts w:eastAsiaTheme="minorHAnsi" w:hint="eastAsia"/>
        </w:rPr>
        <w:t>、</w:t>
      </w:r>
      <w:r w:rsidRPr="008E1C36">
        <w:rPr>
          <w:rFonts w:eastAsiaTheme="minorHAnsi"/>
        </w:rPr>
        <w:t>人体非装着技術</w:t>
      </w:r>
      <w:r w:rsidR="001F626F">
        <w:rPr>
          <w:rFonts w:eastAsiaTheme="minorHAnsi" w:hint="eastAsia"/>
        </w:rPr>
        <w:t>で</w:t>
      </w:r>
      <w:r w:rsidRPr="008E1C36">
        <w:rPr>
          <w:rFonts w:eastAsiaTheme="minorHAnsi"/>
        </w:rPr>
        <w:t>ある</w:t>
      </w:r>
      <w:r w:rsidR="001F626F">
        <w:rPr>
          <w:rFonts w:eastAsiaTheme="minorHAnsi" w:hint="eastAsia"/>
        </w:rPr>
        <w:t>。</w:t>
      </w:r>
      <w:r w:rsidRPr="008E1C36">
        <w:rPr>
          <w:rFonts w:eastAsiaTheme="minorHAnsi"/>
        </w:rPr>
        <w:t>おむつ</w:t>
      </w:r>
      <w:r w:rsidR="001F626F">
        <w:rPr>
          <w:rFonts w:eastAsiaTheme="minorHAnsi" w:hint="eastAsia"/>
        </w:rPr>
        <w:t>カバー</w:t>
      </w:r>
      <w:r w:rsidRPr="008E1C36">
        <w:rPr>
          <w:rFonts w:eastAsiaTheme="minorHAnsi"/>
        </w:rPr>
        <w:t>の中にセンサ</w:t>
      </w:r>
      <w:r w:rsidR="001F626F">
        <w:rPr>
          <w:rFonts w:eastAsiaTheme="minorHAnsi" w:hint="eastAsia"/>
        </w:rPr>
        <w:t>ー</w:t>
      </w:r>
      <w:r w:rsidRPr="008E1C36">
        <w:rPr>
          <w:rFonts w:eastAsiaTheme="minorHAnsi"/>
        </w:rPr>
        <w:t>を入れる場合</w:t>
      </w:r>
      <w:r w:rsidR="001F626F">
        <w:rPr>
          <w:rFonts w:eastAsiaTheme="minorHAnsi" w:hint="eastAsia"/>
        </w:rPr>
        <w:t>、</w:t>
      </w:r>
      <w:r w:rsidRPr="008E1C36">
        <w:rPr>
          <w:rFonts w:eastAsiaTheme="minorHAnsi"/>
        </w:rPr>
        <w:t>排泄に直接センサ</w:t>
      </w:r>
      <w:r w:rsidR="001F626F">
        <w:rPr>
          <w:rFonts w:eastAsiaTheme="minorHAnsi" w:hint="eastAsia"/>
        </w:rPr>
        <w:t>ーが</w:t>
      </w:r>
      <w:r w:rsidRPr="008E1C36">
        <w:rPr>
          <w:rFonts w:eastAsiaTheme="minorHAnsi"/>
        </w:rPr>
        <w:t>反応する形になるため排泄検出</w:t>
      </w:r>
      <w:r w:rsidR="001F626F">
        <w:rPr>
          <w:rFonts w:eastAsiaTheme="minorHAnsi" w:hint="eastAsia"/>
        </w:rPr>
        <w:t>が</w:t>
      </w:r>
      <w:r w:rsidRPr="008E1C36">
        <w:rPr>
          <w:rFonts w:eastAsiaTheme="minorHAnsi"/>
        </w:rPr>
        <w:t>より確実になるという利点</w:t>
      </w:r>
      <w:r w:rsidR="001F626F">
        <w:rPr>
          <w:rFonts w:eastAsiaTheme="minorHAnsi" w:hint="eastAsia"/>
        </w:rPr>
        <w:t>が</w:t>
      </w:r>
      <w:r w:rsidRPr="008E1C36">
        <w:rPr>
          <w:rFonts w:eastAsiaTheme="minorHAnsi"/>
        </w:rPr>
        <w:t>ある</w:t>
      </w:r>
      <w:r w:rsidR="001F626F">
        <w:rPr>
          <w:rFonts w:eastAsiaTheme="minorHAnsi" w:hint="eastAsia"/>
        </w:rPr>
        <w:t>。</w:t>
      </w:r>
      <w:r w:rsidRPr="008E1C36">
        <w:rPr>
          <w:rFonts w:eastAsiaTheme="minorHAnsi"/>
        </w:rPr>
        <w:t>一方</w:t>
      </w:r>
      <w:r w:rsidR="001F626F">
        <w:rPr>
          <w:rFonts w:eastAsiaTheme="minorHAnsi" w:hint="eastAsia"/>
        </w:rPr>
        <w:t>、</w:t>
      </w:r>
      <w:r w:rsidRPr="008E1C36">
        <w:rPr>
          <w:rFonts w:eastAsiaTheme="minorHAnsi"/>
        </w:rPr>
        <w:t>センサ</w:t>
      </w:r>
      <w:r w:rsidR="001F626F">
        <w:rPr>
          <w:rFonts w:eastAsiaTheme="minorHAnsi" w:hint="eastAsia"/>
        </w:rPr>
        <w:t>ー</w:t>
      </w:r>
      <w:r w:rsidRPr="008E1C36">
        <w:rPr>
          <w:rFonts w:eastAsiaTheme="minorHAnsi"/>
        </w:rPr>
        <w:t>を使い捨てる場合</w:t>
      </w:r>
      <w:r w:rsidR="001F626F">
        <w:rPr>
          <w:rFonts w:eastAsiaTheme="minorHAnsi" w:hint="eastAsia"/>
        </w:rPr>
        <w:t>、</w:t>
      </w:r>
      <w:r w:rsidRPr="008E1C36">
        <w:rPr>
          <w:rFonts w:eastAsiaTheme="minorHAnsi"/>
        </w:rPr>
        <w:t>継続しての購入</w:t>
      </w:r>
      <w:r w:rsidR="001F626F">
        <w:rPr>
          <w:rFonts w:eastAsiaTheme="minorHAnsi" w:hint="eastAsia"/>
        </w:rPr>
        <w:t>が</w:t>
      </w:r>
      <w:r w:rsidRPr="008E1C36">
        <w:rPr>
          <w:rFonts w:eastAsiaTheme="minorHAnsi"/>
        </w:rPr>
        <w:t>必要となる</w:t>
      </w:r>
      <w:r w:rsidR="001F626F">
        <w:rPr>
          <w:rFonts w:eastAsiaTheme="minorHAnsi" w:hint="eastAsia"/>
        </w:rPr>
        <w:t>。</w:t>
      </w:r>
      <w:r w:rsidRPr="008E1C36">
        <w:rPr>
          <w:rFonts w:eastAsiaTheme="minorHAnsi"/>
        </w:rPr>
        <w:t>またはその都度洗浄して挿入するという作業</w:t>
      </w:r>
      <w:r w:rsidR="001F626F">
        <w:rPr>
          <w:rFonts w:eastAsiaTheme="minorHAnsi" w:hint="eastAsia"/>
        </w:rPr>
        <w:t>が</w:t>
      </w:r>
      <w:r w:rsidRPr="008E1C36">
        <w:rPr>
          <w:rFonts w:eastAsiaTheme="minorHAnsi"/>
        </w:rPr>
        <w:t>生</w:t>
      </w:r>
      <w:r w:rsidR="001F626F">
        <w:rPr>
          <w:rFonts w:eastAsiaTheme="minorHAnsi" w:hint="eastAsia"/>
        </w:rPr>
        <w:t>じ</w:t>
      </w:r>
      <w:r w:rsidRPr="008E1C36">
        <w:rPr>
          <w:rFonts w:eastAsiaTheme="minorHAnsi"/>
        </w:rPr>
        <w:t>る</w:t>
      </w:r>
      <w:r w:rsidR="001F626F">
        <w:rPr>
          <w:rFonts w:eastAsiaTheme="minorHAnsi" w:hint="eastAsia"/>
        </w:rPr>
        <w:t>。</w:t>
      </w:r>
      <w:r w:rsidRPr="008E1C36">
        <w:rPr>
          <w:rFonts w:eastAsiaTheme="minorHAnsi"/>
        </w:rPr>
        <w:t>双方とも介護施設にとっては抱えたくない負担となる</w:t>
      </w:r>
      <w:r w:rsidR="001F626F">
        <w:rPr>
          <w:rFonts w:eastAsiaTheme="minorHAnsi" w:hint="eastAsia"/>
        </w:rPr>
        <w:t>。</w:t>
      </w:r>
      <w:r w:rsidRPr="008E1C36">
        <w:rPr>
          <w:rFonts w:eastAsiaTheme="minorHAnsi"/>
        </w:rPr>
        <w:t>それに対し排泄に伴うにおいを検知するシートと</w:t>
      </w:r>
      <w:r w:rsidR="001F626F">
        <w:rPr>
          <w:rFonts w:eastAsiaTheme="minorHAnsi" w:hint="eastAsia"/>
        </w:rPr>
        <w:t>ガ</w:t>
      </w:r>
      <w:r w:rsidRPr="008E1C36">
        <w:rPr>
          <w:rFonts w:eastAsiaTheme="minorHAnsi"/>
        </w:rPr>
        <w:t>スセンサ</w:t>
      </w:r>
      <w:r w:rsidR="001F626F">
        <w:rPr>
          <w:rFonts w:eastAsiaTheme="minorHAnsi" w:hint="eastAsia"/>
        </w:rPr>
        <w:t>ー</w:t>
      </w:r>
      <w:r w:rsidRPr="008E1C36">
        <w:rPr>
          <w:rFonts w:eastAsiaTheme="minorHAnsi"/>
        </w:rPr>
        <w:t>を用いた提案手法はセンサ</w:t>
      </w:r>
      <w:r w:rsidR="001F626F">
        <w:rPr>
          <w:rFonts w:eastAsiaTheme="minorHAnsi" w:hint="eastAsia"/>
        </w:rPr>
        <w:t>ー</w:t>
      </w:r>
      <w:r w:rsidRPr="008E1C36">
        <w:rPr>
          <w:rFonts w:eastAsiaTheme="minorHAnsi"/>
        </w:rPr>
        <w:t>の継続購入</w:t>
      </w:r>
      <w:r w:rsidRPr="008E1C36">
        <w:rPr>
          <w:rFonts w:eastAsiaTheme="minorHAnsi" w:hint="eastAsia"/>
        </w:rPr>
        <w:t>を必要とせ</w:t>
      </w:r>
      <w:r w:rsidR="001F626F">
        <w:rPr>
          <w:rFonts w:eastAsiaTheme="minorHAnsi" w:hint="eastAsia"/>
        </w:rPr>
        <w:t>ず、</w:t>
      </w:r>
      <w:r w:rsidRPr="008E1C36">
        <w:rPr>
          <w:rFonts w:eastAsiaTheme="minorHAnsi" w:hint="eastAsia"/>
        </w:rPr>
        <w:t>また排</w:t>
      </w:r>
      <w:r w:rsidRPr="008E1C36">
        <w:rPr>
          <w:rFonts w:eastAsiaTheme="minorHAnsi"/>
        </w:rPr>
        <w:t>泄の都度の洗浄は必要ないため介護施設に優しい製品となっている</w:t>
      </w:r>
      <w:r w:rsidR="001F626F">
        <w:rPr>
          <w:rFonts w:eastAsiaTheme="minorHAnsi" w:hint="eastAsia"/>
        </w:rPr>
        <w:t>。</w:t>
      </w:r>
      <w:r w:rsidRPr="008E1C36">
        <w:rPr>
          <w:rFonts w:eastAsiaTheme="minorHAnsi"/>
        </w:rPr>
        <w:t>以上の理由より</w:t>
      </w:r>
      <w:r w:rsidR="001F626F">
        <w:rPr>
          <w:rFonts w:eastAsiaTheme="minorHAnsi" w:hint="eastAsia"/>
        </w:rPr>
        <w:t>ベッド</w:t>
      </w:r>
      <w:r w:rsidRPr="008E1C36">
        <w:rPr>
          <w:rFonts w:eastAsiaTheme="minorHAnsi"/>
        </w:rPr>
        <w:t>に敷く空気吸入用シーツとそれにチュー</w:t>
      </w:r>
      <w:r w:rsidR="001F626F">
        <w:rPr>
          <w:rFonts w:eastAsiaTheme="minorHAnsi" w:hint="eastAsia"/>
        </w:rPr>
        <w:t>ブで</w:t>
      </w:r>
      <w:r w:rsidRPr="008E1C36">
        <w:rPr>
          <w:rFonts w:eastAsiaTheme="minorHAnsi"/>
        </w:rPr>
        <w:t>接続されている処理部という構成をとった</w:t>
      </w:r>
      <w:r w:rsidR="001F626F">
        <w:rPr>
          <w:rFonts w:eastAsiaTheme="minorHAnsi" w:hint="eastAsia"/>
        </w:rPr>
        <w:t>。</w:t>
      </w:r>
      <w:r w:rsidRPr="008E1C36">
        <w:rPr>
          <w:rFonts w:eastAsiaTheme="minorHAnsi"/>
        </w:rPr>
        <w:t>もちろんおむつ内</w:t>
      </w:r>
      <w:r w:rsidR="001F626F">
        <w:rPr>
          <w:rFonts w:eastAsiaTheme="minorHAnsi" w:hint="eastAsia"/>
        </w:rPr>
        <w:t>で</w:t>
      </w:r>
      <w:r w:rsidRPr="008E1C36">
        <w:rPr>
          <w:rFonts w:eastAsiaTheme="minorHAnsi"/>
        </w:rPr>
        <w:t>はなく</w:t>
      </w:r>
      <w:r w:rsidR="001F626F">
        <w:rPr>
          <w:rFonts w:eastAsiaTheme="minorHAnsi" w:hint="eastAsia"/>
        </w:rPr>
        <w:t>、</w:t>
      </w:r>
      <w:r w:rsidRPr="008E1C36">
        <w:rPr>
          <w:rFonts w:eastAsiaTheme="minorHAnsi"/>
        </w:rPr>
        <w:t>おむつ周りの匂いによる検知をす</w:t>
      </w:r>
      <w:r w:rsidRPr="008E1C36">
        <w:rPr>
          <w:rFonts w:eastAsiaTheme="minorHAnsi"/>
        </w:rPr>
        <w:lastRenderedPageBreak/>
        <w:t>るための新しい</w:t>
      </w:r>
      <w:r w:rsidR="001F626F">
        <w:rPr>
          <w:rFonts w:eastAsiaTheme="minorHAnsi" w:hint="eastAsia"/>
        </w:rPr>
        <w:t>アルゴリズムの</w:t>
      </w:r>
      <w:r w:rsidRPr="008E1C36">
        <w:rPr>
          <w:rFonts w:eastAsiaTheme="minorHAnsi"/>
        </w:rPr>
        <w:t>開発</w:t>
      </w:r>
      <w:r w:rsidR="001F626F">
        <w:rPr>
          <w:rFonts w:eastAsiaTheme="minorHAnsi" w:hint="eastAsia"/>
        </w:rPr>
        <w:t>が</w:t>
      </w:r>
      <w:r w:rsidRPr="008E1C36">
        <w:rPr>
          <w:rFonts w:eastAsiaTheme="minorHAnsi"/>
        </w:rPr>
        <w:t>必要になってくる</w:t>
      </w:r>
      <w:r w:rsidR="001F626F">
        <w:rPr>
          <w:rFonts w:eastAsiaTheme="minorHAnsi" w:hint="eastAsia"/>
        </w:rPr>
        <w:t>。</w:t>
      </w:r>
    </w:p>
    <w:p w14:paraId="1DC0EDD0" w14:textId="77777777" w:rsidR="00C721E0" w:rsidRDefault="001F626F" w:rsidP="00045E68">
      <w:pPr>
        <w:spacing w:line="438" w:lineRule="exact"/>
        <w:rPr>
          <w:rFonts w:eastAsiaTheme="minorHAnsi"/>
        </w:rPr>
      </w:pPr>
      <w:r>
        <w:rPr>
          <w:rFonts w:eastAsiaTheme="minorHAnsi" w:hint="eastAsia"/>
        </w:rPr>
        <w:t>２</w:t>
      </w:r>
      <w:r w:rsidR="00C65B98" w:rsidRPr="008E1C36">
        <w:rPr>
          <w:rFonts w:eastAsiaTheme="minorHAnsi"/>
        </w:rPr>
        <w:t>つ目は</w:t>
      </w:r>
      <w:r>
        <w:rPr>
          <w:rFonts w:eastAsiaTheme="minorHAnsi" w:hint="eastAsia"/>
        </w:rPr>
        <w:t>ガス</w:t>
      </w:r>
      <w:r w:rsidR="009B3EA0" w:rsidRPr="008E1C36">
        <w:rPr>
          <w:rFonts w:eastAsiaTheme="minorHAnsi"/>
        </w:rPr>
        <w:t>センサ</w:t>
      </w:r>
      <w:r>
        <w:rPr>
          <w:rFonts w:eastAsiaTheme="minorHAnsi" w:hint="eastAsia"/>
        </w:rPr>
        <w:t>ー</w:t>
      </w:r>
      <w:r w:rsidR="009B3EA0" w:rsidRPr="008E1C36">
        <w:rPr>
          <w:rFonts w:eastAsiaTheme="minorHAnsi"/>
        </w:rPr>
        <w:t>による排泄検知</w:t>
      </w:r>
      <w:r>
        <w:rPr>
          <w:rFonts w:eastAsiaTheme="minorHAnsi" w:hint="eastAsia"/>
        </w:rPr>
        <w:t>アルゴリズム</w:t>
      </w:r>
      <w:r w:rsidR="009B3EA0" w:rsidRPr="008E1C36">
        <w:rPr>
          <w:rFonts w:eastAsiaTheme="minorHAnsi"/>
        </w:rPr>
        <w:t>ある</w:t>
      </w:r>
      <w:r>
        <w:rPr>
          <w:rFonts w:eastAsiaTheme="minorHAnsi" w:hint="eastAsia"/>
        </w:rPr>
        <w:t>。</w:t>
      </w:r>
      <w:r w:rsidR="009B3EA0" w:rsidRPr="008E1C36">
        <w:rPr>
          <w:rFonts w:eastAsiaTheme="minorHAnsi"/>
        </w:rPr>
        <w:t>本製品は社会実装を目指しているため</w:t>
      </w:r>
      <w:r>
        <w:rPr>
          <w:rFonts w:eastAsiaTheme="minorHAnsi" w:hint="eastAsia"/>
        </w:rPr>
        <w:t>、</w:t>
      </w:r>
      <w:r w:rsidR="009B3EA0" w:rsidRPr="008E1C36">
        <w:rPr>
          <w:rFonts w:eastAsiaTheme="minorHAnsi"/>
        </w:rPr>
        <w:t>低価格なシステム構成になるよう</w:t>
      </w:r>
      <w:r>
        <w:rPr>
          <w:rFonts w:eastAsiaTheme="minorHAnsi" w:hint="eastAsia"/>
        </w:rPr>
        <w:t>、</w:t>
      </w:r>
      <w:r w:rsidR="009B3EA0" w:rsidRPr="008E1C36">
        <w:rPr>
          <w:rFonts w:eastAsiaTheme="minorHAnsi"/>
        </w:rPr>
        <w:t>複数の化学物質に反応する低価格の</w:t>
      </w:r>
      <w:r>
        <w:rPr>
          <w:rFonts w:eastAsiaTheme="minorHAnsi" w:hint="eastAsia"/>
        </w:rPr>
        <w:t>ガス</w:t>
      </w:r>
      <w:r w:rsidR="009B3EA0" w:rsidRPr="008E1C36">
        <w:rPr>
          <w:rFonts w:eastAsiaTheme="minorHAnsi"/>
        </w:rPr>
        <w:t>センサ</w:t>
      </w:r>
      <w:r>
        <w:rPr>
          <w:rFonts w:eastAsiaTheme="minorHAnsi" w:hint="eastAsia"/>
        </w:rPr>
        <w:t>ー</w:t>
      </w:r>
      <w:r w:rsidR="009B3EA0" w:rsidRPr="008E1C36">
        <w:rPr>
          <w:rFonts w:eastAsiaTheme="minorHAnsi"/>
        </w:rPr>
        <w:t>を採用した</w:t>
      </w:r>
      <w:r>
        <w:rPr>
          <w:rFonts w:eastAsiaTheme="minorHAnsi" w:hint="eastAsia"/>
        </w:rPr>
        <w:t>が、</w:t>
      </w:r>
      <w:r w:rsidR="009B3EA0" w:rsidRPr="008E1C36">
        <w:rPr>
          <w:rFonts w:eastAsiaTheme="minorHAnsi"/>
        </w:rPr>
        <w:t>無視</w:t>
      </w:r>
      <w:r>
        <w:rPr>
          <w:rFonts w:eastAsiaTheme="minorHAnsi" w:hint="eastAsia"/>
        </w:rPr>
        <w:t>で</w:t>
      </w:r>
      <w:r w:rsidR="009B3EA0" w:rsidRPr="008E1C36">
        <w:rPr>
          <w:rFonts w:eastAsiaTheme="minorHAnsi"/>
        </w:rPr>
        <w:t>きない個体差</w:t>
      </w:r>
      <w:r>
        <w:rPr>
          <w:rFonts w:eastAsiaTheme="minorHAnsi" w:hint="eastAsia"/>
        </w:rPr>
        <w:t>が</w:t>
      </w:r>
      <w:r w:rsidR="009B3EA0" w:rsidRPr="008E1C36">
        <w:rPr>
          <w:rFonts w:eastAsiaTheme="minorHAnsi"/>
        </w:rPr>
        <w:t>存在した</w:t>
      </w:r>
      <w:r>
        <w:rPr>
          <w:rFonts w:eastAsiaTheme="minorHAnsi" w:hint="eastAsia"/>
        </w:rPr>
        <w:t>。</w:t>
      </w:r>
      <w:r w:rsidR="009B3EA0" w:rsidRPr="008E1C36">
        <w:rPr>
          <w:rFonts w:eastAsiaTheme="minorHAnsi"/>
        </w:rPr>
        <w:t>また被介護者によりセンサ</w:t>
      </w:r>
      <w:r>
        <w:rPr>
          <w:rFonts w:eastAsiaTheme="minorHAnsi" w:hint="eastAsia"/>
        </w:rPr>
        <w:t>ー</w:t>
      </w:r>
      <w:r w:rsidR="009B3EA0" w:rsidRPr="008E1C36">
        <w:rPr>
          <w:rFonts w:eastAsiaTheme="minorHAnsi"/>
        </w:rPr>
        <w:t>出力値</w:t>
      </w:r>
      <w:r>
        <w:rPr>
          <w:rFonts w:eastAsiaTheme="minorHAnsi" w:hint="eastAsia"/>
        </w:rPr>
        <w:t>が</w:t>
      </w:r>
      <w:r w:rsidR="009B3EA0" w:rsidRPr="008E1C36">
        <w:rPr>
          <w:rFonts w:eastAsiaTheme="minorHAnsi"/>
        </w:rPr>
        <w:t>大きく異なるため</w:t>
      </w:r>
      <w:r>
        <w:rPr>
          <w:rFonts w:eastAsiaTheme="minorHAnsi" w:hint="eastAsia"/>
        </w:rPr>
        <w:t>、</w:t>
      </w:r>
      <w:r w:rsidR="009B3EA0" w:rsidRPr="008E1C36">
        <w:rPr>
          <w:rFonts w:eastAsiaTheme="minorHAnsi"/>
        </w:rPr>
        <w:t>排泄検出の精度を上</w:t>
      </w:r>
      <w:r w:rsidR="00C721E0">
        <w:rPr>
          <w:rFonts w:eastAsiaTheme="minorHAnsi" w:hint="eastAsia"/>
        </w:rPr>
        <w:t>げ</w:t>
      </w:r>
      <w:r w:rsidR="009B3EA0" w:rsidRPr="008E1C36">
        <w:rPr>
          <w:rFonts w:eastAsiaTheme="minorHAnsi"/>
        </w:rPr>
        <w:t>るためには個々のケースに対して学習する必要</w:t>
      </w:r>
      <w:r w:rsidR="00C721E0">
        <w:rPr>
          <w:rFonts w:eastAsiaTheme="minorHAnsi" w:hint="eastAsia"/>
        </w:rPr>
        <w:t>が</w:t>
      </w:r>
      <w:r w:rsidR="009B3EA0" w:rsidRPr="008E1C36">
        <w:rPr>
          <w:rFonts w:eastAsiaTheme="minorHAnsi"/>
        </w:rPr>
        <w:t>あること</w:t>
      </w:r>
      <w:r w:rsidR="00C721E0">
        <w:rPr>
          <w:rFonts w:eastAsiaTheme="minorHAnsi" w:hint="eastAsia"/>
        </w:rPr>
        <w:t>が</w:t>
      </w:r>
      <w:r w:rsidR="009B3EA0" w:rsidRPr="008E1C36">
        <w:rPr>
          <w:rFonts w:eastAsiaTheme="minorHAnsi"/>
        </w:rPr>
        <w:t>わかった</w:t>
      </w:r>
      <w:r w:rsidR="00C721E0">
        <w:rPr>
          <w:rFonts w:eastAsiaTheme="minorHAnsi" w:hint="eastAsia"/>
        </w:rPr>
        <w:t>。</w:t>
      </w:r>
      <w:r w:rsidR="009B3EA0" w:rsidRPr="008E1C36">
        <w:rPr>
          <w:rFonts w:eastAsiaTheme="minorHAnsi"/>
        </w:rPr>
        <w:t>しかし</w:t>
      </w:r>
      <w:r w:rsidR="00C721E0">
        <w:rPr>
          <w:rFonts w:eastAsiaTheme="minorHAnsi" w:hint="eastAsia"/>
        </w:rPr>
        <w:t>、ガス</w:t>
      </w:r>
      <w:r w:rsidR="009B3EA0" w:rsidRPr="008E1C36">
        <w:rPr>
          <w:rFonts w:eastAsiaTheme="minorHAnsi"/>
        </w:rPr>
        <w:t>センサ</w:t>
      </w:r>
      <w:r w:rsidR="00C721E0">
        <w:rPr>
          <w:rFonts w:eastAsiaTheme="minorHAnsi" w:hint="eastAsia"/>
        </w:rPr>
        <w:t>ーデータ</w:t>
      </w:r>
      <w:r w:rsidR="009B3EA0" w:rsidRPr="008E1C36">
        <w:rPr>
          <w:rFonts w:eastAsiaTheme="minorHAnsi"/>
        </w:rPr>
        <w:t>に対し排泄の有無や種類を正確に記録することは</w:t>
      </w:r>
      <w:r w:rsidR="00C721E0">
        <w:rPr>
          <w:rFonts w:eastAsiaTheme="minorHAnsi" w:hint="eastAsia"/>
        </w:rPr>
        <w:t>、</w:t>
      </w:r>
      <w:r w:rsidR="009B3EA0" w:rsidRPr="008E1C36">
        <w:rPr>
          <w:rFonts w:eastAsiaTheme="minorHAnsi"/>
        </w:rPr>
        <w:t>介護の現場</w:t>
      </w:r>
      <w:r w:rsidR="00C721E0">
        <w:rPr>
          <w:rFonts w:eastAsiaTheme="minorHAnsi" w:hint="eastAsia"/>
        </w:rPr>
        <w:t>で</w:t>
      </w:r>
      <w:r w:rsidR="009B3EA0" w:rsidRPr="008E1C36">
        <w:rPr>
          <w:rFonts w:eastAsiaTheme="minorHAnsi"/>
        </w:rPr>
        <w:t>はほ</w:t>
      </w:r>
      <w:r w:rsidR="00C721E0">
        <w:rPr>
          <w:rFonts w:eastAsiaTheme="minorHAnsi" w:hint="eastAsia"/>
        </w:rPr>
        <w:t>ぼ</w:t>
      </w:r>
      <w:r w:rsidR="009B3EA0" w:rsidRPr="008E1C36">
        <w:rPr>
          <w:rFonts w:eastAsiaTheme="minorHAnsi"/>
        </w:rPr>
        <w:t>不可能</w:t>
      </w:r>
      <w:r w:rsidR="00C721E0">
        <w:rPr>
          <w:rFonts w:eastAsiaTheme="minorHAnsi" w:hint="eastAsia"/>
        </w:rPr>
        <w:t>で</w:t>
      </w:r>
      <w:r w:rsidR="009B3EA0" w:rsidRPr="008E1C36">
        <w:rPr>
          <w:rFonts w:eastAsiaTheme="minorHAnsi"/>
        </w:rPr>
        <w:t>ある</w:t>
      </w:r>
      <w:r w:rsidR="009B3EA0" w:rsidRPr="008E1C36">
        <w:rPr>
          <w:rFonts w:eastAsiaTheme="minorHAnsi" w:hint="eastAsia"/>
        </w:rPr>
        <w:t>こともわかり教師なし学習</w:t>
      </w:r>
      <w:r w:rsidR="00C721E0">
        <w:rPr>
          <w:rFonts w:eastAsiaTheme="minorHAnsi" w:hint="eastAsia"/>
        </w:rPr>
        <w:t>、</w:t>
      </w:r>
      <w:r w:rsidR="009B3EA0" w:rsidRPr="008E1C36">
        <w:rPr>
          <w:rFonts w:eastAsiaTheme="minorHAnsi" w:hint="eastAsia"/>
        </w:rPr>
        <w:t>具体的にはク</w:t>
      </w:r>
      <w:r w:rsidR="009B3EA0" w:rsidRPr="008E1C36">
        <w:rPr>
          <w:rFonts w:eastAsiaTheme="minorHAnsi"/>
        </w:rPr>
        <w:t>ラスタリン</w:t>
      </w:r>
      <w:r w:rsidR="00C721E0">
        <w:rPr>
          <w:rFonts w:eastAsiaTheme="minorHAnsi" w:hint="eastAsia"/>
        </w:rPr>
        <w:t>グアルゴリズム</w:t>
      </w:r>
      <w:r w:rsidR="009B3EA0" w:rsidRPr="008E1C36">
        <w:rPr>
          <w:rFonts w:eastAsiaTheme="minorHAnsi"/>
        </w:rPr>
        <w:t>として実績のあるk-means法を採用した</w:t>
      </w:r>
      <w:r w:rsidR="00C721E0">
        <w:rPr>
          <w:rFonts w:eastAsiaTheme="minorHAnsi" w:hint="eastAsia"/>
        </w:rPr>
        <w:t>。</w:t>
      </w:r>
      <w:r w:rsidR="009B3EA0" w:rsidRPr="008E1C36">
        <w:rPr>
          <w:rFonts w:eastAsiaTheme="minorHAnsi"/>
        </w:rPr>
        <w:t>その結果</w:t>
      </w:r>
      <w:r w:rsidR="00C721E0">
        <w:rPr>
          <w:rFonts w:eastAsiaTheme="minorHAnsi" w:hint="eastAsia"/>
        </w:rPr>
        <w:t>、</w:t>
      </w:r>
      <w:r w:rsidR="009B3EA0" w:rsidRPr="008E1C36">
        <w:rPr>
          <w:rFonts w:eastAsiaTheme="minorHAnsi"/>
        </w:rPr>
        <w:t>未</w:t>
      </w:r>
      <w:r w:rsidR="00C721E0">
        <w:rPr>
          <w:rFonts w:eastAsiaTheme="minorHAnsi" w:hint="eastAsia"/>
        </w:rPr>
        <w:t>だ</w:t>
      </w:r>
      <w:r w:rsidR="009B3EA0" w:rsidRPr="008E1C36">
        <w:rPr>
          <w:rFonts w:eastAsiaTheme="minorHAnsi"/>
        </w:rPr>
        <w:t>改善の余地はあるものの概ね排泄を検知可能となったの</w:t>
      </w:r>
      <w:r w:rsidR="00C721E0">
        <w:rPr>
          <w:rFonts w:eastAsiaTheme="minorHAnsi" w:hint="eastAsia"/>
        </w:rPr>
        <w:t>で、</w:t>
      </w:r>
      <w:r w:rsidR="009B3EA0" w:rsidRPr="008E1C36">
        <w:rPr>
          <w:rFonts w:eastAsiaTheme="minorHAnsi"/>
        </w:rPr>
        <w:t xml:space="preserve"> ここ</w:t>
      </w:r>
      <w:r w:rsidR="00C721E0">
        <w:rPr>
          <w:rFonts w:eastAsiaTheme="minorHAnsi" w:hint="eastAsia"/>
        </w:rPr>
        <w:t>で</w:t>
      </w:r>
      <w:r w:rsidR="009B3EA0" w:rsidRPr="008E1C36">
        <w:rPr>
          <w:rFonts w:eastAsiaTheme="minorHAnsi"/>
        </w:rPr>
        <w:t xml:space="preserve">はそれを報告する. </w:t>
      </w:r>
    </w:p>
    <w:p w14:paraId="2059B1F5" w14:textId="77777777" w:rsidR="00C721E0" w:rsidRDefault="00C721E0" w:rsidP="00045E68">
      <w:pPr>
        <w:spacing w:line="438" w:lineRule="exact"/>
        <w:rPr>
          <w:rFonts w:eastAsiaTheme="minorHAnsi"/>
        </w:rPr>
      </w:pPr>
    </w:p>
    <w:p w14:paraId="0D262135" w14:textId="77777777" w:rsidR="00C721E0" w:rsidRDefault="000040A9" w:rsidP="00045E68">
      <w:pPr>
        <w:spacing w:line="438" w:lineRule="exact"/>
        <w:rPr>
          <w:rFonts w:eastAsiaTheme="minorHAnsi"/>
        </w:rPr>
      </w:pPr>
      <w:r w:rsidRPr="008E1C36">
        <w:rPr>
          <w:rFonts w:eastAsiaTheme="minorHAnsi"/>
        </w:rPr>
        <w:t>3.2</w:t>
      </w:r>
      <w:r w:rsidR="00C721E0">
        <w:rPr>
          <w:rFonts w:eastAsiaTheme="minorHAnsi" w:hint="eastAsia"/>
        </w:rPr>
        <w:t xml:space="preserve">　</w:t>
      </w:r>
      <w:r w:rsidRPr="008E1C36">
        <w:rPr>
          <w:rFonts w:eastAsiaTheme="minorHAnsi" w:hint="eastAsia"/>
        </w:rPr>
        <w:t>技術開発</w:t>
      </w:r>
      <w:r w:rsidR="009B3EA0" w:rsidRPr="008E1C36">
        <w:rPr>
          <w:rFonts w:eastAsiaTheme="minorHAnsi"/>
        </w:rPr>
        <w:t>背景</w:t>
      </w:r>
    </w:p>
    <w:p w14:paraId="34C17F36" w14:textId="77777777" w:rsidR="00C721E0" w:rsidRDefault="009B3EA0" w:rsidP="00045E68">
      <w:pPr>
        <w:spacing w:line="438" w:lineRule="exact"/>
        <w:rPr>
          <w:rFonts w:eastAsiaTheme="minorHAnsi"/>
        </w:rPr>
      </w:pPr>
      <w:r w:rsidRPr="008E1C36">
        <w:rPr>
          <w:rFonts w:eastAsiaTheme="minorHAnsi" w:hint="eastAsia"/>
        </w:rPr>
        <w:t>高齢者や障害者の</w:t>
      </w:r>
      <w:r w:rsidRPr="008E1C36">
        <w:rPr>
          <w:rFonts w:eastAsiaTheme="minorHAnsi"/>
        </w:rPr>
        <w:t>QOL (Quality Of Life)向上のためには</w:t>
      </w:r>
      <w:r w:rsidR="00C721E0">
        <w:rPr>
          <w:rFonts w:eastAsiaTheme="minorHAnsi" w:hint="eastAsia"/>
        </w:rPr>
        <w:t>、</w:t>
      </w:r>
      <w:r w:rsidRPr="008E1C36">
        <w:rPr>
          <w:rFonts w:eastAsiaTheme="minorHAnsi"/>
        </w:rPr>
        <w:t>適切な排泄介助</w:t>
      </w:r>
      <w:r w:rsidR="00C721E0">
        <w:rPr>
          <w:rFonts w:eastAsiaTheme="minorHAnsi" w:hint="eastAsia"/>
        </w:rPr>
        <w:t>が</w:t>
      </w:r>
      <w:r w:rsidRPr="008E1C36">
        <w:rPr>
          <w:rFonts w:eastAsiaTheme="minorHAnsi"/>
        </w:rPr>
        <w:t>重要</w:t>
      </w:r>
      <w:r w:rsidR="00C721E0">
        <w:rPr>
          <w:rFonts w:eastAsiaTheme="minorHAnsi" w:hint="eastAsia"/>
        </w:rPr>
        <w:t>で</w:t>
      </w:r>
      <w:r w:rsidRPr="008E1C36">
        <w:rPr>
          <w:rFonts w:eastAsiaTheme="minorHAnsi"/>
        </w:rPr>
        <w:t>ある</w:t>
      </w:r>
      <w:r w:rsidR="00C721E0">
        <w:rPr>
          <w:rFonts w:eastAsiaTheme="minorHAnsi" w:hint="eastAsia"/>
        </w:rPr>
        <w:t>。</w:t>
      </w:r>
      <w:r w:rsidRPr="008E1C36">
        <w:rPr>
          <w:rFonts w:eastAsiaTheme="minorHAnsi"/>
        </w:rPr>
        <w:t>排泄は</w:t>
      </w:r>
      <w:r w:rsidR="00C721E0">
        <w:rPr>
          <w:rFonts w:eastAsiaTheme="minorHAnsi" w:hint="eastAsia"/>
        </w:rPr>
        <w:t>、</w:t>
      </w:r>
      <w:r w:rsidRPr="008E1C36">
        <w:rPr>
          <w:rFonts w:eastAsiaTheme="minorHAnsi"/>
        </w:rPr>
        <w:t>人</w:t>
      </w:r>
      <w:r w:rsidR="00C721E0">
        <w:rPr>
          <w:rFonts w:eastAsiaTheme="minorHAnsi" w:hint="eastAsia"/>
        </w:rPr>
        <w:t>が</w:t>
      </w:r>
      <w:r w:rsidRPr="008E1C36">
        <w:rPr>
          <w:rFonts w:eastAsiaTheme="minorHAnsi"/>
        </w:rPr>
        <w:t>生きていく上</w:t>
      </w:r>
      <w:r w:rsidR="00C721E0">
        <w:rPr>
          <w:rFonts w:eastAsiaTheme="minorHAnsi" w:hint="eastAsia"/>
        </w:rPr>
        <w:t>で</w:t>
      </w:r>
      <w:r w:rsidRPr="008E1C36">
        <w:rPr>
          <w:rFonts w:eastAsiaTheme="minorHAnsi"/>
        </w:rPr>
        <w:t>欠かせない行為の</w:t>
      </w:r>
      <w:r w:rsidR="000040A9" w:rsidRPr="008E1C36">
        <w:rPr>
          <w:rFonts w:eastAsiaTheme="minorHAnsi"/>
        </w:rPr>
        <w:t>1</w:t>
      </w:r>
      <w:r w:rsidRPr="008E1C36">
        <w:rPr>
          <w:rFonts w:eastAsiaTheme="minorHAnsi"/>
        </w:rPr>
        <w:t>つ</w:t>
      </w:r>
      <w:r w:rsidR="00C721E0">
        <w:rPr>
          <w:rFonts w:eastAsiaTheme="minorHAnsi" w:hint="eastAsia"/>
        </w:rPr>
        <w:t>で</w:t>
      </w:r>
      <w:r w:rsidRPr="008E1C36">
        <w:rPr>
          <w:rFonts w:eastAsiaTheme="minorHAnsi"/>
        </w:rPr>
        <w:t>あり</w:t>
      </w:r>
      <w:r w:rsidR="00C721E0">
        <w:rPr>
          <w:rFonts w:eastAsiaTheme="minorHAnsi" w:hint="eastAsia"/>
        </w:rPr>
        <w:t>、</w:t>
      </w:r>
      <w:r w:rsidRPr="008E1C36">
        <w:rPr>
          <w:rFonts w:eastAsiaTheme="minorHAnsi"/>
        </w:rPr>
        <w:t>介護者は1日を通して関わる仕事</w:t>
      </w:r>
      <w:r w:rsidR="00C721E0">
        <w:rPr>
          <w:rFonts w:eastAsiaTheme="minorHAnsi" w:hint="eastAsia"/>
        </w:rPr>
        <w:t>で</w:t>
      </w:r>
      <w:r w:rsidRPr="008E1C36">
        <w:rPr>
          <w:rFonts w:eastAsiaTheme="minorHAnsi"/>
        </w:rPr>
        <w:t>ある</w:t>
      </w:r>
      <w:r w:rsidR="00C721E0">
        <w:rPr>
          <w:rFonts w:eastAsiaTheme="minorHAnsi" w:hint="eastAsia"/>
        </w:rPr>
        <w:t>。</w:t>
      </w:r>
      <w:r w:rsidRPr="008E1C36">
        <w:rPr>
          <w:rFonts w:eastAsiaTheme="minorHAnsi"/>
        </w:rPr>
        <w:t>また</w:t>
      </w:r>
      <w:r w:rsidR="00C721E0">
        <w:rPr>
          <w:rFonts w:eastAsiaTheme="minorHAnsi" w:hint="eastAsia"/>
        </w:rPr>
        <w:t>、</w:t>
      </w:r>
      <w:r w:rsidRPr="008E1C36">
        <w:rPr>
          <w:rFonts w:eastAsiaTheme="minorHAnsi"/>
        </w:rPr>
        <w:t>被介護者にお</w:t>
      </w:r>
      <w:r w:rsidRPr="008E1C36">
        <w:rPr>
          <w:rFonts w:eastAsiaTheme="minorHAnsi" w:hint="eastAsia"/>
        </w:rPr>
        <w:t>いては羞恥心・尊厳に関わる重要な行為</w:t>
      </w:r>
      <w:r w:rsidR="00C721E0">
        <w:rPr>
          <w:rFonts w:eastAsiaTheme="minorHAnsi" w:hint="eastAsia"/>
        </w:rPr>
        <w:t>で</w:t>
      </w:r>
      <w:r w:rsidRPr="008E1C36">
        <w:rPr>
          <w:rFonts w:eastAsiaTheme="minorHAnsi" w:hint="eastAsia"/>
        </w:rPr>
        <w:t>あるため</w:t>
      </w:r>
      <w:r w:rsidR="00C721E0">
        <w:rPr>
          <w:rFonts w:eastAsiaTheme="minorHAnsi" w:hint="eastAsia"/>
        </w:rPr>
        <w:t>、</w:t>
      </w:r>
      <w:r w:rsidRPr="008E1C36">
        <w:rPr>
          <w:rFonts w:eastAsiaTheme="minorHAnsi"/>
        </w:rPr>
        <w:t>介護者はそのケアの行為一つひとつに留意しなくてはならない</w:t>
      </w:r>
      <w:r w:rsidR="00C721E0">
        <w:rPr>
          <w:rFonts w:eastAsiaTheme="minorHAnsi" w:hint="eastAsia"/>
        </w:rPr>
        <w:t>。</w:t>
      </w:r>
      <w:r w:rsidRPr="008E1C36">
        <w:rPr>
          <w:rFonts w:eastAsiaTheme="minorHAnsi"/>
        </w:rPr>
        <w:t>しかし</w:t>
      </w:r>
      <w:r w:rsidR="00C721E0">
        <w:rPr>
          <w:rFonts w:eastAsiaTheme="minorHAnsi" w:hint="eastAsia"/>
        </w:rPr>
        <w:t>、</w:t>
      </w:r>
      <w:r w:rsidRPr="008E1C36">
        <w:rPr>
          <w:rFonts w:eastAsiaTheme="minorHAnsi"/>
        </w:rPr>
        <w:t>おむつ内</w:t>
      </w:r>
      <w:r w:rsidR="00C721E0">
        <w:rPr>
          <w:rFonts w:eastAsiaTheme="minorHAnsi" w:hint="eastAsia"/>
        </w:rPr>
        <w:t>で</w:t>
      </w:r>
      <w:r w:rsidRPr="008E1C36">
        <w:rPr>
          <w:rFonts w:eastAsiaTheme="minorHAnsi"/>
        </w:rPr>
        <w:t>排泄をしても高齢者や障害者な</w:t>
      </w:r>
      <w:r w:rsidR="00C721E0">
        <w:rPr>
          <w:rFonts w:eastAsiaTheme="minorHAnsi" w:hint="eastAsia"/>
        </w:rPr>
        <w:t>ど</w:t>
      </w:r>
      <w:r w:rsidRPr="008E1C36">
        <w:rPr>
          <w:rFonts w:eastAsiaTheme="minorHAnsi"/>
        </w:rPr>
        <w:t>被介護者はそのことを訴えること</w:t>
      </w:r>
      <w:r w:rsidR="00C721E0">
        <w:rPr>
          <w:rFonts w:eastAsiaTheme="minorHAnsi" w:hint="eastAsia"/>
        </w:rPr>
        <w:t>がで</w:t>
      </w:r>
      <w:r w:rsidRPr="008E1C36">
        <w:rPr>
          <w:rFonts w:eastAsiaTheme="minorHAnsi"/>
        </w:rPr>
        <w:t>きない場合</w:t>
      </w:r>
      <w:r w:rsidR="00C721E0">
        <w:rPr>
          <w:rFonts w:eastAsiaTheme="minorHAnsi" w:hint="eastAsia"/>
        </w:rPr>
        <w:t>が</w:t>
      </w:r>
      <w:r w:rsidRPr="008E1C36">
        <w:rPr>
          <w:rFonts w:eastAsiaTheme="minorHAnsi"/>
        </w:rPr>
        <w:t>少なくない</w:t>
      </w:r>
      <w:r w:rsidR="00C721E0">
        <w:rPr>
          <w:rFonts w:eastAsiaTheme="minorHAnsi" w:hint="eastAsia"/>
        </w:rPr>
        <w:t>。</w:t>
      </w:r>
      <w:r w:rsidRPr="008E1C36">
        <w:rPr>
          <w:rFonts w:eastAsiaTheme="minorHAnsi"/>
        </w:rPr>
        <w:t>このこと</w:t>
      </w:r>
      <w:r w:rsidR="00C721E0">
        <w:rPr>
          <w:rFonts w:eastAsiaTheme="minorHAnsi" w:hint="eastAsia"/>
        </w:rPr>
        <w:t>が</w:t>
      </w:r>
      <w:r w:rsidRPr="008E1C36">
        <w:rPr>
          <w:rFonts w:eastAsiaTheme="minorHAnsi"/>
        </w:rPr>
        <w:t>原因</w:t>
      </w:r>
      <w:r w:rsidR="00C721E0">
        <w:rPr>
          <w:rFonts w:eastAsiaTheme="minorHAnsi" w:hint="eastAsia"/>
        </w:rPr>
        <w:t>で、</w:t>
      </w:r>
      <w:r w:rsidRPr="008E1C36">
        <w:rPr>
          <w:rFonts w:eastAsiaTheme="minorHAnsi"/>
        </w:rPr>
        <w:t>介護者</w:t>
      </w:r>
      <w:r w:rsidR="00C721E0">
        <w:rPr>
          <w:rFonts w:eastAsiaTheme="minorHAnsi" w:hint="eastAsia"/>
        </w:rPr>
        <w:t>が</w:t>
      </w:r>
      <w:r w:rsidRPr="008E1C36">
        <w:rPr>
          <w:rFonts w:eastAsiaTheme="minorHAnsi"/>
        </w:rPr>
        <w:t xml:space="preserve">気 </w:t>
      </w:r>
      <w:r w:rsidR="00C721E0">
        <w:rPr>
          <w:rFonts w:eastAsiaTheme="minorHAnsi" w:hint="eastAsia"/>
        </w:rPr>
        <w:t>づ</w:t>
      </w:r>
      <w:r w:rsidRPr="008E1C36">
        <w:rPr>
          <w:rFonts w:eastAsiaTheme="minorHAnsi"/>
        </w:rPr>
        <w:t>くま</w:t>
      </w:r>
      <w:r w:rsidR="00C721E0">
        <w:rPr>
          <w:rFonts w:eastAsiaTheme="minorHAnsi" w:hint="eastAsia"/>
        </w:rPr>
        <w:t>で</w:t>
      </w:r>
      <w:r w:rsidRPr="008E1C36">
        <w:rPr>
          <w:rFonts w:eastAsiaTheme="minorHAnsi"/>
        </w:rPr>
        <w:t>に時間</w:t>
      </w:r>
      <w:r w:rsidR="00C721E0">
        <w:rPr>
          <w:rFonts w:eastAsiaTheme="minorHAnsi" w:hint="eastAsia"/>
        </w:rPr>
        <w:t>が</w:t>
      </w:r>
      <w:r w:rsidRPr="008E1C36">
        <w:rPr>
          <w:rFonts w:eastAsiaTheme="minorHAnsi"/>
        </w:rPr>
        <w:t>かかる</w:t>
      </w:r>
      <w:r w:rsidR="00C721E0">
        <w:rPr>
          <w:rFonts w:eastAsiaTheme="minorHAnsi" w:hint="eastAsia"/>
        </w:rPr>
        <w:t>。</w:t>
      </w:r>
      <w:r w:rsidRPr="008E1C36">
        <w:rPr>
          <w:rFonts w:eastAsiaTheme="minorHAnsi"/>
        </w:rPr>
        <w:t>このため</w:t>
      </w:r>
      <w:r w:rsidR="00C721E0">
        <w:rPr>
          <w:rFonts w:eastAsiaTheme="minorHAnsi" w:hint="eastAsia"/>
        </w:rPr>
        <w:t>、</w:t>
      </w:r>
      <w:r w:rsidRPr="008E1C36">
        <w:rPr>
          <w:rFonts w:eastAsiaTheme="minorHAnsi"/>
        </w:rPr>
        <w:t>排泄物によって引き起こされる床</w:t>
      </w:r>
      <w:r w:rsidR="00C721E0">
        <w:rPr>
          <w:rFonts w:eastAsiaTheme="minorHAnsi" w:hint="eastAsia"/>
        </w:rPr>
        <w:t>ず</w:t>
      </w:r>
      <w:r w:rsidRPr="008E1C36">
        <w:rPr>
          <w:rFonts w:eastAsiaTheme="minorHAnsi"/>
        </w:rPr>
        <w:t>れ(褥瘡)や感染症の発症リスクを格段に上</w:t>
      </w:r>
      <w:r w:rsidR="00C721E0">
        <w:rPr>
          <w:rFonts w:eastAsiaTheme="minorHAnsi" w:hint="eastAsia"/>
        </w:rPr>
        <w:t>げ</w:t>
      </w:r>
      <w:r w:rsidRPr="008E1C36">
        <w:rPr>
          <w:rFonts w:eastAsiaTheme="minorHAnsi"/>
        </w:rPr>
        <w:t>る</w:t>
      </w:r>
      <w:r w:rsidR="00C721E0">
        <w:rPr>
          <w:rFonts w:eastAsiaTheme="minorHAnsi" w:hint="eastAsia"/>
        </w:rPr>
        <w:t>。</w:t>
      </w:r>
      <w:r w:rsidRPr="008E1C36">
        <w:rPr>
          <w:rFonts w:eastAsiaTheme="minorHAnsi"/>
        </w:rPr>
        <w:t>また</w:t>
      </w:r>
      <w:r w:rsidR="00C721E0">
        <w:rPr>
          <w:rFonts w:eastAsiaTheme="minorHAnsi" w:hint="eastAsia"/>
        </w:rPr>
        <w:t>、</w:t>
      </w:r>
      <w:r w:rsidRPr="008E1C36">
        <w:rPr>
          <w:rFonts w:eastAsiaTheme="minorHAnsi"/>
        </w:rPr>
        <w:t>不快感によりおむつ内をい</w:t>
      </w:r>
      <w:r w:rsidR="00C721E0">
        <w:rPr>
          <w:rFonts w:eastAsiaTheme="minorHAnsi" w:hint="eastAsia"/>
        </w:rPr>
        <w:t>じ</w:t>
      </w:r>
      <w:r w:rsidRPr="008E1C36">
        <w:rPr>
          <w:rFonts w:eastAsiaTheme="minorHAnsi"/>
        </w:rPr>
        <w:t>る</w:t>
      </w:r>
      <w:r w:rsidR="00C721E0">
        <w:rPr>
          <w:rFonts w:eastAsiaTheme="minorHAnsi" w:hint="eastAsia"/>
        </w:rPr>
        <w:t>、</w:t>
      </w:r>
      <w:r w:rsidRPr="008E1C36">
        <w:rPr>
          <w:rFonts w:eastAsiaTheme="minorHAnsi"/>
        </w:rPr>
        <w:t>便を投</w:t>
      </w:r>
      <w:r w:rsidR="00C721E0">
        <w:rPr>
          <w:rFonts w:eastAsiaTheme="minorHAnsi" w:hint="eastAsia"/>
        </w:rPr>
        <w:t>げ</w:t>
      </w:r>
      <w:r w:rsidRPr="008E1C36">
        <w:rPr>
          <w:rFonts w:eastAsiaTheme="minorHAnsi"/>
        </w:rPr>
        <w:t>るな</w:t>
      </w:r>
      <w:r w:rsidR="00C721E0">
        <w:rPr>
          <w:rFonts w:eastAsiaTheme="minorHAnsi" w:hint="eastAsia"/>
        </w:rPr>
        <w:t>ど</w:t>
      </w:r>
      <w:r w:rsidRPr="008E1C36">
        <w:rPr>
          <w:rFonts w:eastAsiaTheme="minorHAnsi"/>
        </w:rPr>
        <w:t>の行為に発展する</w:t>
      </w:r>
      <w:r w:rsidR="00C721E0">
        <w:rPr>
          <w:rFonts w:eastAsiaTheme="minorHAnsi" w:hint="eastAsia"/>
        </w:rPr>
        <w:t>。</w:t>
      </w:r>
      <w:r w:rsidRPr="008E1C36">
        <w:rPr>
          <w:rFonts w:eastAsiaTheme="minorHAnsi"/>
        </w:rPr>
        <w:t>このような行為は</w:t>
      </w:r>
      <w:r w:rsidR="00C721E0">
        <w:rPr>
          <w:rFonts w:eastAsiaTheme="minorHAnsi" w:hint="eastAsia"/>
        </w:rPr>
        <w:t>、</w:t>
      </w:r>
      <w:r w:rsidRPr="008E1C36">
        <w:rPr>
          <w:rFonts w:eastAsiaTheme="minorHAnsi"/>
        </w:rPr>
        <w:t>主に認知症患者に多く見</w:t>
      </w:r>
      <w:r w:rsidRPr="008E1C36">
        <w:rPr>
          <w:rFonts w:eastAsiaTheme="minorHAnsi" w:hint="eastAsia"/>
        </w:rPr>
        <w:t>られ放便という</w:t>
      </w:r>
      <w:r w:rsidR="00C721E0">
        <w:rPr>
          <w:rFonts w:eastAsiaTheme="minorHAnsi" w:hint="eastAsia"/>
        </w:rPr>
        <w:t>。</w:t>
      </w:r>
    </w:p>
    <w:p w14:paraId="3B984141" w14:textId="77777777" w:rsidR="00C721E0" w:rsidRDefault="009B3EA0" w:rsidP="00045E68">
      <w:pPr>
        <w:spacing w:line="438" w:lineRule="exact"/>
        <w:rPr>
          <w:rFonts w:eastAsiaTheme="minorHAnsi"/>
        </w:rPr>
      </w:pPr>
      <w:r w:rsidRPr="008E1C36">
        <w:rPr>
          <w:rFonts w:eastAsiaTheme="minorHAnsi" w:hint="eastAsia"/>
        </w:rPr>
        <w:t>排泄介護は</w:t>
      </w:r>
      <w:r w:rsidR="00C721E0">
        <w:rPr>
          <w:rFonts w:eastAsiaTheme="minorHAnsi" w:hint="eastAsia"/>
        </w:rPr>
        <w:t>、</w:t>
      </w:r>
      <w:r w:rsidRPr="008E1C36">
        <w:rPr>
          <w:rFonts w:eastAsiaTheme="minorHAnsi" w:hint="eastAsia"/>
        </w:rPr>
        <w:t>以上の通り介護における重要度は大き</w:t>
      </w:r>
      <w:r w:rsidRPr="008E1C36">
        <w:rPr>
          <w:rFonts w:eastAsiaTheme="minorHAnsi"/>
        </w:rPr>
        <w:t>い</w:t>
      </w:r>
      <w:r w:rsidR="00C721E0">
        <w:rPr>
          <w:rFonts w:eastAsiaTheme="minorHAnsi" w:hint="eastAsia"/>
        </w:rPr>
        <w:t>が、</w:t>
      </w:r>
      <w:r w:rsidRPr="008E1C36">
        <w:rPr>
          <w:rFonts w:eastAsiaTheme="minorHAnsi"/>
        </w:rPr>
        <w:t>同時に介護者・被介護者にとって心理的</w:t>
      </w:r>
      <w:r w:rsidR="00C721E0">
        <w:rPr>
          <w:rFonts w:eastAsiaTheme="minorHAnsi" w:hint="eastAsia"/>
        </w:rPr>
        <w:t>、</w:t>
      </w:r>
      <w:r w:rsidRPr="008E1C36">
        <w:rPr>
          <w:rFonts w:eastAsiaTheme="minorHAnsi"/>
        </w:rPr>
        <w:t>社会的</w:t>
      </w:r>
      <w:r w:rsidR="00C721E0">
        <w:rPr>
          <w:rFonts w:eastAsiaTheme="minorHAnsi" w:hint="eastAsia"/>
        </w:rPr>
        <w:t>、</w:t>
      </w:r>
      <w:r w:rsidRPr="008E1C36">
        <w:rPr>
          <w:rFonts w:eastAsiaTheme="minorHAnsi"/>
        </w:rPr>
        <w:t>医学的に課題</w:t>
      </w:r>
      <w:r w:rsidR="00C721E0">
        <w:rPr>
          <w:rFonts w:eastAsiaTheme="minorHAnsi" w:hint="eastAsia"/>
        </w:rPr>
        <w:t>が</w:t>
      </w:r>
      <w:r w:rsidRPr="008E1C36">
        <w:rPr>
          <w:rFonts w:eastAsiaTheme="minorHAnsi"/>
        </w:rPr>
        <w:t>多い仕事の</w:t>
      </w:r>
      <w:r w:rsidR="00A665C4" w:rsidRPr="008E1C36">
        <w:rPr>
          <w:rFonts w:eastAsiaTheme="minorHAnsi"/>
        </w:rPr>
        <w:t>1</w:t>
      </w:r>
      <w:r w:rsidRPr="008E1C36">
        <w:rPr>
          <w:rFonts w:eastAsiaTheme="minorHAnsi"/>
        </w:rPr>
        <w:t>つ</w:t>
      </w:r>
      <w:r w:rsidR="00C721E0">
        <w:rPr>
          <w:rFonts w:eastAsiaTheme="minorHAnsi" w:hint="eastAsia"/>
        </w:rPr>
        <w:t>で</w:t>
      </w:r>
      <w:r w:rsidRPr="008E1C36">
        <w:rPr>
          <w:rFonts w:eastAsiaTheme="minorHAnsi"/>
        </w:rPr>
        <w:t>ある</w:t>
      </w:r>
      <w:r w:rsidR="00C721E0">
        <w:rPr>
          <w:rFonts w:eastAsiaTheme="minorHAnsi" w:hint="eastAsia"/>
        </w:rPr>
        <w:t>。</w:t>
      </w:r>
      <w:r w:rsidRPr="008E1C36">
        <w:rPr>
          <w:rFonts w:eastAsiaTheme="minorHAnsi"/>
        </w:rPr>
        <w:t>しかし</w:t>
      </w:r>
      <w:r w:rsidR="00C721E0">
        <w:rPr>
          <w:rFonts w:eastAsiaTheme="minorHAnsi" w:hint="eastAsia"/>
        </w:rPr>
        <w:t>、</w:t>
      </w:r>
      <w:r w:rsidRPr="008E1C36">
        <w:rPr>
          <w:rFonts w:eastAsiaTheme="minorHAnsi"/>
        </w:rPr>
        <w:t>未</w:t>
      </w:r>
      <w:r w:rsidR="00C721E0">
        <w:rPr>
          <w:rFonts w:eastAsiaTheme="minorHAnsi" w:hint="eastAsia"/>
        </w:rPr>
        <w:t>だ</w:t>
      </w:r>
      <w:r w:rsidRPr="008E1C36">
        <w:rPr>
          <w:rFonts w:eastAsiaTheme="minorHAnsi"/>
        </w:rPr>
        <w:t>に抜本的な解決に至っているとはいえ</w:t>
      </w:r>
      <w:r w:rsidR="00C721E0">
        <w:rPr>
          <w:rFonts w:eastAsiaTheme="minorHAnsi" w:hint="eastAsia"/>
        </w:rPr>
        <w:t>ず、</w:t>
      </w:r>
      <w:r w:rsidRPr="008E1C36">
        <w:rPr>
          <w:rFonts w:eastAsiaTheme="minorHAnsi"/>
        </w:rPr>
        <w:t>排泄介護における現状は介護者</w:t>
      </w:r>
      <w:r w:rsidR="00C721E0">
        <w:rPr>
          <w:rFonts w:eastAsiaTheme="minorHAnsi" w:hint="eastAsia"/>
        </w:rPr>
        <w:t>、</w:t>
      </w:r>
      <w:r w:rsidRPr="008E1C36">
        <w:rPr>
          <w:rFonts w:eastAsiaTheme="minorHAnsi"/>
        </w:rPr>
        <w:t>被介護者双方にとって負担</w:t>
      </w:r>
      <w:r w:rsidR="00C721E0">
        <w:rPr>
          <w:rFonts w:eastAsiaTheme="minorHAnsi" w:hint="eastAsia"/>
        </w:rPr>
        <w:t>が</w:t>
      </w:r>
      <w:r w:rsidRPr="008E1C36">
        <w:rPr>
          <w:rFonts w:eastAsiaTheme="minorHAnsi"/>
        </w:rPr>
        <w:t>大きい</w:t>
      </w:r>
      <w:r w:rsidR="00C721E0">
        <w:rPr>
          <w:rFonts w:eastAsiaTheme="minorHAnsi" w:hint="eastAsia"/>
        </w:rPr>
        <w:t>。</w:t>
      </w:r>
    </w:p>
    <w:p w14:paraId="781430A1" w14:textId="77777777" w:rsidR="00C721E0" w:rsidRDefault="009B3EA0" w:rsidP="00045E68">
      <w:pPr>
        <w:spacing w:line="438" w:lineRule="exact"/>
        <w:rPr>
          <w:rFonts w:eastAsiaTheme="minorHAnsi"/>
        </w:rPr>
      </w:pPr>
      <w:r w:rsidRPr="008E1C36">
        <w:rPr>
          <w:rFonts w:eastAsiaTheme="minorHAnsi" w:hint="eastAsia"/>
        </w:rPr>
        <w:t>上記の問題を解決するために</w:t>
      </w:r>
      <w:r w:rsidR="00C721E0">
        <w:rPr>
          <w:rFonts w:eastAsiaTheme="minorHAnsi" w:hint="eastAsia"/>
        </w:rPr>
        <w:t>、</w:t>
      </w:r>
      <w:r w:rsidRPr="008E1C36">
        <w:rPr>
          <w:rFonts w:eastAsiaTheme="minorHAnsi" w:hint="eastAsia"/>
        </w:rPr>
        <w:t>現在</w:t>
      </w:r>
      <w:r w:rsidR="00C721E0">
        <w:rPr>
          <w:rFonts w:eastAsiaTheme="minorHAnsi" w:hint="eastAsia"/>
        </w:rPr>
        <w:t>で</w:t>
      </w:r>
      <w:r w:rsidRPr="008E1C36">
        <w:rPr>
          <w:rFonts w:eastAsiaTheme="minorHAnsi" w:hint="eastAsia"/>
        </w:rPr>
        <w:t>は定時のおむ</w:t>
      </w:r>
      <w:r w:rsidRPr="008E1C36">
        <w:rPr>
          <w:rFonts w:eastAsiaTheme="minorHAnsi"/>
        </w:rPr>
        <w:t>つ交換や排泄</w:t>
      </w:r>
      <w:r w:rsidR="00C721E0">
        <w:rPr>
          <w:rFonts w:eastAsiaTheme="minorHAnsi" w:hint="eastAsia"/>
        </w:rPr>
        <w:t>パターン</w:t>
      </w:r>
      <w:r w:rsidRPr="008E1C36">
        <w:rPr>
          <w:rFonts w:eastAsiaTheme="minorHAnsi"/>
        </w:rPr>
        <w:t>表の作成をおこなっている施設</w:t>
      </w:r>
      <w:r w:rsidR="00C721E0">
        <w:rPr>
          <w:rFonts w:eastAsiaTheme="minorHAnsi" w:hint="eastAsia"/>
        </w:rPr>
        <w:t>が</w:t>
      </w:r>
      <w:r w:rsidRPr="008E1C36">
        <w:rPr>
          <w:rFonts w:eastAsiaTheme="minorHAnsi"/>
        </w:rPr>
        <w:t>多い</w:t>
      </w:r>
      <w:r w:rsidR="00C721E0">
        <w:rPr>
          <w:rFonts w:eastAsiaTheme="minorHAnsi" w:hint="eastAsia"/>
        </w:rPr>
        <w:t>。</w:t>
      </w:r>
      <w:r w:rsidRPr="008E1C36">
        <w:rPr>
          <w:rFonts w:eastAsiaTheme="minorHAnsi"/>
        </w:rPr>
        <w:t>定時のおむつ交換</w:t>
      </w:r>
      <w:r w:rsidR="00C721E0">
        <w:rPr>
          <w:rFonts w:eastAsiaTheme="minorHAnsi" w:hint="eastAsia"/>
        </w:rPr>
        <w:t>で</w:t>
      </w:r>
      <w:r w:rsidRPr="008E1C36">
        <w:rPr>
          <w:rFonts w:eastAsiaTheme="minorHAnsi"/>
        </w:rPr>
        <w:t>は</w:t>
      </w:r>
      <w:r w:rsidR="00C721E0">
        <w:rPr>
          <w:rFonts w:eastAsiaTheme="minorHAnsi" w:hint="eastAsia"/>
        </w:rPr>
        <w:t>、</w:t>
      </w:r>
      <w:r w:rsidRPr="008E1C36">
        <w:rPr>
          <w:rFonts w:eastAsiaTheme="minorHAnsi"/>
        </w:rPr>
        <w:t>介護者は常に被介護者の排泄に気を配る必要</w:t>
      </w:r>
      <w:r w:rsidR="00C721E0">
        <w:rPr>
          <w:rFonts w:eastAsiaTheme="minorHAnsi" w:hint="eastAsia"/>
        </w:rPr>
        <w:t>が</w:t>
      </w:r>
      <w:r w:rsidRPr="008E1C36">
        <w:rPr>
          <w:rFonts w:eastAsiaTheme="minorHAnsi"/>
        </w:rPr>
        <w:t>なくなるため負担軽減になる</w:t>
      </w:r>
      <w:r w:rsidR="00C721E0">
        <w:rPr>
          <w:rFonts w:eastAsiaTheme="minorHAnsi" w:hint="eastAsia"/>
        </w:rPr>
        <w:t>。</w:t>
      </w:r>
      <w:r w:rsidRPr="008E1C36">
        <w:rPr>
          <w:rFonts w:eastAsiaTheme="minorHAnsi"/>
        </w:rPr>
        <w:t>一方</w:t>
      </w:r>
      <w:r w:rsidR="00C721E0">
        <w:rPr>
          <w:rFonts w:eastAsiaTheme="minorHAnsi" w:hint="eastAsia"/>
        </w:rPr>
        <w:t>で、</w:t>
      </w:r>
      <w:r w:rsidRPr="008E1C36">
        <w:rPr>
          <w:rFonts w:eastAsiaTheme="minorHAnsi"/>
        </w:rPr>
        <w:t>被介護者</w:t>
      </w:r>
      <w:r w:rsidRPr="008E1C36">
        <w:rPr>
          <w:rFonts w:eastAsiaTheme="minorHAnsi"/>
        </w:rPr>
        <w:lastRenderedPageBreak/>
        <w:t>は排泄をしても定時になるま</w:t>
      </w:r>
      <w:r w:rsidR="00C721E0">
        <w:rPr>
          <w:rFonts w:eastAsiaTheme="minorHAnsi" w:hint="eastAsia"/>
        </w:rPr>
        <w:t>でお</w:t>
      </w:r>
      <w:r w:rsidRPr="008E1C36">
        <w:rPr>
          <w:rFonts w:eastAsiaTheme="minorHAnsi"/>
        </w:rPr>
        <w:t>むつ交換されないため</w:t>
      </w:r>
      <w:r w:rsidR="00C721E0">
        <w:rPr>
          <w:rFonts w:eastAsiaTheme="minorHAnsi" w:hint="eastAsia"/>
        </w:rPr>
        <w:t>、</w:t>
      </w:r>
      <w:r w:rsidRPr="008E1C36">
        <w:rPr>
          <w:rFonts w:eastAsiaTheme="minorHAnsi"/>
        </w:rPr>
        <w:t>先述した褥瘡の危険性・感染症のリスク・放便行為につな</w:t>
      </w:r>
      <w:r w:rsidR="00C721E0">
        <w:rPr>
          <w:rFonts w:eastAsiaTheme="minorHAnsi" w:hint="eastAsia"/>
        </w:rPr>
        <w:t>が</w:t>
      </w:r>
      <w:r w:rsidRPr="008E1C36">
        <w:rPr>
          <w:rFonts w:eastAsiaTheme="minorHAnsi"/>
        </w:rPr>
        <w:t>る可能性</w:t>
      </w:r>
      <w:r w:rsidR="00C721E0">
        <w:rPr>
          <w:rFonts w:eastAsiaTheme="minorHAnsi" w:hint="eastAsia"/>
        </w:rPr>
        <w:t>が</w:t>
      </w:r>
      <w:r w:rsidRPr="008E1C36">
        <w:rPr>
          <w:rFonts w:eastAsiaTheme="minorHAnsi"/>
        </w:rPr>
        <w:t>ある</w:t>
      </w:r>
      <w:r w:rsidR="00C721E0">
        <w:rPr>
          <w:rFonts w:eastAsiaTheme="minorHAnsi" w:hint="eastAsia"/>
        </w:rPr>
        <w:t>。</w:t>
      </w:r>
      <w:r w:rsidRPr="008E1C36">
        <w:rPr>
          <w:rFonts w:eastAsiaTheme="minorHAnsi"/>
        </w:rPr>
        <w:t>さらに</w:t>
      </w:r>
      <w:r w:rsidR="00C721E0">
        <w:rPr>
          <w:rFonts w:eastAsiaTheme="minorHAnsi" w:hint="eastAsia"/>
        </w:rPr>
        <w:t>、</w:t>
      </w:r>
      <w:r w:rsidRPr="008E1C36">
        <w:rPr>
          <w:rFonts w:eastAsiaTheme="minorHAnsi"/>
        </w:rPr>
        <w:t>排泄物</w:t>
      </w:r>
      <w:r w:rsidR="00C721E0">
        <w:rPr>
          <w:rFonts w:eastAsiaTheme="minorHAnsi" w:hint="eastAsia"/>
        </w:rPr>
        <w:t>が</w:t>
      </w:r>
      <w:r w:rsidRPr="008E1C36">
        <w:rPr>
          <w:rFonts w:eastAsiaTheme="minorHAnsi"/>
        </w:rPr>
        <w:t>おむつの吸収許容量を超え漏れてしまう場合もある</w:t>
      </w:r>
      <w:r w:rsidR="00C721E0">
        <w:rPr>
          <w:rFonts w:eastAsiaTheme="minorHAnsi" w:hint="eastAsia"/>
        </w:rPr>
        <w:t>。</w:t>
      </w:r>
      <w:r w:rsidRPr="008E1C36">
        <w:rPr>
          <w:rFonts w:eastAsiaTheme="minorHAnsi"/>
        </w:rPr>
        <w:t>便漏れや尿漏れ</w:t>
      </w:r>
      <w:r w:rsidR="00C721E0">
        <w:rPr>
          <w:rFonts w:eastAsiaTheme="minorHAnsi" w:hint="eastAsia"/>
        </w:rPr>
        <w:t>が</w:t>
      </w:r>
      <w:r w:rsidRPr="008E1C36">
        <w:rPr>
          <w:rFonts w:eastAsiaTheme="minorHAnsi"/>
        </w:rPr>
        <w:t>起きた場合には</w:t>
      </w:r>
      <w:r w:rsidR="00C721E0">
        <w:rPr>
          <w:rFonts w:eastAsiaTheme="minorHAnsi" w:hint="eastAsia"/>
        </w:rPr>
        <w:t>、</w:t>
      </w:r>
      <w:r w:rsidRPr="008E1C36">
        <w:rPr>
          <w:rFonts w:eastAsiaTheme="minorHAnsi"/>
        </w:rPr>
        <w:t>介護者の負担</w:t>
      </w:r>
      <w:r w:rsidR="00C721E0">
        <w:rPr>
          <w:rFonts w:eastAsiaTheme="minorHAnsi" w:hint="eastAsia"/>
        </w:rPr>
        <w:t>が</w:t>
      </w:r>
      <w:r w:rsidRPr="008E1C36">
        <w:rPr>
          <w:rFonts w:eastAsiaTheme="minorHAnsi"/>
        </w:rPr>
        <w:t>格段に増加してしまうため</w:t>
      </w:r>
      <w:r w:rsidR="00C721E0">
        <w:rPr>
          <w:rFonts w:eastAsiaTheme="minorHAnsi" w:hint="eastAsia"/>
        </w:rPr>
        <w:t>、</w:t>
      </w:r>
      <w:r w:rsidRPr="008E1C36">
        <w:rPr>
          <w:rFonts w:eastAsiaTheme="minorHAnsi"/>
        </w:rPr>
        <w:t>一</w:t>
      </w:r>
      <w:r w:rsidRPr="008E1C36">
        <w:rPr>
          <w:rFonts w:eastAsiaTheme="minorHAnsi" w:hint="eastAsia"/>
        </w:rPr>
        <w:t>概に定時</w:t>
      </w:r>
      <w:r w:rsidRPr="008E1C36">
        <w:rPr>
          <w:rFonts w:eastAsiaTheme="minorHAnsi"/>
        </w:rPr>
        <w:t>おむつ交換</w:t>
      </w:r>
      <w:r w:rsidR="00C721E0">
        <w:rPr>
          <w:rFonts w:eastAsiaTheme="minorHAnsi" w:hint="eastAsia"/>
        </w:rPr>
        <w:t>が</w:t>
      </w:r>
      <w:r w:rsidRPr="008E1C36">
        <w:rPr>
          <w:rFonts w:eastAsiaTheme="minorHAnsi"/>
        </w:rPr>
        <w:t>良いとは言えない</w:t>
      </w:r>
      <w:r w:rsidR="00C721E0">
        <w:rPr>
          <w:rFonts w:eastAsiaTheme="minorHAnsi" w:hint="eastAsia"/>
        </w:rPr>
        <w:t>。</w:t>
      </w:r>
      <w:r w:rsidRPr="008E1C36">
        <w:rPr>
          <w:rFonts w:eastAsiaTheme="minorHAnsi"/>
        </w:rPr>
        <w:t>Lifiは</w:t>
      </w:r>
      <w:r w:rsidR="00C721E0">
        <w:rPr>
          <w:rFonts w:eastAsiaTheme="minorHAnsi" w:hint="eastAsia"/>
        </w:rPr>
        <w:t>、</w:t>
      </w:r>
      <w:r w:rsidRPr="008E1C36">
        <w:rPr>
          <w:rFonts w:eastAsiaTheme="minorHAnsi"/>
        </w:rPr>
        <w:t>排泄タイミン</w:t>
      </w:r>
      <w:r w:rsidR="00C721E0">
        <w:rPr>
          <w:rFonts w:eastAsiaTheme="minorHAnsi" w:hint="eastAsia"/>
        </w:rPr>
        <w:t>グ</w:t>
      </w:r>
      <w:r w:rsidRPr="008E1C36">
        <w:rPr>
          <w:rFonts w:eastAsiaTheme="minorHAnsi"/>
        </w:rPr>
        <w:t>を介護者に通知することによって</w:t>
      </w:r>
      <w:r w:rsidR="00C721E0">
        <w:rPr>
          <w:rFonts w:eastAsiaTheme="minorHAnsi" w:hint="eastAsia"/>
        </w:rPr>
        <w:t>、</w:t>
      </w:r>
      <w:r w:rsidRPr="008E1C36">
        <w:rPr>
          <w:rFonts w:eastAsiaTheme="minorHAnsi"/>
        </w:rPr>
        <w:t>排泄時を反映した随時おむつ交換を可能にする</w:t>
      </w:r>
      <w:r w:rsidR="00C721E0">
        <w:rPr>
          <w:rFonts w:eastAsiaTheme="minorHAnsi" w:hint="eastAsia"/>
        </w:rPr>
        <w:t>。</w:t>
      </w:r>
    </w:p>
    <w:p w14:paraId="38C14AAC" w14:textId="77777777" w:rsidR="00C721E0" w:rsidRDefault="009B3EA0" w:rsidP="00045E68">
      <w:pPr>
        <w:spacing w:line="438" w:lineRule="exact"/>
        <w:rPr>
          <w:rFonts w:eastAsiaTheme="minorHAnsi"/>
        </w:rPr>
      </w:pPr>
      <w:r w:rsidRPr="008E1C36">
        <w:rPr>
          <w:rFonts w:eastAsiaTheme="minorHAnsi" w:hint="eastAsia"/>
        </w:rPr>
        <w:t>排泄</w:t>
      </w:r>
      <w:r w:rsidR="00C721E0">
        <w:rPr>
          <w:rFonts w:eastAsiaTheme="minorHAnsi" w:hint="eastAsia"/>
        </w:rPr>
        <w:t>パターン</w:t>
      </w:r>
      <w:r w:rsidRPr="008E1C36">
        <w:rPr>
          <w:rFonts w:eastAsiaTheme="minorHAnsi" w:hint="eastAsia"/>
        </w:rPr>
        <w:t>表は</w:t>
      </w:r>
      <w:r w:rsidR="00C721E0">
        <w:rPr>
          <w:rFonts w:eastAsiaTheme="minorHAnsi" w:hint="eastAsia"/>
        </w:rPr>
        <w:t>、</w:t>
      </w:r>
      <w:r w:rsidRPr="008E1C36">
        <w:rPr>
          <w:rFonts w:eastAsiaTheme="minorHAnsi" w:hint="eastAsia"/>
        </w:rPr>
        <w:t>作成すること</w:t>
      </w:r>
      <w:r w:rsidR="00C721E0">
        <w:rPr>
          <w:rFonts w:eastAsiaTheme="minorHAnsi" w:hint="eastAsia"/>
        </w:rPr>
        <w:t>がで</w:t>
      </w:r>
      <w:r w:rsidRPr="008E1C36">
        <w:rPr>
          <w:rFonts w:eastAsiaTheme="minorHAnsi" w:hint="eastAsia"/>
        </w:rPr>
        <w:t>きれ</w:t>
      </w:r>
      <w:r w:rsidR="00C721E0">
        <w:rPr>
          <w:rFonts w:eastAsiaTheme="minorHAnsi" w:hint="eastAsia"/>
        </w:rPr>
        <w:t>ば</w:t>
      </w:r>
      <w:r w:rsidRPr="008E1C36">
        <w:rPr>
          <w:rFonts w:eastAsiaTheme="minorHAnsi" w:hint="eastAsia"/>
        </w:rPr>
        <w:t>効果は</w:t>
      </w:r>
      <w:r w:rsidRPr="008E1C36">
        <w:rPr>
          <w:rFonts w:eastAsiaTheme="minorHAnsi"/>
        </w:rPr>
        <w:t>大きい</w:t>
      </w:r>
      <w:r w:rsidR="00C721E0">
        <w:rPr>
          <w:rFonts w:eastAsiaTheme="minorHAnsi" w:hint="eastAsia"/>
        </w:rPr>
        <w:t>が、</w:t>
      </w:r>
      <w:r w:rsidRPr="008E1C36">
        <w:rPr>
          <w:rFonts w:eastAsiaTheme="minorHAnsi"/>
        </w:rPr>
        <w:t>作成するま</w:t>
      </w:r>
      <w:r w:rsidR="00C721E0">
        <w:rPr>
          <w:rFonts w:eastAsiaTheme="minorHAnsi" w:hint="eastAsia"/>
        </w:rPr>
        <w:t>で</w:t>
      </w:r>
      <w:r w:rsidRPr="008E1C36">
        <w:rPr>
          <w:rFonts w:eastAsiaTheme="minorHAnsi"/>
        </w:rPr>
        <w:t>に時間</w:t>
      </w:r>
      <w:r w:rsidR="00C721E0">
        <w:rPr>
          <w:rFonts w:eastAsiaTheme="minorHAnsi" w:hint="eastAsia"/>
        </w:rPr>
        <w:t>が</w:t>
      </w:r>
      <w:r w:rsidRPr="008E1C36">
        <w:rPr>
          <w:rFonts w:eastAsiaTheme="minorHAnsi"/>
        </w:rPr>
        <w:t>かかることや記録のための負担な</w:t>
      </w:r>
      <w:r w:rsidR="00C721E0">
        <w:rPr>
          <w:rFonts w:eastAsiaTheme="minorHAnsi" w:hint="eastAsia"/>
        </w:rPr>
        <w:t>どが</w:t>
      </w:r>
      <w:r w:rsidRPr="008E1C36">
        <w:rPr>
          <w:rFonts w:eastAsiaTheme="minorHAnsi"/>
        </w:rPr>
        <w:t>大きい</w:t>
      </w:r>
      <w:r w:rsidR="00C721E0">
        <w:rPr>
          <w:rFonts w:eastAsiaTheme="minorHAnsi" w:hint="eastAsia"/>
        </w:rPr>
        <w:t>。</w:t>
      </w:r>
      <w:r w:rsidRPr="008E1C36">
        <w:rPr>
          <w:rFonts w:eastAsiaTheme="minorHAnsi"/>
        </w:rPr>
        <w:t>よって</w:t>
      </w:r>
      <w:r w:rsidR="00C721E0">
        <w:rPr>
          <w:rFonts w:eastAsiaTheme="minorHAnsi" w:hint="eastAsia"/>
        </w:rPr>
        <w:t>、</w:t>
      </w:r>
      <w:r w:rsidRPr="008E1C36">
        <w:rPr>
          <w:rFonts w:eastAsiaTheme="minorHAnsi"/>
        </w:rPr>
        <w:t>実際に作成</w:t>
      </w:r>
      <w:r w:rsidR="00C721E0">
        <w:rPr>
          <w:rFonts w:eastAsiaTheme="minorHAnsi" w:hint="eastAsia"/>
        </w:rPr>
        <w:t>で</w:t>
      </w:r>
      <w:r w:rsidRPr="008E1C36">
        <w:rPr>
          <w:rFonts w:eastAsiaTheme="minorHAnsi"/>
        </w:rPr>
        <w:t>きる施設は限られてしまう</w:t>
      </w:r>
      <w:r w:rsidR="00C721E0">
        <w:rPr>
          <w:rFonts w:eastAsiaTheme="minorHAnsi" w:hint="eastAsia"/>
        </w:rPr>
        <w:t>。</w:t>
      </w:r>
      <w:r w:rsidRPr="008E1C36">
        <w:rPr>
          <w:rFonts w:eastAsiaTheme="minorHAnsi"/>
        </w:rPr>
        <w:t>介護者の業務負担軽減とケアの質向上のため</w:t>
      </w:r>
      <w:r w:rsidR="00C721E0">
        <w:rPr>
          <w:rFonts w:eastAsiaTheme="minorHAnsi" w:hint="eastAsia"/>
        </w:rPr>
        <w:t>、</w:t>
      </w:r>
      <w:r w:rsidRPr="008E1C36">
        <w:rPr>
          <w:rFonts w:eastAsiaTheme="minorHAnsi"/>
        </w:rPr>
        <w:t>排泄</w:t>
      </w:r>
      <w:r w:rsidR="00C721E0">
        <w:rPr>
          <w:rFonts w:eastAsiaTheme="minorHAnsi" w:hint="eastAsia"/>
        </w:rPr>
        <w:t>パターン</w:t>
      </w:r>
      <w:r w:rsidRPr="008E1C36">
        <w:rPr>
          <w:rFonts w:eastAsiaTheme="minorHAnsi"/>
        </w:rPr>
        <w:t>表を作成する必要</w:t>
      </w:r>
      <w:r w:rsidR="00C721E0">
        <w:rPr>
          <w:rFonts w:eastAsiaTheme="minorHAnsi" w:hint="eastAsia"/>
        </w:rPr>
        <w:t>が</w:t>
      </w:r>
      <w:r w:rsidRPr="008E1C36">
        <w:rPr>
          <w:rFonts w:eastAsiaTheme="minorHAnsi"/>
        </w:rPr>
        <w:t>ある一方</w:t>
      </w:r>
      <w:r w:rsidR="00C721E0">
        <w:rPr>
          <w:rFonts w:eastAsiaTheme="minorHAnsi" w:hint="eastAsia"/>
        </w:rPr>
        <w:t>で、</w:t>
      </w:r>
      <w:r w:rsidRPr="008E1C36">
        <w:rPr>
          <w:rFonts w:eastAsiaTheme="minorHAnsi"/>
        </w:rPr>
        <w:t>排泄</w:t>
      </w:r>
      <w:r w:rsidR="00C721E0">
        <w:rPr>
          <w:rFonts w:eastAsiaTheme="minorHAnsi" w:hint="eastAsia"/>
        </w:rPr>
        <w:t>パターン</w:t>
      </w:r>
      <w:r w:rsidRPr="008E1C36">
        <w:rPr>
          <w:rFonts w:eastAsiaTheme="minorHAnsi"/>
        </w:rPr>
        <w:t>表の作成には</w:t>
      </w:r>
      <w:r w:rsidR="00C721E0">
        <w:rPr>
          <w:rFonts w:eastAsiaTheme="minorHAnsi" w:hint="eastAsia"/>
        </w:rPr>
        <w:t>マンパワーが</w:t>
      </w:r>
      <w:r w:rsidRPr="008E1C36">
        <w:rPr>
          <w:rFonts w:eastAsiaTheme="minorHAnsi"/>
        </w:rPr>
        <w:t>必要</w:t>
      </w:r>
      <w:r w:rsidR="00C721E0">
        <w:rPr>
          <w:rFonts w:eastAsiaTheme="minorHAnsi" w:hint="eastAsia"/>
        </w:rPr>
        <w:t>であ</w:t>
      </w:r>
      <w:r w:rsidRPr="008E1C36">
        <w:rPr>
          <w:rFonts w:eastAsiaTheme="minorHAnsi"/>
        </w:rPr>
        <w:t>る</w:t>
      </w:r>
      <w:r w:rsidR="00C721E0">
        <w:rPr>
          <w:rFonts w:eastAsiaTheme="minorHAnsi" w:hint="eastAsia"/>
        </w:rPr>
        <w:t>。</w:t>
      </w:r>
      <w:r w:rsidRPr="008E1C36">
        <w:rPr>
          <w:rFonts w:eastAsiaTheme="minorHAnsi"/>
        </w:rPr>
        <w:t>そのため</w:t>
      </w:r>
      <w:r w:rsidR="00C721E0">
        <w:rPr>
          <w:rFonts w:eastAsiaTheme="minorHAnsi" w:hint="eastAsia"/>
        </w:rPr>
        <w:t>、</w:t>
      </w:r>
      <w:r w:rsidRPr="008E1C36">
        <w:rPr>
          <w:rFonts w:eastAsiaTheme="minorHAnsi"/>
        </w:rPr>
        <w:t>排泄</w:t>
      </w:r>
      <w:r w:rsidR="00C721E0">
        <w:rPr>
          <w:rFonts w:eastAsiaTheme="minorHAnsi" w:hint="eastAsia"/>
        </w:rPr>
        <w:t>パターン</w:t>
      </w:r>
      <w:r w:rsidRPr="008E1C36">
        <w:rPr>
          <w:rFonts w:eastAsiaTheme="minorHAnsi"/>
        </w:rPr>
        <w:t>表による排泄介護の負担軽減案は矛盾を抱えている</w:t>
      </w:r>
      <w:r w:rsidR="00C721E0">
        <w:rPr>
          <w:rFonts w:eastAsiaTheme="minorHAnsi" w:hint="eastAsia"/>
        </w:rPr>
        <w:t>。</w:t>
      </w:r>
      <w:r w:rsidRPr="008E1C36">
        <w:rPr>
          <w:rFonts w:eastAsiaTheme="minorHAnsi"/>
        </w:rPr>
        <w:t>全ての施設</w:t>
      </w:r>
      <w:r w:rsidR="00C721E0">
        <w:rPr>
          <w:rFonts w:eastAsiaTheme="minorHAnsi" w:hint="eastAsia"/>
        </w:rPr>
        <w:t>が、</w:t>
      </w:r>
      <w:r w:rsidRPr="008E1C36">
        <w:rPr>
          <w:rFonts w:eastAsiaTheme="minorHAnsi"/>
        </w:rPr>
        <w:t>排泄</w:t>
      </w:r>
      <w:r w:rsidR="00C721E0">
        <w:rPr>
          <w:rFonts w:eastAsiaTheme="minorHAnsi" w:hint="eastAsia"/>
        </w:rPr>
        <w:t>パターン</w:t>
      </w:r>
      <w:r w:rsidRPr="008E1C36">
        <w:rPr>
          <w:rFonts w:eastAsiaTheme="minorHAnsi"/>
        </w:rPr>
        <w:t>表を低コスト</w:t>
      </w:r>
      <w:r w:rsidR="00C721E0">
        <w:rPr>
          <w:rFonts w:eastAsiaTheme="minorHAnsi" w:hint="eastAsia"/>
        </w:rPr>
        <w:t>で</w:t>
      </w:r>
      <w:r w:rsidRPr="008E1C36">
        <w:rPr>
          <w:rFonts w:eastAsiaTheme="minorHAnsi"/>
        </w:rPr>
        <w:t>作成</w:t>
      </w:r>
      <w:r w:rsidR="00C721E0">
        <w:rPr>
          <w:rFonts w:eastAsiaTheme="minorHAnsi" w:hint="eastAsia"/>
        </w:rPr>
        <w:t>で</w:t>
      </w:r>
      <w:r w:rsidRPr="008E1C36">
        <w:rPr>
          <w:rFonts w:eastAsiaTheme="minorHAnsi"/>
        </w:rPr>
        <w:t>きること</w:t>
      </w:r>
      <w:r w:rsidR="00C721E0">
        <w:rPr>
          <w:rFonts w:eastAsiaTheme="minorHAnsi" w:hint="eastAsia"/>
        </w:rPr>
        <w:t>が</w:t>
      </w:r>
      <w:r w:rsidRPr="008E1C36">
        <w:rPr>
          <w:rFonts w:eastAsiaTheme="minorHAnsi"/>
        </w:rPr>
        <w:t>望ましい</w:t>
      </w:r>
      <w:r w:rsidR="00C721E0">
        <w:rPr>
          <w:rFonts w:eastAsiaTheme="minorHAnsi" w:hint="eastAsia"/>
        </w:rPr>
        <w:t>。</w:t>
      </w:r>
      <w:r w:rsidR="00435669" w:rsidRPr="008E1C36">
        <w:rPr>
          <w:rFonts w:eastAsiaTheme="minorHAnsi"/>
        </w:rPr>
        <w:t>Lif</w:t>
      </w:r>
      <w:r w:rsidR="00C721E0">
        <w:rPr>
          <w:rFonts w:eastAsiaTheme="minorHAnsi"/>
        </w:rPr>
        <w:t>i</w:t>
      </w:r>
      <w:r w:rsidR="00C721E0">
        <w:rPr>
          <w:rFonts w:eastAsiaTheme="minorHAnsi" w:hint="eastAsia"/>
        </w:rPr>
        <w:t>は</w:t>
      </w:r>
      <w:r w:rsidRPr="008E1C36">
        <w:rPr>
          <w:rFonts w:eastAsiaTheme="minorHAnsi"/>
        </w:rPr>
        <w:t>この</w:t>
      </w:r>
      <w:r w:rsidRPr="008E1C36">
        <w:rPr>
          <w:rFonts w:eastAsiaTheme="minorHAnsi" w:hint="eastAsia"/>
        </w:rPr>
        <w:t>点においても排泄記録を自動</w:t>
      </w:r>
      <w:r w:rsidR="00C721E0">
        <w:rPr>
          <w:rFonts w:eastAsiaTheme="minorHAnsi" w:hint="eastAsia"/>
        </w:rPr>
        <w:t>で</w:t>
      </w:r>
      <w:r w:rsidRPr="008E1C36">
        <w:rPr>
          <w:rFonts w:eastAsiaTheme="minorHAnsi" w:hint="eastAsia"/>
        </w:rPr>
        <w:t>取れるため</w:t>
      </w:r>
      <w:r w:rsidR="00C721E0">
        <w:rPr>
          <w:rFonts w:eastAsiaTheme="minorHAnsi" w:hint="eastAsia"/>
        </w:rPr>
        <w:t>、</w:t>
      </w:r>
      <w:r w:rsidRPr="008E1C36">
        <w:rPr>
          <w:rFonts w:eastAsiaTheme="minorHAnsi"/>
        </w:rPr>
        <w:t>介護者の負担を増やさ</w:t>
      </w:r>
      <w:r w:rsidR="00C721E0">
        <w:rPr>
          <w:rFonts w:eastAsiaTheme="minorHAnsi" w:hint="eastAsia"/>
        </w:rPr>
        <w:t>ず</w:t>
      </w:r>
      <w:r w:rsidRPr="008E1C36">
        <w:rPr>
          <w:rFonts w:eastAsiaTheme="minorHAnsi"/>
        </w:rPr>
        <w:t>に排泄</w:t>
      </w:r>
      <w:r w:rsidR="00C721E0">
        <w:rPr>
          <w:rFonts w:eastAsiaTheme="minorHAnsi" w:hint="eastAsia"/>
        </w:rPr>
        <w:t>パターン</w:t>
      </w:r>
      <w:r w:rsidRPr="008E1C36">
        <w:rPr>
          <w:rFonts w:eastAsiaTheme="minorHAnsi"/>
        </w:rPr>
        <w:t>を取得する手段を提供すること</w:t>
      </w:r>
      <w:r w:rsidR="00C721E0">
        <w:rPr>
          <w:rFonts w:eastAsiaTheme="minorHAnsi" w:hint="eastAsia"/>
        </w:rPr>
        <w:t>がで</w:t>
      </w:r>
      <w:r w:rsidRPr="008E1C36">
        <w:rPr>
          <w:rFonts w:eastAsiaTheme="minorHAnsi"/>
        </w:rPr>
        <w:t>きる</w:t>
      </w:r>
      <w:r w:rsidR="00C721E0">
        <w:rPr>
          <w:rFonts w:eastAsiaTheme="minorHAnsi" w:hint="eastAsia"/>
        </w:rPr>
        <w:t>。</w:t>
      </w:r>
    </w:p>
    <w:p w14:paraId="50D8E228" w14:textId="77777777" w:rsidR="00C721E0" w:rsidRDefault="00C721E0" w:rsidP="00045E68">
      <w:pPr>
        <w:spacing w:line="438" w:lineRule="exact"/>
        <w:rPr>
          <w:rFonts w:eastAsiaTheme="minorHAnsi"/>
        </w:rPr>
      </w:pPr>
    </w:p>
    <w:p w14:paraId="763DA020" w14:textId="77777777" w:rsidR="00C721E0" w:rsidRDefault="00C721E0" w:rsidP="00045E68">
      <w:pPr>
        <w:spacing w:line="438" w:lineRule="exact"/>
        <w:rPr>
          <w:rFonts w:eastAsiaTheme="minorHAnsi"/>
        </w:rPr>
      </w:pPr>
    </w:p>
    <w:p w14:paraId="75BDFD5C" w14:textId="77777777" w:rsidR="00C721E0" w:rsidRDefault="009B3EA0" w:rsidP="00045E68">
      <w:pPr>
        <w:spacing w:line="438" w:lineRule="exact"/>
        <w:rPr>
          <w:rFonts w:eastAsiaTheme="minorHAnsi"/>
        </w:rPr>
      </w:pPr>
      <w:r w:rsidRPr="008E1C36">
        <w:rPr>
          <w:rFonts w:eastAsiaTheme="minorHAnsi"/>
        </w:rPr>
        <w:t>3.</w:t>
      </w:r>
      <w:r w:rsidR="00435669" w:rsidRPr="008E1C36">
        <w:rPr>
          <w:rFonts w:eastAsiaTheme="minorHAnsi"/>
        </w:rPr>
        <w:t>3</w:t>
      </w:r>
      <w:r w:rsidR="00C721E0">
        <w:rPr>
          <w:rFonts w:eastAsiaTheme="minorHAnsi" w:hint="eastAsia"/>
        </w:rPr>
        <w:t xml:space="preserve">　</w:t>
      </w:r>
      <w:r w:rsidRPr="008E1C36">
        <w:rPr>
          <w:rFonts w:eastAsiaTheme="minorHAnsi"/>
        </w:rPr>
        <w:t>排泄検知</w:t>
      </w:r>
    </w:p>
    <w:p w14:paraId="0F297B0F" w14:textId="77777777" w:rsidR="00784F8C" w:rsidRDefault="009B3EA0" w:rsidP="00045E68">
      <w:pPr>
        <w:spacing w:line="438" w:lineRule="exact"/>
        <w:rPr>
          <w:rFonts w:eastAsiaTheme="minorHAnsi"/>
        </w:rPr>
      </w:pPr>
      <w:r w:rsidRPr="008E1C36">
        <w:rPr>
          <w:rFonts w:eastAsiaTheme="minorHAnsi" w:hint="eastAsia"/>
        </w:rPr>
        <w:t>従来から排泄検知に関する</w:t>
      </w:r>
      <w:r w:rsidR="00C721E0">
        <w:rPr>
          <w:rFonts w:eastAsiaTheme="minorHAnsi" w:hint="eastAsia"/>
        </w:rPr>
        <w:t>デバイス</w:t>
      </w:r>
      <w:r w:rsidRPr="008E1C36">
        <w:rPr>
          <w:rFonts w:eastAsiaTheme="minorHAnsi" w:hint="eastAsia"/>
        </w:rPr>
        <w:t>やシステムに関</w:t>
      </w:r>
      <w:r w:rsidRPr="008E1C36">
        <w:rPr>
          <w:rFonts w:eastAsiaTheme="minorHAnsi"/>
        </w:rPr>
        <w:t>する様々な研究や製品開発</w:t>
      </w:r>
      <w:r w:rsidR="00C721E0">
        <w:rPr>
          <w:rFonts w:eastAsiaTheme="minorHAnsi" w:hint="eastAsia"/>
        </w:rPr>
        <w:t>が</w:t>
      </w:r>
      <w:r w:rsidRPr="008E1C36">
        <w:rPr>
          <w:rFonts w:eastAsiaTheme="minorHAnsi"/>
        </w:rPr>
        <w:t>おこなわれている</w:t>
      </w:r>
      <w:r w:rsidR="00C721E0">
        <w:rPr>
          <w:rFonts w:eastAsiaTheme="minorHAnsi" w:hint="eastAsia"/>
        </w:rPr>
        <w:t>。</w:t>
      </w:r>
      <w:r w:rsidRPr="008E1C36">
        <w:rPr>
          <w:rFonts w:eastAsiaTheme="minorHAnsi"/>
        </w:rPr>
        <w:t>排泄検知は大変注目されており社会実装の段階ま</w:t>
      </w:r>
      <w:r w:rsidR="00C721E0">
        <w:rPr>
          <w:rFonts w:eastAsiaTheme="minorHAnsi" w:hint="eastAsia"/>
        </w:rPr>
        <w:t>で</w:t>
      </w:r>
      <w:r w:rsidRPr="008E1C36">
        <w:rPr>
          <w:rFonts w:eastAsiaTheme="minorHAnsi"/>
        </w:rPr>
        <w:t>研究開発</w:t>
      </w:r>
      <w:r w:rsidR="00C721E0">
        <w:rPr>
          <w:rFonts w:eastAsiaTheme="minorHAnsi" w:hint="eastAsia"/>
        </w:rPr>
        <w:t>が</w:t>
      </w:r>
      <w:r w:rsidRPr="008E1C36">
        <w:rPr>
          <w:rFonts w:eastAsiaTheme="minorHAnsi"/>
        </w:rPr>
        <w:t>進ん</w:t>
      </w:r>
      <w:r w:rsidR="00C721E0">
        <w:rPr>
          <w:rFonts w:eastAsiaTheme="minorHAnsi" w:hint="eastAsia"/>
        </w:rPr>
        <w:t>で</w:t>
      </w:r>
      <w:r w:rsidRPr="008E1C36">
        <w:rPr>
          <w:rFonts w:eastAsiaTheme="minorHAnsi"/>
        </w:rPr>
        <w:t>いるものの</w:t>
      </w:r>
      <w:r w:rsidR="00C721E0">
        <w:rPr>
          <w:rFonts w:eastAsiaTheme="minorHAnsi" w:hint="eastAsia"/>
        </w:rPr>
        <w:t>、</w:t>
      </w:r>
      <w:r w:rsidRPr="008E1C36">
        <w:rPr>
          <w:rFonts w:eastAsiaTheme="minorHAnsi"/>
        </w:rPr>
        <w:t>普及ま</w:t>
      </w:r>
      <w:r w:rsidR="00784F8C">
        <w:rPr>
          <w:rFonts w:eastAsiaTheme="minorHAnsi" w:hint="eastAsia"/>
        </w:rPr>
        <w:t>で</w:t>
      </w:r>
      <w:r w:rsidRPr="008E1C36">
        <w:rPr>
          <w:rFonts w:eastAsiaTheme="minorHAnsi"/>
        </w:rPr>
        <w:t>に至っていないの</w:t>
      </w:r>
      <w:r w:rsidR="00784F8C">
        <w:rPr>
          <w:rFonts w:eastAsiaTheme="minorHAnsi" w:hint="eastAsia"/>
        </w:rPr>
        <w:t>が</w:t>
      </w:r>
      <w:r w:rsidRPr="008E1C36">
        <w:rPr>
          <w:rFonts w:eastAsiaTheme="minorHAnsi"/>
        </w:rPr>
        <w:t>現状</w:t>
      </w:r>
      <w:r w:rsidR="00784F8C">
        <w:rPr>
          <w:rFonts w:eastAsiaTheme="minorHAnsi" w:hint="eastAsia"/>
        </w:rPr>
        <w:t>で</w:t>
      </w:r>
      <w:r w:rsidRPr="008E1C36">
        <w:rPr>
          <w:rFonts w:eastAsiaTheme="minorHAnsi"/>
        </w:rPr>
        <w:t>ある</w:t>
      </w:r>
      <w:r w:rsidR="00784F8C">
        <w:rPr>
          <w:rFonts w:eastAsiaTheme="minorHAnsi" w:hint="eastAsia"/>
        </w:rPr>
        <w:t>。</w:t>
      </w:r>
    </w:p>
    <w:p w14:paraId="750A45D6" w14:textId="77777777" w:rsidR="00784F8C" w:rsidRDefault="00784F8C" w:rsidP="00045E68">
      <w:pPr>
        <w:spacing w:line="438" w:lineRule="exact"/>
        <w:rPr>
          <w:rFonts w:eastAsiaTheme="minorHAnsi"/>
        </w:rPr>
      </w:pPr>
    </w:p>
    <w:p w14:paraId="25D7B50F" w14:textId="77777777" w:rsidR="00784F8C" w:rsidRDefault="00784F8C" w:rsidP="00045E68">
      <w:pPr>
        <w:spacing w:line="438" w:lineRule="exact"/>
        <w:rPr>
          <w:rFonts w:eastAsiaTheme="minorHAnsi"/>
        </w:rPr>
      </w:pPr>
      <w:r>
        <w:rPr>
          <w:rFonts w:eastAsiaTheme="minorHAnsi" w:hint="eastAsia"/>
        </w:rPr>
        <w:t>3</w:t>
      </w:r>
      <w:r>
        <w:rPr>
          <w:rFonts w:eastAsiaTheme="minorHAnsi"/>
        </w:rPr>
        <w:t>.4</w:t>
      </w:r>
      <w:r>
        <w:rPr>
          <w:rFonts w:eastAsiaTheme="minorHAnsi" w:hint="eastAsia"/>
        </w:rPr>
        <w:t xml:space="preserve">　ガスセンサー</w:t>
      </w:r>
      <w:r w:rsidR="009B3EA0" w:rsidRPr="008E1C36">
        <w:rPr>
          <w:rFonts w:eastAsiaTheme="minorHAnsi"/>
        </w:rPr>
        <w:t>を用いた関連研究/製品</w:t>
      </w:r>
    </w:p>
    <w:p w14:paraId="0CBB4589" w14:textId="7ADCD5DC" w:rsidR="00784F8C" w:rsidRDefault="009B3EA0" w:rsidP="00045E68">
      <w:pPr>
        <w:spacing w:line="438" w:lineRule="exact"/>
        <w:rPr>
          <w:rFonts w:eastAsiaTheme="minorHAnsi"/>
        </w:rPr>
      </w:pPr>
      <w:r w:rsidRPr="008E1C36">
        <w:rPr>
          <w:rFonts w:eastAsiaTheme="minorHAnsi"/>
        </w:rPr>
        <w:t>排便後の早急なおむつ交換を可能とするため</w:t>
      </w:r>
      <w:r w:rsidR="00784F8C">
        <w:rPr>
          <w:rFonts w:eastAsiaTheme="minorHAnsi" w:hint="eastAsia"/>
        </w:rPr>
        <w:t>、</w:t>
      </w:r>
      <w:r w:rsidRPr="008E1C36">
        <w:rPr>
          <w:rFonts w:eastAsiaTheme="minorHAnsi"/>
        </w:rPr>
        <w:t>寝たきりの高齢者や障害者の排便を検知するセンサ</w:t>
      </w:r>
      <w:r w:rsidR="00784F8C">
        <w:rPr>
          <w:rFonts w:eastAsiaTheme="minorHAnsi" w:hint="eastAsia"/>
        </w:rPr>
        <w:t>ー</w:t>
      </w:r>
      <w:r w:rsidRPr="008E1C36">
        <w:rPr>
          <w:rFonts w:eastAsiaTheme="minorHAnsi"/>
        </w:rPr>
        <w:t>システムの試作開発と医療現場</w:t>
      </w:r>
      <w:r w:rsidR="00784F8C">
        <w:rPr>
          <w:rFonts w:eastAsiaTheme="minorHAnsi" w:hint="eastAsia"/>
        </w:rPr>
        <w:t>で</w:t>
      </w:r>
      <w:r w:rsidRPr="008E1C36">
        <w:rPr>
          <w:rFonts w:eastAsiaTheme="minorHAnsi"/>
        </w:rPr>
        <w:t>の評価試験をおこなった</w:t>
      </w:r>
      <w:r w:rsidR="00784F8C">
        <w:rPr>
          <w:rFonts w:eastAsiaTheme="minorHAnsi" w:hint="eastAsia"/>
        </w:rPr>
        <w:t>。</w:t>
      </w:r>
      <w:r w:rsidRPr="008E1C36">
        <w:rPr>
          <w:rFonts w:eastAsiaTheme="minorHAnsi"/>
        </w:rPr>
        <w:t>このセンサ</w:t>
      </w:r>
      <w:r w:rsidR="00784F8C">
        <w:rPr>
          <w:rFonts w:eastAsiaTheme="minorHAnsi" w:hint="eastAsia"/>
        </w:rPr>
        <w:t>ー</w:t>
      </w:r>
      <w:r w:rsidRPr="008E1C36">
        <w:rPr>
          <w:rFonts w:eastAsiaTheme="minorHAnsi"/>
        </w:rPr>
        <w:t>システムには</w:t>
      </w:r>
      <w:r w:rsidR="00784F8C">
        <w:rPr>
          <w:rFonts w:eastAsiaTheme="minorHAnsi" w:hint="eastAsia"/>
        </w:rPr>
        <w:t>、</w:t>
      </w:r>
      <w:r w:rsidRPr="008E1C36">
        <w:rPr>
          <w:rFonts w:eastAsiaTheme="minorHAnsi"/>
        </w:rPr>
        <w:t>硫化水素</w:t>
      </w:r>
      <w:r w:rsidR="00784F8C">
        <w:rPr>
          <w:rFonts w:eastAsiaTheme="minorHAnsi" w:hint="eastAsia"/>
        </w:rPr>
        <w:t>、</w:t>
      </w:r>
      <w:r w:rsidRPr="008E1C36">
        <w:rPr>
          <w:rFonts w:eastAsiaTheme="minorHAnsi"/>
        </w:rPr>
        <w:t>アミン系</w:t>
      </w:r>
      <w:r w:rsidR="00784F8C">
        <w:rPr>
          <w:rFonts w:eastAsiaTheme="minorHAnsi" w:hint="eastAsia"/>
        </w:rPr>
        <w:t>、</w:t>
      </w:r>
      <w:r w:rsidRPr="008E1C36">
        <w:rPr>
          <w:rFonts w:eastAsiaTheme="minorHAnsi"/>
        </w:rPr>
        <w:t>VOC (有機揮発物質)</w:t>
      </w:r>
      <w:r w:rsidR="00435669" w:rsidRPr="008E1C36">
        <w:rPr>
          <w:rFonts w:eastAsiaTheme="minorHAnsi" w:hint="eastAsia"/>
        </w:rPr>
        <w:t>の</w:t>
      </w:r>
      <w:r w:rsidR="00435669" w:rsidRPr="008E1C36">
        <w:rPr>
          <w:rFonts w:eastAsiaTheme="minorHAnsi"/>
        </w:rPr>
        <w:t>3</w:t>
      </w:r>
      <w:r w:rsidRPr="008E1C36">
        <w:rPr>
          <w:rFonts w:eastAsiaTheme="minorHAnsi"/>
        </w:rPr>
        <w:t>種類に反応する</w:t>
      </w:r>
      <w:r w:rsidR="00784F8C">
        <w:rPr>
          <w:rFonts w:eastAsiaTheme="minorHAnsi" w:hint="eastAsia"/>
        </w:rPr>
        <w:t>ガスセンサー</w:t>
      </w:r>
      <w:r w:rsidRPr="008E1C36">
        <w:rPr>
          <w:rFonts w:eastAsiaTheme="minorHAnsi"/>
        </w:rPr>
        <w:t>3つと温度センサ</w:t>
      </w:r>
      <w:r w:rsidR="00784F8C">
        <w:rPr>
          <w:rFonts w:eastAsiaTheme="minorHAnsi" w:hint="eastAsia"/>
        </w:rPr>
        <w:t>ー</w:t>
      </w:r>
      <w:r w:rsidRPr="008E1C36">
        <w:rPr>
          <w:rFonts w:eastAsiaTheme="minorHAnsi"/>
        </w:rPr>
        <w:t>を採用している</w:t>
      </w:r>
      <w:r w:rsidR="00784F8C">
        <w:rPr>
          <w:rFonts w:eastAsiaTheme="minorHAnsi" w:hint="eastAsia"/>
        </w:rPr>
        <w:t>。</w:t>
      </w:r>
      <w:r w:rsidRPr="008E1C36">
        <w:rPr>
          <w:rFonts w:eastAsiaTheme="minorHAnsi"/>
        </w:rPr>
        <w:t>おむつ</w:t>
      </w:r>
      <w:r w:rsidRPr="008E1C36">
        <w:rPr>
          <w:rFonts w:eastAsiaTheme="minorHAnsi" w:hint="eastAsia"/>
        </w:rPr>
        <w:t>には</w:t>
      </w:r>
      <w:r w:rsidR="00784F8C">
        <w:rPr>
          <w:rFonts w:eastAsiaTheme="minorHAnsi" w:hint="eastAsia"/>
        </w:rPr>
        <w:t>チューブと</w:t>
      </w:r>
      <w:r w:rsidRPr="008E1C36">
        <w:rPr>
          <w:rFonts w:eastAsiaTheme="minorHAnsi" w:hint="eastAsia"/>
        </w:rPr>
        <w:t>温度センサ</w:t>
      </w:r>
      <w:r w:rsidR="00784F8C">
        <w:rPr>
          <w:rFonts w:eastAsiaTheme="minorHAnsi" w:hint="eastAsia"/>
        </w:rPr>
        <w:t>ーが</w:t>
      </w:r>
      <w:r w:rsidRPr="008E1C36">
        <w:rPr>
          <w:rFonts w:eastAsiaTheme="minorHAnsi" w:hint="eastAsia"/>
        </w:rPr>
        <w:t>設けられており</w:t>
      </w:r>
      <w:r w:rsidR="00784F8C">
        <w:rPr>
          <w:rFonts w:eastAsiaTheme="minorHAnsi" w:hint="eastAsia"/>
        </w:rPr>
        <w:t>、チューブ</w:t>
      </w:r>
      <w:r w:rsidRPr="008E1C36">
        <w:rPr>
          <w:rFonts w:eastAsiaTheme="minorHAnsi"/>
        </w:rPr>
        <w:t>からおむつ内の空気を吸引することによってにおいを計測するとともに</w:t>
      </w:r>
      <w:r w:rsidR="00784F8C">
        <w:rPr>
          <w:rFonts w:eastAsiaTheme="minorHAnsi" w:hint="eastAsia"/>
        </w:rPr>
        <w:t>、</w:t>
      </w:r>
      <w:r w:rsidRPr="008E1C36">
        <w:rPr>
          <w:rFonts w:eastAsiaTheme="minorHAnsi"/>
        </w:rPr>
        <w:t>温度センサ</w:t>
      </w:r>
      <w:r w:rsidR="00784F8C">
        <w:rPr>
          <w:rFonts w:eastAsiaTheme="minorHAnsi" w:hint="eastAsia"/>
        </w:rPr>
        <w:t>ー</w:t>
      </w:r>
      <w:r w:rsidRPr="008E1C36">
        <w:rPr>
          <w:rFonts w:eastAsiaTheme="minorHAnsi"/>
        </w:rPr>
        <w:t>によっておむつ内の温度を計測する</w:t>
      </w:r>
      <w:r w:rsidR="00784F8C">
        <w:rPr>
          <w:rFonts w:eastAsiaTheme="minorHAnsi" w:hint="eastAsia"/>
        </w:rPr>
        <w:t>。</w:t>
      </w:r>
      <w:r w:rsidRPr="008E1C36">
        <w:rPr>
          <w:rFonts w:eastAsiaTheme="minorHAnsi"/>
        </w:rPr>
        <w:t>この合計</w:t>
      </w:r>
      <w:r w:rsidR="00435669" w:rsidRPr="008E1C36">
        <w:rPr>
          <w:rFonts w:eastAsiaTheme="minorHAnsi"/>
        </w:rPr>
        <w:t>4</w:t>
      </w:r>
      <w:r w:rsidRPr="008E1C36">
        <w:rPr>
          <w:rFonts w:eastAsiaTheme="minorHAnsi"/>
        </w:rPr>
        <w:t>つのセンサ</w:t>
      </w:r>
      <w:r w:rsidR="00784F8C">
        <w:rPr>
          <w:rFonts w:eastAsiaTheme="minorHAnsi" w:hint="eastAsia"/>
        </w:rPr>
        <w:t>ー</w:t>
      </w:r>
      <w:r w:rsidRPr="008E1C36">
        <w:rPr>
          <w:rFonts w:eastAsiaTheme="minorHAnsi"/>
        </w:rPr>
        <w:t>値を処理することによって排便検知をおこなう</w:t>
      </w:r>
      <w:r w:rsidR="00784F8C">
        <w:rPr>
          <w:rFonts w:eastAsiaTheme="minorHAnsi" w:hint="eastAsia"/>
        </w:rPr>
        <w:t>。</w:t>
      </w:r>
      <w:r w:rsidRPr="008E1C36">
        <w:rPr>
          <w:rFonts w:eastAsiaTheme="minorHAnsi"/>
        </w:rPr>
        <w:t>実験により</w:t>
      </w:r>
      <w:r w:rsidR="00784F8C">
        <w:rPr>
          <w:rFonts w:eastAsiaTheme="minorHAnsi" w:hint="eastAsia"/>
        </w:rPr>
        <w:t>、</w:t>
      </w:r>
      <w:r w:rsidRPr="008E1C36">
        <w:rPr>
          <w:rFonts w:eastAsiaTheme="minorHAnsi"/>
        </w:rPr>
        <w:t>各センサ</w:t>
      </w:r>
      <w:r w:rsidR="00784F8C">
        <w:rPr>
          <w:rFonts w:eastAsiaTheme="minorHAnsi" w:hint="eastAsia"/>
        </w:rPr>
        <w:t>ー</w:t>
      </w:r>
      <w:r w:rsidRPr="008E1C36">
        <w:rPr>
          <w:rFonts w:eastAsiaTheme="minorHAnsi"/>
        </w:rPr>
        <w:t>によって計測される</w:t>
      </w:r>
      <w:r w:rsidR="00784F8C">
        <w:rPr>
          <w:rFonts w:eastAsiaTheme="minorHAnsi" w:hint="eastAsia"/>
        </w:rPr>
        <w:t>データ</w:t>
      </w:r>
      <w:r w:rsidRPr="008E1C36">
        <w:rPr>
          <w:rFonts w:eastAsiaTheme="minorHAnsi"/>
        </w:rPr>
        <w:t>の傾向</w:t>
      </w:r>
      <w:r w:rsidRPr="008E1C36">
        <w:rPr>
          <w:rFonts w:eastAsiaTheme="minorHAnsi"/>
        </w:rPr>
        <w:lastRenderedPageBreak/>
        <w:t>を示した</w:t>
      </w:r>
      <w:r w:rsidR="00784F8C">
        <w:rPr>
          <w:rFonts w:eastAsiaTheme="minorHAnsi" w:hint="eastAsia"/>
        </w:rPr>
        <w:t>。</w:t>
      </w:r>
      <w:r w:rsidRPr="008E1C36">
        <w:rPr>
          <w:rFonts w:eastAsiaTheme="minorHAnsi"/>
        </w:rPr>
        <w:t>しかし</w:t>
      </w:r>
      <w:r w:rsidR="00784F8C">
        <w:rPr>
          <w:rFonts w:eastAsiaTheme="minorHAnsi" w:hint="eastAsia"/>
        </w:rPr>
        <w:t>、</w:t>
      </w:r>
      <w:r w:rsidRPr="008E1C36">
        <w:rPr>
          <w:rFonts w:eastAsiaTheme="minorHAnsi"/>
        </w:rPr>
        <w:t>複数の化学物質に反応するような選択性のない</w:t>
      </w:r>
      <w:r w:rsidR="00784F8C">
        <w:rPr>
          <w:rFonts w:eastAsiaTheme="minorHAnsi" w:hint="eastAsia"/>
        </w:rPr>
        <w:t>ガスセンサー</w:t>
      </w:r>
      <w:r w:rsidRPr="008E1C36">
        <w:rPr>
          <w:rFonts w:eastAsiaTheme="minorHAnsi"/>
        </w:rPr>
        <w:t>と比較して</w:t>
      </w:r>
      <w:r w:rsidR="00784F8C">
        <w:rPr>
          <w:rFonts w:eastAsiaTheme="minorHAnsi" w:hint="eastAsia"/>
        </w:rPr>
        <w:t>、</w:t>
      </w:r>
      <w:r w:rsidRPr="008E1C36">
        <w:rPr>
          <w:rFonts w:eastAsiaTheme="minorHAnsi"/>
        </w:rPr>
        <w:t>硫化水素やアミン系な</w:t>
      </w:r>
      <w:r w:rsidR="00784F8C">
        <w:rPr>
          <w:rFonts w:eastAsiaTheme="minorHAnsi" w:hint="eastAsia"/>
        </w:rPr>
        <w:t>ど</w:t>
      </w:r>
      <w:r w:rsidRPr="008E1C36">
        <w:rPr>
          <w:rFonts w:eastAsiaTheme="minorHAnsi"/>
        </w:rPr>
        <w:t>特定の化学物質に対して選択性を持っている</w:t>
      </w:r>
      <w:r w:rsidR="00784F8C">
        <w:rPr>
          <w:rFonts w:eastAsiaTheme="minorHAnsi" w:hint="eastAsia"/>
        </w:rPr>
        <w:t>ガスセンサー</w:t>
      </w:r>
      <w:r w:rsidRPr="008E1C36">
        <w:rPr>
          <w:rFonts w:eastAsiaTheme="minorHAnsi"/>
        </w:rPr>
        <w:t>は高価</w:t>
      </w:r>
      <w:r w:rsidR="00784F8C">
        <w:rPr>
          <w:rFonts w:eastAsiaTheme="minorHAnsi" w:hint="eastAsia"/>
        </w:rPr>
        <w:t>で</w:t>
      </w:r>
      <w:r w:rsidRPr="008E1C36">
        <w:rPr>
          <w:rFonts w:eastAsiaTheme="minorHAnsi"/>
        </w:rPr>
        <w:t>ある</w:t>
      </w:r>
      <w:r w:rsidR="00784F8C">
        <w:rPr>
          <w:rFonts w:eastAsiaTheme="minorHAnsi" w:hint="eastAsia"/>
        </w:rPr>
        <w:t>。</w:t>
      </w:r>
      <w:r w:rsidRPr="008E1C36">
        <w:rPr>
          <w:rFonts w:eastAsiaTheme="minorHAnsi"/>
        </w:rPr>
        <w:t>そのため</w:t>
      </w:r>
      <w:r w:rsidR="00784F8C">
        <w:rPr>
          <w:rFonts w:eastAsiaTheme="minorHAnsi" w:hint="eastAsia"/>
        </w:rPr>
        <w:t>、</w:t>
      </w:r>
      <w:r w:rsidRPr="008E1C36">
        <w:rPr>
          <w:rFonts w:eastAsiaTheme="minorHAnsi"/>
        </w:rPr>
        <w:t>製品化を考えている場合</w:t>
      </w:r>
      <w:r w:rsidRPr="008E1C36">
        <w:rPr>
          <w:rFonts w:eastAsiaTheme="minorHAnsi" w:hint="eastAsia"/>
        </w:rPr>
        <w:t>には採</w:t>
      </w:r>
      <w:r w:rsidRPr="008E1C36">
        <w:rPr>
          <w:rFonts w:eastAsiaTheme="minorHAnsi"/>
        </w:rPr>
        <w:t>用すること</w:t>
      </w:r>
      <w:r w:rsidR="00784F8C">
        <w:rPr>
          <w:rFonts w:eastAsiaTheme="minorHAnsi" w:hint="eastAsia"/>
        </w:rPr>
        <w:t>が</w:t>
      </w:r>
      <w:r w:rsidRPr="008E1C36">
        <w:rPr>
          <w:rFonts w:eastAsiaTheme="minorHAnsi"/>
        </w:rPr>
        <w:t>難しい</w:t>
      </w:r>
      <w:r w:rsidR="00784F8C">
        <w:rPr>
          <w:rFonts w:eastAsiaTheme="minorHAnsi" w:hint="eastAsia"/>
        </w:rPr>
        <w:t>。</w:t>
      </w:r>
      <w:r w:rsidRPr="008E1C36">
        <w:rPr>
          <w:rFonts w:eastAsiaTheme="minorHAnsi"/>
        </w:rPr>
        <w:t>また</w:t>
      </w:r>
      <w:r w:rsidR="00784F8C">
        <w:rPr>
          <w:rFonts w:eastAsiaTheme="minorHAnsi" w:hint="eastAsia"/>
        </w:rPr>
        <w:t>、</w:t>
      </w:r>
      <w:r w:rsidRPr="008E1C36">
        <w:rPr>
          <w:rFonts w:eastAsiaTheme="minorHAnsi"/>
        </w:rPr>
        <w:t>おむつ内に温度センサ</w:t>
      </w:r>
      <w:r w:rsidR="009053E0">
        <w:rPr>
          <w:rFonts w:eastAsiaTheme="minorHAnsi" w:hint="eastAsia"/>
        </w:rPr>
        <w:t>ー</w:t>
      </w:r>
      <w:r w:rsidRPr="008E1C36">
        <w:rPr>
          <w:rFonts w:eastAsiaTheme="minorHAnsi"/>
        </w:rPr>
        <w:t>を載せておくことや</w:t>
      </w:r>
      <w:r w:rsidR="00784F8C">
        <w:rPr>
          <w:rFonts w:eastAsiaTheme="minorHAnsi" w:hint="eastAsia"/>
        </w:rPr>
        <w:t>チューブ</w:t>
      </w:r>
      <w:r w:rsidRPr="008E1C36">
        <w:rPr>
          <w:rFonts w:eastAsiaTheme="minorHAnsi"/>
        </w:rPr>
        <w:t>を挿しておかなけれ</w:t>
      </w:r>
      <w:r w:rsidR="00784F8C">
        <w:rPr>
          <w:rFonts w:eastAsiaTheme="minorHAnsi" w:hint="eastAsia"/>
        </w:rPr>
        <w:t>ば</w:t>
      </w:r>
      <w:r w:rsidRPr="008E1C36">
        <w:rPr>
          <w:rFonts w:eastAsiaTheme="minorHAnsi"/>
        </w:rPr>
        <w:t>ならないことから</w:t>
      </w:r>
      <w:r w:rsidR="00784F8C">
        <w:rPr>
          <w:rFonts w:eastAsiaTheme="minorHAnsi" w:hint="eastAsia"/>
        </w:rPr>
        <w:t>、</w:t>
      </w:r>
      <w:r w:rsidRPr="008E1C36">
        <w:rPr>
          <w:rFonts w:eastAsiaTheme="minorHAnsi"/>
        </w:rPr>
        <w:t>被介護者の体に</w:t>
      </w:r>
      <w:r w:rsidR="00784F8C">
        <w:rPr>
          <w:rFonts w:eastAsiaTheme="minorHAnsi" w:hint="eastAsia"/>
        </w:rPr>
        <w:t>デバイスが</w:t>
      </w:r>
      <w:r w:rsidRPr="008E1C36">
        <w:rPr>
          <w:rFonts w:eastAsiaTheme="minorHAnsi"/>
        </w:rPr>
        <w:t>接触することによる不快感や危険性</w:t>
      </w:r>
      <w:r w:rsidR="00784F8C">
        <w:rPr>
          <w:rFonts w:eastAsiaTheme="minorHAnsi" w:hint="eastAsia"/>
        </w:rPr>
        <w:t>が</w:t>
      </w:r>
      <w:r w:rsidRPr="008E1C36">
        <w:rPr>
          <w:rFonts w:eastAsiaTheme="minorHAnsi"/>
        </w:rPr>
        <w:t>存在すると考えられる</w:t>
      </w:r>
      <w:r w:rsidR="00784F8C">
        <w:rPr>
          <w:rFonts w:eastAsiaTheme="minorHAnsi" w:hint="eastAsia"/>
        </w:rPr>
        <w:t>。</w:t>
      </w:r>
    </w:p>
    <w:p w14:paraId="7B209C5D" w14:textId="77777777" w:rsidR="00784F8C" w:rsidRDefault="00435669" w:rsidP="00045E68">
      <w:pPr>
        <w:spacing w:line="438" w:lineRule="exact"/>
        <w:rPr>
          <w:rFonts w:eastAsiaTheme="minorHAnsi"/>
        </w:rPr>
      </w:pPr>
      <w:r w:rsidRPr="008E1C36">
        <w:rPr>
          <w:rFonts w:eastAsiaTheme="minorHAnsi" w:hint="eastAsia"/>
        </w:rPr>
        <w:t>他にも</w:t>
      </w:r>
      <w:r w:rsidR="00784F8C">
        <w:rPr>
          <w:rFonts w:eastAsiaTheme="minorHAnsi" w:hint="eastAsia"/>
        </w:rPr>
        <w:t>、</w:t>
      </w:r>
      <w:r w:rsidR="009B3EA0" w:rsidRPr="008E1C36">
        <w:rPr>
          <w:rFonts w:eastAsiaTheme="minorHAnsi"/>
        </w:rPr>
        <w:t>FIGARO技研株式会社製の</w:t>
      </w:r>
      <w:r w:rsidR="00784F8C">
        <w:rPr>
          <w:rFonts w:eastAsiaTheme="minorHAnsi" w:hint="eastAsia"/>
        </w:rPr>
        <w:t>ガスセンサー</w:t>
      </w:r>
      <w:r w:rsidRPr="008E1C36">
        <w:rPr>
          <w:rFonts w:eastAsiaTheme="minorHAnsi"/>
        </w:rPr>
        <w:t>TGS2450</w:t>
      </w:r>
      <w:r w:rsidR="009B3EA0" w:rsidRPr="008E1C36">
        <w:rPr>
          <w:rFonts w:eastAsiaTheme="minorHAnsi"/>
        </w:rPr>
        <w:t>をおむつに装着した排泄検知システムを提案している</w:t>
      </w:r>
      <w:r w:rsidR="00784F8C">
        <w:rPr>
          <w:rFonts w:eastAsiaTheme="minorHAnsi" w:hint="eastAsia"/>
        </w:rPr>
        <w:t>。</w:t>
      </w:r>
      <w:r w:rsidR="009B3EA0" w:rsidRPr="008E1C36">
        <w:rPr>
          <w:rFonts w:eastAsiaTheme="minorHAnsi"/>
        </w:rPr>
        <w:t>おむつに装着するため装着時の違和感を軽減するために小型</w:t>
      </w:r>
      <w:r w:rsidR="00784F8C">
        <w:rPr>
          <w:rFonts w:eastAsiaTheme="minorHAnsi" w:hint="eastAsia"/>
        </w:rPr>
        <w:t>で</w:t>
      </w:r>
      <w:r w:rsidR="009B3EA0" w:rsidRPr="008E1C36">
        <w:rPr>
          <w:rFonts w:eastAsiaTheme="minorHAnsi"/>
        </w:rPr>
        <w:t>あることと</w:t>
      </w:r>
      <w:r w:rsidR="00784F8C">
        <w:rPr>
          <w:rFonts w:eastAsiaTheme="minorHAnsi" w:hint="eastAsia"/>
        </w:rPr>
        <w:t>、</w:t>
      </w:r>
      <w:r w:rsidR="009B3EA0" w:rsidRPr="008E1C36">
        <w:rPr>
          <w:rFonts w:eastAsiaTheme="minorHAnsi"/>
        </w:rPr>
        <w:t>センサ</w:t>
      </w:r>
      <w:r w:rsidR="00784F8C">
        <w:rPr>
          <w:rFonts w:eastAsiaTheme="minorHAnsi" w:hint="eastAsia"/>
        </w:rPr>
        <w:t>ーが</w:t>
      </w:r>
      <w:r w:rsidR="009B3EA0" w:rsidRPr="008E1C36">
        <w:rPr>
          <w:rFonts w:eastAsiaTheme="minorHAnsi"/>
        </w:rPr>
        <w:t>汚染された場合には廃棄</w:t>
      </w:r>
      <w:r w:rsidR="00784F8C">
        <w:rPr>
          <w:rFonts w:eastAsiaTheme="minorHAnsi" w:hint="eastAsia"/>
        </w:rPr>
        <w:t>で</w:t>
      </w:r>
      <w:r w:rsidR="009B3EA0" w:rsidRPr="008E1C36">
        <w:rPr>
          <w:rFonts w:eastAsiaTheme="minorHAnsi"/>
        </w:rPr>
        <w:t>きるように安価</w:t>
      </w:r>
      <w:r w:rsidR="00784F8C">
        <w:rPr>
          <w:rFonts w:eastAsiaTheme="minorHAnsi" w:hint="eastAsia"/>
        </w:rPr>
        <w:t>で</w:t>
      </w:r>
      <w:r w:rsidR="009B3EA0" w:rsidRPr="008E1C36">
        <w:rPr>
          <w:rFonts w:eastAsiaTheme="minorHAnsi"/>
        </w:rPr>
        <w:t>あることを条件として選定している</w:t>
      </w:r>
      <w:r w:rsidR="00784F8C">
        <w:rPr>
          <w:rFonts w:eastAsiaTheme="minorHAnsi" w:hint="eastAsia"/>
        </w:rPr>
        <w:t>。</w:t>
      </w:r>
      <w:r w:rsidR="009B3EA0" w:rsidRPr="008E1C36">
        <w:rPr>
          <w:rFonts w:eastAsiaTheme="minorHAnsi"/>
        </w:rPr>
        <w:t>水川らは</w:t>
      </w:r>
      <w:r w:rsidR="00784F8C">
        <w:rPr>
          <w:rFonts w:eastAsiaTheme="minorHAnsi" w:hint="eastAsia"/>
        </w:rPr>
        <w:t>、</w:t>
      </w:r>
      <w:r w:rsidR="009B3EA0" w:rsidRPr="008E1C36">
        <w:rPr>
          <w:rFonts w:eastAsiaTheme="minorHAnsi"/>
        </w:rPr>
        <w:t>TGS245</w:t>
      </w:r>
      <w:r w:rsidRPr="008E1C36">
        <w:rPr>
          <w:rFonts w:eastAsiaTheme="minorHAnsi"/>
        </w:rPr>
        <w:t>0</w:t>
      </w:r>
      <w:r w:rsidR="009B3EA0" w:rsidRPr="008E1C36">
        <w:rPr>
          <w:rFonts w:eastAsiaTheme="minorHAnsi"/>
        </w:rPr>
        <w:t>に関する応答時間や加熱時間特性な</w:t>
      </w:r>
      <w:r w:rsidR="00784F8C">
        <w:rPr>
          <w:rFonts w:eastAsiaTheme="minorHAnsi" w:hint="eastAsia"/>
        </w:rPr>
        <w:t>ど</w:t>
      </w:r>
      <w:r w:rsidR="009B3EA0" w:rsidRPr="008E1C36">
        <w:rPr>
          <w:rFonts w:eastAsiaTheme="minorHAnsi"/>
        </w:rPr>
        <w:t>に関する実験をおこない</w:t>
      </w:r>
      <w:r w:rsidR="00784F8C">
        <w:rPr>
          <w:rFonts w:eastAsiaTheme="minorHAnsi" w:hint="eastAsia"/>
        </w:rPr>
        <w:t>、ガス</w:t>
      </w:r>
      <w:r w:rsidR="009B3EA0" w:rsidRPr="008E1C36">
        <w:rPr>
          <w:rFonts w:eastAsiaTheme="minorHAnsi"/>
        </w:rPr>
        <w:t>センサ</w:t>
      </w:r>
      <w:r w:rsidR="00784F8C">
        <w:rPr>
          <w:rFonts w:eastAsiaTheme="minorHAnsi" w:hint="eastAsia"/>
        </w:rPr>
        <w:t>ー</w:t>
      </w:r>
      <w:r w:rsidR="009B3EA0" w:rsidRPr="008E1C36">
        <w:rPr>
          <w:rFonts w:eastAsiaTheme="minorHAnsi"/>
        </w:rPr>
        <w:t>を用いた排尿・排便検知</w:t>
      </w:r>
      <w:r w:rsidR="00784F8C">
        <w:rPr>
          <w:rFonts w:eastAsiaTheme="minorHAnsi" w:hint="eastAsia"/>
        </w:rPr>
        <w:t>が</w:t>
      </w:r>
      <w:r w:rsidR="009B3EA0" w:rsidRPr="008E1C36">
        <w:rPr>
          <w:rFonts w:eastAsiaTheme="minorHAnsi"/>
        </w:rPr>
        <w:t>十分可能</w:t>
      </w:r>
      <w:r w:rsidR="00784F8C">
        <w:rPr>
          <w:rFonts w:eastAsiaTheme="minorHAnsi" w:hint="eastAsia"/>
        </w:rPr>
        <w:t>で</w:t>
      </w:r>
      <w:r w:rsidR="009B3EA0" w:rsidRPr="008E1C36">
        <w:rPr>
          <w:rFonts w:eastAsiaTheme="minorHAnsi"/>
        </w:rPr>
        <w:t>あることを示した</w:t>
      </w:r>
      <w:r w:rsidR="00784F8C">
        <w:rPr>
          <w:rFonts w:eastAsiaTheme="minorHAnsi" w:hint="eastAsia"/>
        </w:rPr>
        <w:t>。</w:t>
      </w:r>
    </w:p>
    <w:p w14:paraId="79708DBF" w14:textId="77777777" w:rsidR="00784F8C" w:rsidRDefault="009B3EA0" w:rsidP="00045E68">
      <w:pPr>
        <w:spacing w:line="438" w:lineRule="exact"/>
        <w:rPr>
          <w:rFonts w:eastAsiaTheme="minorHAnsi"/>
        </w:rPr>
      </w:pPr>
      <w:r w:rsidRPr="008E1C36">
        <w:rPr>
          <w:rFonts w:eastAsiaTheme="minorHAnsi" w:hint="eastAsia"/>
        </w:rPr>
        <w:t>このように</w:t>
      </w:r>
      <w:r w:rsidR="00784F8C">
        <w:rPr>
          <w:rFonts w:eastAsiaTheme="minorHAnsi" w:hint="eastAsia"/>
        </w:rPr>
        <w:t>、ガス</w:t>
      </w:r>
      <w:r w:rsidRPr="008E1C36">
        <w:rPr>
          <w:rFonts w:eastAsiaTheme="minorHAnsi" w:hint="eastAsia"/>
        </w:rPr>
        <w:t>センサ</w:t>
      </w:r>
      <w:r w:rsidR="00784F8C">
        <w:rPr>
          <w:rFonts w:eastAsiaTheme="minorHAnsi" w:hint="eastAsia"/>
        </w:rPr>
        <w:t>ー</w:t>
      </w:r>
      <w:r w:rsidRPr="008E1C36">
        <w:rPr>
          <w:rFonts w:eastAsiaTheme="minorHAnsi" w:hint="eastAsia"/>
        </w:rPr>
        <w:t>を用いた排泄検知に関する</w:t>
      </w:r>
      <w:r w:rsidRPr="008E1C36">
        <w:rPr>
          <w:rFonts w:eastAsiaTheme="minorHAnsi"/>
        </w:rPr>
        <w:t>研究や製品は散見される</w:t>
      </w:r>
      <w:r w:rsidR="00784F8C">
        <w:rPr>
          <w:rFonts w:eastAsiaTheme="minorHAnsi" w:hint="eastAsia"/>
        </w:rPr>
        <w:t>。</w:t>
      </w:r>
      <w:r w:rsidRPr="008E1C36">
        <w:rPr>
          <w:rFonts w:eastAsiaTheme="minorHAnsi"/>
        </w:rPr>
        <w:t>しかし</w:t>
      </w:r>
      <w:r w:rsidR="00784F8C">
        <w:rPr>
          <w:rFonts w:eastAsiaTheme="minorHAnsi" w:hint="eastAsia"/>
        </w:rPr>
        <w:t>、</w:t>
      </w:r>
      <w:r w:rsidRPr="008E1C36">
        <w:rPr>
          <w:rFonts w:eastAsiaTheme="minorHAnsi"/>
        </w:rPr>
        <w:t>おむつに装着する必要</w:t>
      </w:r>
      <w:r w:rsidR="00784F8C">
        <w:rPr>
          <w:rFonts w:eastAsiaTheme="minorHAnsi" w:hint="eastAsia"/>
        </w:rPr>
        <w:t>が</w:t>
      </w:r>
      <w:r w:rsidRPr="008E1C36">
        <w:rPr>
          <w:rFonts w:eastAsiaTheme="minorHAnsi"/>
        </w:rPr>
        <w:t>あるため</w:t>
      </w:r>
      <w:r w:rsidR="00784F8C">
        <w:rPr>
          <w:rFonts w:eastAsiaTheme="minorHAnsi" w:hint="eastAsia"/>
        </w:rPr>
        <w:t>、</w:t>
      </w:r>
      <w:r w:rsidRPr="008E1C36">
        <w:rPr>
          <w:rFonts w:eastAsiaTheme="minorHAnsi"/>
        </w:rPr>
        <w:t>違和感や不快感</w:t>
      </w:r>
      <w:r w:rsidR="00784F8C">
        <w:rPr>
          <w:rFonts w:eastAsiaTheme="minorHAnsi" w:hint="eastAsia"/>
        </w:rPr>
        <w:t>が</w:t>
      </w:r>
      <w:r w:rsidRPr="008E1C36">
        <w:rPr>
          <w:rFonts w:eastAsiaTheme="minorHAnsi"/>
        </w:rPr>
        <w:t>伴う場合</w:t>
      </w:r>
      <w:r w:rsidR="00784F8C">
        <w:rPr>
          <w:rFonts w:eastAsiaTheme="minorHAnsi" w:hint="eastAsia"/>
        </w:rPr>
        <w:t>が</w:t>
      </w:r>
      <w:r w:rsidRPr="008E1C36">
        <w:rPr>
          <w:rFonts w:eastAsiaTheme="minorHAnsi"/>
        </w:rPr>
        <w:t>あると考えられる</w:t>
      </w:r>
      <w:r w:rsidR="00784F8C">
        <w:rPr>
          <w:rFonts w:eastAsiaTheme="minorHAnsi" w:hint="eastAsia"/>
        </w:rPr>
        <w:t>。</w:t>
      </w:r>
      <w:r w:rsidRPr="008E1C36">
        <w:rPr>
          <w:rFonts w:eastAsiaTheme="minorHAnsi"/>
        </w:rPr>
        <w:t>また</w:t>
      </w:r>
      <w:r w:rsidR="00784F8C">
        <w:rPr>
          <w:rFonts w:eastAsiaTheme="minorHAnsi" w:hint="eastAsia"/>
        </w:rPr>
        <w:t>、</w:t>
      </w:r>
      <w:r w:rsidRPr="008E1C36">
        <w:rPr>
          <w:rFonts w:eastAsiaTheme="minorHAnsi"/>
        </w:rPr>
        <w:t>センサ</w:t>
      </w:r>
      <w:r w:rsidR="00784F8C">
        <w:rPr>
          <w:rFonts w:eastAsiaTheme="minorHAnsi" w:hint="eastAsia"/>
        </w:rPr>
        <w:t>ー</w:t>
      </w:r>
      <w:r w:rsidRPr="008E1C36">
        <w:rPr>
          <w:rFonts w:eastAsiaTheme="minorHAnsi"/>
        </w:rPr>
        <w:t>を廃棄する場合も多く</w:t>
      </w:r>
      <w:r w:rsidR="00784F8C">
        <w:rPr>
          <w:rFonts w:eastAsiaTheme="minorHAnsi" w:hint="eastAsia"/>
        </w:rPr>
        <w:t>、</w:t>
      </w:r>
      <w:r w:rsidRPr="008E1C36">
        <w:rPr>
          <w:rFonts w:eastAsiaTheme="minorHAnsi"/>
        </w:rPr>
        <w:t>コスト面の問題も考えられる</w:t>
      </w:r>
      <w:r w:rsidR="00784F8C">
        <w:rPr>
          <w:rFonts w:eastAsiaTheme="minorHAnsi" w:hint="eastAsia"/>
        </w:rPr>
        <w:t>。</w:t>
      </w:r>
      <w:r w:rsidRPr="008E1C36">
        <w:rPr>
          <w:rFonts w:eastAsiaTheme="minorHAnsi"/>
        </w:rPr>
        <w:t>一方</w:t>
      </w:r>
      <w:r w:rsidR="00784F8C">
        <w:rPr>
          <w:rFonts w:eastAsiaTheme="minorHAnsi" w:hint="eastAsia"/>
        </w:rPr>
        <w:t>で、</w:t>
      </w:r>
      <w:r w:rsidRPr="008E1C36">
        <w:rPr>
          <w:rFonts w:eastAsiaTheme="minorHAnsi"/>
        </w:rPr>
        <w:t>排泄部周辺の空気を吸引すること</w:t>
      </w:r>
      <w:r w:rsidR="00784F8C">
        <w:rPr>
          <w:rFonts w:eastAsiaTheme="minorHAnsi" w:hint="eastAsia"/>
        </w:rPr>
        <w:t>で</w:t>
      </w:r>
      <w:r w:rsidRPr="008E1C36">
        <w:rPr>
          <w:rFonts w:eastAsiaTheme="minorHAnsi"/>
        </w:rPr>
        <w:t>センサ</w:t>
      </w:r>
      <w:r w:rsidR="00784F8C">
        <w:rPr>
          <w:rFonts w:eastAsiaTheme="minorHAnsi" w:hint="eastAsia"/>
        </w:rPr>
        <w:t>ー</w:t>
      </w:r>
      <w:r w:rsidRPr="008E1C36">
        <w:rPr>
          <w:rFonts w:eastAsiaTheme="minorHAnsi"/>
        </w:rPr>
        <w:t>値を取得する製品も見られる</w:t>
      </w:r>
      <w:r w:rsidR="00784F8C">
        <w:rPr>
          <w:rFonts w:eastAsiaTheme="minorHAnsi" w:hint="eastAsia"/>
        </w:rPr>
        <w:t>。</w:t>
      </w:r>
    </w:p>
    <w:p w14:paraId="2B51ED3D" w14:textId="50CD6A1F" w:rsidR="00784F8C" w:rsidRDefault="00784F8C" w:rsidP="00045E68">
      <w:pPr>
        <w:spacing w:line="438" w:lineRule="exact"/>
        <w:rPr>
          <w:rFonts w:eastAsiaTheme="minorHAnsi"/>
        </w:rPr>
      </w:pPr>
      <w:r>
        <w:rPr>
          <w:rFonts w:eastAsiaTheme="minorHAnsi" w:hint="eastAsia"/>
        </w:rPr>
        <w:t>フォーリーブス</w:t>
      </w:r>
      <w:r w:rsidR="009B3EA0" w:rsidRPr="008E1C36">
        <w:rPr>
          <w:rFonts w:eastAsiaTheme="minorHAnsi" w:hint="eastAsia"/>
        </w:rPr>
        <w:t>株式会社は</w:t>
      </w:r>
      <w:r>
        <w:rPr>
          <w:rFonts w:eastAsiaTheme="minorHAnsi" w:hint="eastAsia"/>
        </w:rPr>
        <w:t>、</w:t>
      </w:r>
      <w:r w:rsidR="009B3EA0" w:rsidRPr="008E1C36">
        <w:rPr>
          <w:rFonts w:eastAsiaTheme="minorHAnsi" w:hint="eastAsia"/>
        </w:rPr>
        <w:t>尿や便を吸引</w:t>
      </w:r>
      <w:r>
        <w:rPr>
          <w:rFonts w:eastAsiaTheme="minorHAnsi" w:hint="eastAsia"/>
        </w:rPr>
        <w:t>パイプで</w:t>
      </w:r>
      <w:r w:rsidR="009B3EA0" w:rsidRPr="008E1C36">
        <w:rPr>
          <w:rFonts w:eastAsiaTheme="minorHAnsi"/>
        </w:rPr>
        <w:t>吸引し</w:t>
      </w:r>
      <w:r>
        <w:rPr>
          <w:rFonts w:eastAsiaTheme="minorHAnsi" w:hint="eastAsia"/>
        </w:rPr>
        <w:t>ガス</w:t>
      </w:r>
      <w:r w:rsidR="009B3EA0" w:rsidRPr="008E1C36">
        <w:rPr>
          <w:rFonts w:eastAsiaTheme="minorHAnsi"/>
        </w:rPr>
        <w:t>センサ</w:t>
      </w:r>
      <w:r>
        <w:rPr>
          <w:rFonts w:eastAsiaTheme="minorHAnsi" w:hint="eastAsia"/>
        </w:rPr>
        <w:t>ー</w:t>
      </w:r>
      <w:r w:rsidR="009B3EA0" w:rsidRPr="008E1C36">
        <w:rPr>
          <w:rFonts w:eastAsiaTheme="minorHAnsi"/>
        </w:rPr>
        <w:t>によって検出するシステムを開発した</w:t>
      </w:r>
      <w:r>
        <w:rPr>
          <w:rFonts w:eastAsiaTheme="minorHAnsi" w:hint="eastAsia"/>
        </w:rPr>
        <w:t>。</w:t>
      </w:r>
      <w:r w:rsidR="009B3EA0" w:rsidRPr="008E1C36">
        <w:rPr>
          <w:rFonts w:eastAsiaTheme="minorHAnsi"/>
        </w:rPr>
        <w:t>防水フィルタを施した</w:t>
      </w:r>
      <w:r>
        <w:rPr>
          <w:rFonts w:eastAsiaTheme="minorHAnsi" w:hint="eastAsia"/>
        </w:rPr>
        <w:t>ポンプ</w:t>
      </w:r>
      <w:r w:rsidR="009B3EA0" w:rsidRPr="008E1C36">
        <w:rPr>
          <w:rFonts w:eastAsiaTheme="minorHAnsi"/>
        </w:rPr>
        <w:t>によって吸引するため汚染されない仕組みをとっており</w:t>
      </w:r>
      <w:r>
        <w:rPr>
          <w:rFonts w:eastAsiaTheme="minorHAnsi" w:hint="eastAsia"/>
        </w:rPr>
        <w:t>、アルゴリズム</w:t>
      </w:r>
      <w:r w:rsidR="009B3EA0" w:rsidRPr="008E1C36">
        <w:rPr>
          <w:rFonts w:eastAsiaTheme="minorHAnsi"/>
        </w:rPr>
        <w:t>によっておならを検出することも</w:t>
      </w:r>
      <w:r>
        <w:rPr>
          <w:rFonts w:eastAsiaTheme="minorHAnsi" w:hint="eastAsia"/>
        </w:rPr>
        <w:t>で</w:t>
      </w:r>
      <w:r w:rsidR="009B3EA0" w:rsidRPr="008E1C36">
        <w:rPr>
          <w:rFonts w:eastAsiaTheme="minorHAnsi"/>
        </w:rPr>
        <w:t>きる</w:t>
      </w:r>
      <w:r>
        <w:rPr>
          <w:rFonts w:eastAsiaTheme="minorHAnsi" w:hint="eastAsia"/>
        </w:rPr>
        <w:t>。</w:t>
      </w:r>
      <w:r w:rsidR="009B3EA0" w:rsidRPr="008E1C36">
        <w:rPr>
          <w:rFonts w:eastAsiaTheme="minorHAnsi"/>
        </w:rPr>
        <w:t>排便と排尿の識別には</w:t>
      </w:r>
      <w:r>
        <w:rPr>
          <w:rFonts w:eastAsiaTheme="minorHAnsi" w:hint="eastAsia"/>
        </w:rPr>
        <w:t>ベース</w:t>
      </w:r>
      <w:r w:rsidR="009B3EA0" w:rsidRPr="008E1C36">
        <w:rPr>
          <w:rFonts w:eastAsiaTheme="minorHAnsi"/>
        </w:rPr>
        <w:t>ラインからの</w:t>
      </w:r>
      <w:r>
        <w:rPr>
          <w:rFonts w:eastAsiaTheme="minorHAnsi" w:hint="eastAsia"/>
        </w:rPr>
        <w:t>ピーク</w:t>
      </w:r>
      <w:r w:rsidR="009B3EA0" w:rsidRPr="008E1C36">
        <w:rPr>
          <w:rFonts w:eastAsiaTheme="minorHAnsi"/>
        </w:rPr>
        <w:t>の幅の違いを用いており</w:t>
      </w:r>
      <w:r>
        <w:rPr>
          <w:rFonts w:eastAsiaTheme="minorHAnsi" w:hint="eastAsia"/>
        </w:rPr>
        <w:t>、</w:t>
      </w:r>
      <w:r w:rsidR="009B3EA0" w:rsidRPr="008E1C36">
        <w:rPr>
          <w:rFonts w:eastAsiaTheme="minorHAnsi"/>
        </w:rPr>
        <w:t>接触型となっている</w:t>
      </w:r>
      <w:r>
        <w:rPr>
          <w:rFonts w:eastAsiaTheme="minorHAnsi" w:hint="eastAsia"/>
        </w:rPr>
        <w:t>。</w:t>
      </w:r>
      <w:r w:rsidR="009B3EA0" w:rsidRPr="008E1C36">
        <w:rPr>
          <w:rFonts w:eastAsiaTheme="minorHAnsi"/>
        </w:rPr>
        <w:t>本研究における</w:t>
      </w:r>
      <w:r w:rsidR="00435669" w:rsidRPr="008E1C36">
        <w:rPr>
          <w:rFonts w:eastAsiaTheme="minorHAnsi"/>
        </w:rPr>
        <w:t>Lifi</w:t>
      </w:r>
      <w:r w:rsidR="009B3EA0" w:rsidRPr="008E1C36">
        <w:rPr>
          <w:rFonts w:eastAsiaTheme="minorHAnsi"/>
        </w:rPr>
        <w:t>もこのシステムと同様に</w:t>
      </w:r>
      <w:r>
        <w:rPr>
          <w:rFonts w:eastAsiaTheme="minorHAnsi" w:hint="eastAsia"/>
        </w:rPr>
        <w:t>、</w:t>
      </w:r>
      <w:r w:rsidR="009B3EA0" w:rsidRPr="008E1C36">
        <w:rPr>
          <w:rFonts w:eastAsiaTheme="minorHAnsi"/>
        </w:rPr>
        <w:t>排泄部周辺の空気を吸引すること</w:t>
      </w:r>
      <w:r>
        <w:rPr>
          <w:rFonts w:eastAsiaTheme="minorHAnsi" w:hint="eastAsia"/>
        </w:rPr>
        <w:t>で</w:t>
      </w:r>
      <w:r w:rsidR="009B3EA0" w:rsidRPr="008E1C36">
        <w:rPr>
          <w:rFonts w:eastAsiaTheme="minorHAnsi"/>
        </w:rPr>
        <w:t>排泄検知を実現している</w:t>
      </w:r>
      <w:r>
        <w:rPr>
          <w:rFonts w:eastAsiaTheme="minorHAnsi" w:hint="eastAsia"/>
        </w:rPr>
        <w:t>が、ガス</w:t>
      </w:r>
      <w:r w:rsidR="009B3EA0" w:rsidRPr="008E1C36">
        <w:rPr>
          <w:rFonts w:eastAsiaTheme="minorHAnsi"/>
        </w:rPr>
        <w:t>センサ</w:t>
      </w:r>
      <w:r>
        <w:rPr>
          <w:rFonts w:eastAsiaTheme="minorHAnsi" w:hint="eastAsia"/>
        </w:rPr>
        <w:t>ー</w:t>
      </w:r>
      <w:r w:rsidR="009B3EA0" w:rsidRPr="008E1C36">
        <w:rPr>
          <w:rFonts w:eastAsiaTheme="minorHAnsi"/>
        </w:rPr>
        <w:t>値にはセンサ</w:t>
      </w:r>
      <w:r>
        <w:rPr>
          <w:rFonts w:eastAsiaTheme="minorHAnsi" w:hint="eastAsia"/>
        </w:rPr>
        <w:t>ー</w:t>
      </w:r>
      <w:r w:rsidR="009B3EA0" w:rsidRPr="008E1C36">
        <w:rPr>
          <w:rFonts w:eastAsiaTheme="minorHAnsi"/>
        </w:rPr>
        <w:t>個体差や利用</w:t>
      </w:r>
      <w:r w:rsidR="009B3EA0" w:rsidRPr="008E1C36">
        <w:rPr>
          <w:rFonts w:eastAsiaTheme="minorHAnsi" w:hint="eastAsia"/>
        </w:rPr>
        <w:t>者の個人差による</w:t>
      </w:r>
      <w:r>
        <w:rPr>
          <w:rFonts w:eastAsiaTheme="minorHAnsi" w:hint="eastAsia"/>
        </w:rPr>
        <w:t>ばらつきが</w:t>
      </w:r>
      <w:r w:rsidR="009B3EA0" w:rsidRPr="008E1C36">
        <w:rPr>
          <w:rFonts w:eastAsiaTheme="minorHAnsi" w:hint="eastAsia"/>
        </w:rPr>
        <w:t>大</w:t>
      </w:r>
      <w:r w:rsidR="009B3EA0" w:rsidRPr="008E1C36">
        <w:rPr>
          <w:rFonts w:eastAsiaTheme="minorHAnsi"/>
        </w:rPr>
        <w:t>きいため</w:t>
      </w:r>
      <w:r>
        <w:rPr>
          <w:rFonts w:eastAsiaTheme="minorHAnsi" w:hint="eastAsia"/>
        </w:rPr>
        <w:t>、</w:t>
      </w:r>
      <w:r w:rsidR="009B3EA0" w:rsidRPr="008E1C36">
        <w:rPr>
          <w:rFonts w:eastAsiaTheme="minorHAnsi"/>
        </w:rPr>
        <w:t>それらを吸収する</w:t>
      </w:r>
      <w:r>
        <w:rPr>
          <w:rFonts w:eastAsiaTheme="minorHAnsi" w:hint="eastAsia"/>
        </w:rPr>
        <w:t>アルゴリズム</w:t>
      </w:r>
      <w:r w:rsidR="009B3EA0" w:rsidRPr="008E1C36">
        <w:rPr>
          <w:rFonts w:eastAsiaTheme="minorHAnsi"/>
        </w:rPr>
        <w:t>を備えている点</w:t>
      </w:r>
      <w:r>
        <w:rPr>
          <w:rFonts w:eastAsiaTheme="minorHAnsi" w:hint="eastAsia"/>
        </w:rPr>
        <w:t>が</w:t>
      </w:r>
      <w:r w:rsidR="009B3EA0" w:rsidRPr="008E1C36">
        <w:rPr>
          <w:rFonts w:eastAsiaTheme="minorHAnsi"/>
        </w:rPr>
        <w:t>異なる</w:t>
      </w:r>
      <w:r>
        <w:rPr>
          <w:rFonts w:eastAsiaTheme="minorHAnsi" w:hint="eastAsia"/>
        </w:rPr>
        <w:t>。</w:t>
      </w:r>
    </w:p>
    <w:p w14:paraId="736CF6E8" w14:textId="77777777" w:rsidR="00FC7C88" w:rsidRDefault="00FC7C88" w:rsidP="00045E68">
      <w:pPr>
        <w:spacing w:line="438" w:lineRule="exact"/>
        <w:rPr>
          <w:rFonts w:eastAsiaTheme="minorHAnsi"/>
        </w:rPr>
      </w:pPr>
    </w:p>
    <w:p w14:paraId="7074ED07" w14:textId="77777777" w:rsidR="00784F8C" w:rsidRDefault="009B3EA0" w:rsidP="00045E68">
      <w:pPr>
        <w:spacing w:line="438" w:lineRule="exact"/>
        <w:rPr>
          <w:rFonts w:eastAsiaTheme="minorHAnsi"/>
        </w:rPr>
      </w:pPr>
      <w:r w:rsidRPr="008E1C36">
        <w:rPr>
          <w:rFonts w:eastAsiaTheme="minorHAnsi"/>
        </w:rPr>
        <w:t>排泄検知に関する関連製品</w:t>
      </w:r>
    </w:p>
    <w:p w14:paraId="4A7FE80F" w14:textId="77777777" w:rsidR="00784F8C" w:rsidRDefault="009B3EA0" w:rsidP="00045E68">
      <w:pPr>
        <w:spacing w:line="438" w:lineRule="exact"/>
        <w:rPr>
          <w:rFonts w:eastAsiaTheme="minorHAnsi"/>
        </w:rPr>
      </w:pPr>
      <w:r w:rsidRPr="008E1C36">
        <w:rPr>
          <w:rFonts w:eastAsiaTheme="minorHAnsi" w:hint="eastAsia"/>
        </w:rPr>
        <w:t>関連製品や特許としても様々なシステム</w:t>
      </w:r>
      <w:r w:rsidR="00784F8C">
        <w:rPr>
          <w:rFonts w:eastAsiaTheme="minorHAnsi" w:hint="eastAsia"/>
        </w:rPr>
        <w:t>が</w:t>
      </w:r>
      <w:r w:rsidRPr="008E1C36">
        <w:rPr>
          <w:rFonts w:eastAsiaTheme="minorHAnsi" w:hint="eastAsia"/>
        </w:rPr>
        <w:t>提案され</w:t>
      </w:r>
      <w:r w:rsidR="00435669" w:rsidRPr="008E1C36">
        <w:rPr>
          <w:rFonts w:eastAsiaTheme="minorHAnsi" w:hint="eastAsia"/>
        </w:rPr>
        <w:t>て</w:t>
      </w:r>
      <w:r w:rsidRPr="008E1C36">
        <w:rPr>
          <w:rFonts w:eastAsiaTheme="minorHAnsi"/>
        </w:rPr>
        <w:t>いる</w:t>
      </w:r>
      <w:r w:rsidR="00784F8C">
        <w:rPr>
          <w:rFonts w:eastAsiaTheme="minorHAnsi" w:hint="eastAsia"/>
        </w:rPr>
        <w:t>。</w:t>
      </w:r>
    </w:p>
    <w:p w14:paraId="59F08D86" w14:textId="45E3C2A3" w:rsidR="00784F8C" w:rsidRDefault="009B3EA0" w:rsidP="00045E68">
      <w:pPr>
        <w:spacing w:line="438" w:lineRule="exact"/>
        <w:rPr>
          <w:rFonts w:eastAsiaTheme="minorHAnsi"/>
        </w:rPr>
      </w:pPr>
      <w:r w:rsidRPr="008E1C36">
        <w:rPr>
          <w:rFonts w:eastAsiaTheme="minorHAnsi" w:hint="eastAsia"/>
        </w:rPr>
        <w:t>中</w:t>
      </w:r>
      <w:r w:rsidR="00784F8C">
        <w:rPr>
          <w:rFonts w:eastAsiaTheme="minorHAnsi" w:hint="eastAsia"/>
        </w:rPr>
        <w:t>で</w:t>
      </w:r>
      <w:r w:rsidRPr="008E1C36">
        <w:rPr>
          <w:rFonts w:eastAsiaTheme="minorHAnsi" w:hint="eastAsia"/>
        </w:rPr>
        <w:t>も</w:t>
      </w:r>
      <w:r w:rsidR="00784F8C">
        <w:rPr>
          <w:rFonts w:eastAsiaTheme="minorHAnsi" w:hint="eastAsia"/>
        </w:rPr>
        <w:t>、</w:t>
      </w:r>
      <w:r w:rsidR="00435669" w:rsidRPr="008E1C36">
        <w:rPr>
          <w:rFonts w:eastAsiaTheme="minorHAnsi"/>
        </w:rPr>
        <w:t>Tsuruhara</w:t>
      </w:r>
      <w:r w:rsidRPr="008E1C36">
        <w:rPr>
          <w:rFonts w:eastAsiaTheme="minorHAnsi"/>
        </w:rPr>
        <w:t>は</w:t>
      </w:r>
      <w:r w:rsidR="00784F8C">
        <w:rPr>
          <w:rFonts w:eastAsiaTheme="minorHAnsi" w:hint="eastAsia"/>
        </w:rPr>
        <w:t>、</w:t>
      </w:r>
      <w:r w:rsidRPr="008E1C36">
        <w:rPr>
          <w:rFonts w:eastAsiaTheme="minorHAnsi"/>
        </w:rPr>
        <w:t>おむつ内に排泄された尿の量または便の排泄を検知するシステムを提案し</w:t>
      </w:r>
      <w:r w:rsidR="00784F8C">
        <w:rPr>
          <w:rFonts w:eastAsiaTheme="minorHAnsi" w:hint="eastAsia"/>
        </w:rPr>
        <w:t>、</w:t>
      </w:r>
      <w:r w:rsidRPr="008E1C36">
        <w:rPr>
          <w:rFonts w:eastAsiaTheme="minorHAnsi"/>
        </w:rPr>
        <w:t>従来の方法の問題点を鑑みた検知</w:t>
      </w:r>
      <w:r w:rsidR="00784F8C">
        <w:rPr>
          <w:rFonts w:eastAsiaTheme="minorHAnsi" w:hint="eastAsia"/>
        </w:rPr>
        <w:t>アルゴリズム</w:t>
      </w:r>
      <w:r w:rsidRPr="008E1C36">
        <w:rPr>
          <w:rFonts w:eastAsiaTheme="minorHAnsi"/>
        </w:rPr>
        <w:t>を開発し</w:t>
      </w:r>
      <w:r w:rsidRPr="008E1C36">
        <w:rPr>
          <w:rFonts w:eastAsiaTheme="minorHAnsi"/>
        </w:rPr>
        <w:lastRenderedPageBreak/>
        <w:t>た</w:t>
      </w:r>
      <w:r w:rsidR="00784F8C">
        <w:rPr>
          <w:rFonts w:eastAsiaTheme="minorHAnsi" w:hint="eastAsia"/>
        </w:rPr>
        <w:t>。</w:t>
      </w:r>
      <w:r w:rsidRPr="008E1C36">
        <w:rPr>
          <w:rFonts w:eastAsiaTheme="minorHAnsi"/>
        </w:rPr>
        <w:t>従来から温度センサ</w:t>
      </w:r>
      <w:r w:rsidR="00784F8C">
        <w:rPr>
          <w:rFonts w:eastAsiaTheme="minorHAnsi" w:hint="eastAsia"/>
        </w:rPr>
        <w:t>ー</w:t>
      </w:r>
      <w:r w:rsidRPr="008E1C36">
        <w:rPr>
          <w:rFonts w:eastAsiaTheme="minorHAnsi"/>
        </w:rPr>
        <w:t>によって得られる</w:t>
      </w:r>
      <w:r w:rsidR="00784F8C">
        <w:rPr>
          <w:rFonts w:eastAsiaTheme="minorHAnsi" w:hint="eastAsia"/>
        </w:rPr>
        <w:t>、</w:t>
      </w:r>
      <w:r w:rsidRPr="008E1C36">
        <w:rPr>
          <w:rFonts w:eastAsiaTheme="minorHAnsi"/>
        </w:rPr>
        <w:t>温度変化量を積分すること</w:t>
      </w:r>
      <w:r w:rsidR="00784F8C">
        <w:rPr>
          <w:rFonts w:eastAsiaTheme="minorHAnsi" w:hint="eastAsia"/>
        </w:rPr>
        <w:t>で</w:t>
      </w:r>
      <w:r w:rsidRPr="008E1C36">
        <w:rPr>
          <w:rFonts w:eastAsiaTheme="minorHAnsi"/>
        </w:rPr>
        <w:t>尿量を算出する方法は提案されていた</w:t>
      </w:r>
      <w:r w:rsidR="00784F8C">
        <w:rPr>
          <w:rFonts w:eastAsiaTheme="minorHAnsi" w:hint="eastAsia"/>
        </w:rPr>
        <w:t>が、</w:t>
      </w:r>
      <w:r w:rsidRPr="008E1C36">
        <w:rPr>
          <w:rFonts w:eastAsiaTheme="minorHAnsi"/>
        </w:rPr>
        <w:t>そのシステムの性質上</w:t>
      </w:r>
      <w:r w:rsidR="00435669" w:rsidRPr="008E1C36">
        <w:rPr>
          <w:rFonts w:eastAsiaTheme="minorHAnsi"/>
        </w:rPr>
        <w:t>2</w:t>
      </w:r>
      <w:r w:rsidRPr="008E1C36">
        <w:rPr>
          <w:rFonts w:eastAsiaTheme="minorHAnsi"/>
        </w:rPr>
        <w:t>回目以降の排尿は1 回目の場合と同様に処理すること</w:t>
      </w:r>
      <w:r w:rsidR="00784F8C">
        <w:rPr>
          <w:rFonts w:eastAsiaTheme="minorHAnsi" w:hint="eastAsia"/>
        </w:rPr>
        <w:t>が</w:t>
      </w:r>
      <w:r w:rsidRPr="008E1C36">
        <w:rPr>
          <w:rFonts w:eastAsiaTheme="minorHAnsi"/>
        </w:rPr>
        <w:t>難しいな</w:t>
      </w:r>
      <w:r w:rsidR="00784F8C">
        <w:rPr>
          <w:rFonts w:eastAsiaTheme="minorHAnsi" w:hint="eastAsia"/>
        </w:rPr>
        <w:t>ど</w:t>
      </w:r>
      <w:r w:rsidRPr="008E1C36">
        <w:rPr>
          <w:rFonts w:eastAsiaTheme="minorHAnsi"/>
        </w:rPr>
        <w:t>問題</w:t>
      </w:r>
      <w:r w:rsidR="00784F8C">
        <w:rPr>
          <w:rFonts w:eastAsiaTheme="minorHAnsi" w:hint="eastAsia"/>
        </w:rPr>
        <w:t>が</w:t>
      </w:r>
      <w:r w:rsidRPr="008E1C36">
        <w:rPr>
          <w:rFonts w:eastAsiaTheme="minorHAnsi"/>
        </w:rPr>
        <w:t>あった</w:t>
      </w:r>
      <w:r w:rsidR="00784F8C">
        <w:rPr>
          <w:rFonts w:eastAsiaTheme="minorHAnsi" w:hint="eastAsia"/>
        </w:rPr>
        <w:t>。</w:t>
      </w:r>
      <w:r w:rsidRPr="008E1C36">
        <w:rPr>
          <w:rFonts w:eastAsiaTheme="minorHAnsi"/>
        </w:rPr>
        <w:t>それに対し</w:t>
      </w:r>
      <w:r w:rsidR="00784F8C">
        <w:rPr>
          <w:rFonts w:eastAsiaTheme="minorHAnsi" w:hint="eastAsia"/>
        </w:rPr>
        <w:t>、</w:t>
      </w:r>
      <w:r w:rsidRPr="008E1C36">
        <w:rPr>
          <w:rFonts w:eastAsiaTheme="minorHAnsi"/>
        </w:rPr>
        <w:t>複数の温度センサ</w:t>
      </w:r>
      <w:r w:rsidR="00784F8C">
        <w:rPr>
          <w:rFonts w:eastAsiaTheme="minorHAnsi" w:hint="eastAsia"/>
        </w:rPr>
        <w:t>ー</w:t>
      </w:r>
      <w:r w:rsidRPr="008E1C36">
        <w:rPr>
          <w:rFonts w:eastAsiaTheme="minorHAnsi"/>
        </w:rPr>
        <w:t>をおむつに装着すること</w:t>
      </w:r>
      <w:r w:rsidR="00784F8C">
        <w:rPr>
          <w:rFonts w:eastAsiaTheme="minorHAnsi" w:hint="eastAsia"/>
        </w:rPr>
        <w:t>で</w:t>
      </w:r>
      <w:r w:rsidRPr="008E1C36">
        <w:rPr>
          <w:rFonts w:eastAsiaTheme="minorHAnsi"/>
        </w:rPr>
        <w:t>センサ</w:t>
      </w:r>
      <w:r w:rsidR="00784F8C">
        <w:rPr>
          <w:rFonts w:eastAsiaTheme="minorHAnsi" w:hint="eastAsia"/>
        </w:rPr>
        <w:t>ー</w:t>
      </w:r>
      <w:r w:rsidRPr="008E1C36">
        <w:rPr>
          <w:rFonts w:eastAsiaTheme="minorHAnsi"/>
        </w:rPr>
        <w:t>各個から得られる</w:t>
      </w:r>
      <w:r w:rsidR="00784F8C">
        <w:rPr>
          <w:rFonts w:eastAsiaTheme="minorHAnsi" w:hint="eastAsia"/>
        </w:rPr>
        <w:t>ピーク</w:t>
      </w:r>
      <w:r w:rsidRPr="008E1C36">
        <w:rPr>
          <w:rFonts w:eastAsiaTheme="minorHAnsi"/>
        </w:rPr>
        <w:t>値を加重加算する</w:t>
      </w:r>
      <w:r w:rsidR="00784F8C">
        <w:rPr>
          <w:rFonts w:eastAsiaTheme="minorHAnsi" w:hint="eastAsia"/>
        </w:rPr>
        <w:t>アルゴリズム</w:t>
      </w:r>
      <w:r w:rsidRPr="008E1C36">
        <w:rPr>
          <w:rFonts w:eastAsiaTheme="minorHAnsi" w:hint="eastAsia"/>
        </w:rPr>
        <w:t>の提案をしている</w:t>
      </w:r>
      <w:r w:rsidR="00784F8C">
        <w:rPr>
          <w:rFonts w:eastAsiaTheme="minorHAnsi" w:hint="eastAsia"/>
        </w:rPr>
        <w:t>。</w:t>
      </w:r>
    </w:p>
    <w:p w14:paraId="28FB50E6" w14:textId="77777777" w:rsidR="00784F8C" w:rsidRDefault="009B3EA0" w:rsidP="00045E68">
      <w:pPr>
        <w:spacing w:line="438" w:lineRule="exact"/>
        <w:rPr>
          <w:rFonts w:eastAsiaTheme="minorHAnsi"/>
        </w:rPr>
      </w:pPr>
      <w:r w:rsidRPr="008E1C36">
        <w:rPr>
          <w:rFonts w:eastAsiaTheme="minorHAnsi" w:hint="eastAsia"/>
        </w:rPr>
        <w:t>おむつ内にセットするセンサ</w:t>
      </w:r>
      <w:r w:rsidR="00784F8C">
        <w:rPr>
          <w:rFonts w:eastAsiaTheme="minorHAnsi" w:hint="eastAsia"/>
        </w:rPr>
        <w:t>ー</w:t>
      </w:r>
      <w:r w:rsidRPr="008E1C36">
        <w:rPr>
          <w:rFonts w:eastAsiaTheme="minorHAnsi" w:hint="eastAsia"/>
        </w:rPr>
        <w:t>関連</w:t>
      </w:r>
      <w:r w:rsidR="00784F8C">
        <w:rPr>
          <w:rFonts w:eastAsiaTheme="minorHAnsi" w:hint="eastAsia"/>
        </w:rPr>
        <w:t>で</w:t>
      </w:r>
      <w:r w:rsidRPr="008E1C36">
        <w:rPr>
          <w:rFonts w:eastAsiaTheme="minorHAnsi" w:hint="eastAsia"/>
        </w:rPr>
        <w:t>は</w:t>
      </w:r>
      <w:r w:rsidR="00784F8C">
        <w:rPr>
          <w:rFonts w:eastAsiaTheme="minorHAnsi" w:hint="eastAsia"/>
        </w:rPr>
        <w:t>、</w:t>
      </w:r>
      <w:r w:rsidRPr="008E1C36">
        <w:rPr>
          <w:rFonts w:eastAsiaTheme="minorHAnsi"/>
        </w:rPr>
        <w:t>桜井・染谷ら</w:t>
      </w:r>
      <w:r w:rsidR="00784F8C">
        <w:rPr>
          <w:rFonts w:eastAsiaTheme="minorHAnsi" w:hint="eastAsia"/>
        </w:rPr>
        <w:t>が</w:t>
      </w:r>
      <w:r w:rsidRPr="008E1C36">
        <w:rPr>
          <w:rFonts w:eastAsiaTheme="minorHAnsi"/>
        </w:rPr>
        <w:t>柔らかいワイヤレス有機センサ</w:t>
      </w:r>
      <w:r w:rsidR="00784F8C">
        <w:rPr>
          <w:rFonts w:eastAsiaTheme="minorHAnsi" w:hint="eastAsia"/>
        </w:rPr>
        <w:t>ー</w:t>
      </w:r>
      <w:r w:rsidRPr="008E1C36">
        <w:rPr>
          <w:rFonts w:eastAsiaTheme="minorHAnsi"/>
        </w:rPr>
        <w:t>を開発している</w:t>
      </w:r>
      <w:r w:rsidR="00784F8C">
        <w:rPr>
          <w:rFonts w:eastAsiaTheme="minorHAnsi" w:hint="eastAsia"/>
        </w:rPr>
        <w:t>。</w:t>
      </w:r>
      <w:r w:rsidRPr="008E1C36">
        <w:rPr>
          <w:rFonts w:eastAsiaTheme="minorHAnsi"/>
        </w:rPr>
        <w:t>このセンサ</w:t>
      </w:r>
      <w:r w:rsidR="00784F8C">
        <w:rPr>
          <w:rFonts w:eastAsiaTheme="minorHAnsi" w:hint="eastAsia"/>
        </w:rPr>
        <w:t>ー</w:t>
      </w:r>
      <w:r w:rsidRPr="008E1C36">
        <w:rPr>
          <w:rFonts w:eastAsiaTheme="minorHAnsi"/>
        </w:rPr>
        <w:t>を用いておむつ内に入れられる柔らかい水</w:t>
      </w:r>
      <w:r w:rsidRPr="008E1C36">
        <w:rPr>
          <w:rFonts w:eastAsiaTheme="minorHAnsi" w:hint="eastAsia"/>
        </w:rPr>
        <w:t>分検出センサ</w:t>
      </w:r>
      <w:r w:rsidR="00784F8C">
        <w:rPr>
          <w:rFonts w:eastAsiaTheme="minorHAnsi" w:hint="eastAsia"/>
        </w:rPr>
        <w:t>ー</w:t>
      </w:r>
      <w:r w:rsidRPr="008E1C36">
        <w:rPr>
          <w:rFonts w:eastAsiaTheme="minorHAnsi" w:hint="eastAsia"/>
        </w:rPr>
        <w:t>シートを開発している</w:t>
      </w:r>
      <w:r w:rsidR="00784F8C">
        <w:rPr>
          <w:rFonts w:eastAsiaTheme="minorHAnsi" w:hint="eastAsia"/>
        </w:rPr>
        <w:t>が、</w:t>
      </w:r>
      <w:r w:rsidRPr="008E1C36">
        <w:rPr>
          <w:rFonts w:eastAsiaTheme="minorHAnsi"/>
        </w:rPr>
        <w:t>これを用いると無接触</w:t>
      </w:r>
      <w:r w:rsidR="00784F8C">
        <w:rPr>
          <w:rFonts w:eastAsiaTheme="minorHAnsi" w:hint="eastAsia"/>
        </w:rPr>
        <w:t>でデータ</w:t>
      </w:r>
      <w:r w:rsidRPr="008E1C36">
        <w:rPr>
          <w:rFonts w:eastAsiaTheme="minorHAnsi"/>
        </w:rPr>
        <w:t>を取れるため</w:t>
      </w:r>
      <w:r w:rsidR="00784F8C">
        <w:rPr>
          <w:rFonts w:eastAsiaTheme="minorHAnsi" w:hint="eastAsia"/>
        </w:rPr>
        <w:t>、</w:t>
      </w:r>
      <w:r w:rsidRPr="008E1C36">
        <w:rPr>
          <w:rFonts w:eastAsiaTheme="minorHAnsi"/>
        </w:rPr>
        <w:t xml:space="preserve"> 被介護者の動きを</w:t>
      </w:r>
      <w:r w:rsidR="00784F8C">
        <w:rPr>
          <w:rFonts w:eastAsiaTheme="minorHAnsi" w:hint="eastAsia"/>
        </w:rPr>
        <w:t>ケーブル</w:t>
      </w:r>
      <w:r w:rsidRPr="008E1C36">
        <w:rPr>
          <w:rFonts w:eastAsiaTheme="minorHAnsi"/>
        </w:rPr>
        <w:t>なと</w:t>
      </w:r>
      <w:r w:rsidR="00784F8C">
        <w:rPr>
          <w:rFonts w:eastAsiaTheme="minorHAnsi" w:hint="eastAsia"/>
        </w:rPr>
        <w:t>どで</w:t>
      </w:r>
      <w:r w:rsidRPr="008E1C36">
        <w:rPr>
          <w:rFonts w:eastAsiaTheme="minorHAnsi"/>
        </w:rPr>
        <w:t>制限する必要</w:t>
      </w:r>
      <w:r w:rsidR="00784F8C">
        <w:rPr>
          <w:rFonts w:eastAsiaTheme="minorHAnsi" w:hint="eastAsia"/>
        </w:rPr>
        <w:t>が</w:t>
      </w:r>
      <w:r w:rsidRPr="008E1C36">
        <w:rPr>
          <w:rFonts w:eastAsiaTheme="minorHAnsi"/>
        </w:rPr>
        <w:t>なくなる</w:t>
      </w:r>
      <w:r w:rsidR="00784F8C">
        <w:rPr>
          <w:rFonts w:eastAsiaTheme="minorHAnsi" w:hint="eastAsia"/>
        </w:rPr>
        <w:t>。</w:t>
      </w:r>
    </w:p>
    <w:p w14:paraId="7D894BA6" w14:textId="7FB579FE" w:rsidR="00784F8C" w:rsidRDefault="009B3EA0" w:rsidP="00045E68">
      <w:pPr>
        <w:spacing w:line="438" w:lineRule="exact"/>
        <w:rPr>
          <w:rFonts w:eastAsiaTheme="minorHAnsi"/>
        </w:rPr>
      </w:pPr>
      <w:r w:rsidRPr="008E1C36">
        <w:rPr>
          <w:rFonts w:eastAsiaTheme="minorHAnsi" w:hint="eastAsia"/>
        </w:rPr>
        <w:t>他にも排泄検知に関する製品は散見されるものの</w:t>
      </w:r>
      <w:r w:rsidR="00784F8C">
        <w:rPr>
          <w:rFonts w:eastAsiaTheme="minorHAnsi" w:hint="eastAsia"/>
        </w:rPr>
        <w:t>、</w:t>
      </w:r>
      <w:r w:rsidRPr="008E1C36">
        <w:rPr>
          <w:rFonts w:eastAsiaTheme="minorHAnsi"/>
        </w:rPr>
        <w:t xml:space="preserve"> おむつ内外に温度センサ</w:t>
      </w:r>
      <w:r w:rsidR="001C44B1">
        <w:rPr>
          <w:rFonts w:eastAsiaTheme="minorHAnsi" w:hint="eastAsia"/>
        </w:rPr>
        <w:t>ー</w:t>
      </w:r>
      <w:r w:rsidRPr="008E1C36">
        <w:rPr>
          <w:rFonts w:eastAsiaTheme="minorHAnsi"/>
        </w:rPr>
        <w:t>な</w:t>
      </w:r>
      <w:r w:rsidR="00784F8C">
        <w:rPr>
          <w:rFonts w:eastAsiaTheme="minorHAnsi" w:hint="eastAsia"/>
        </w:rPr>
        <w:t>ど</w:t>
      </w:r>
      <w:r w:rsidRPr="008E1C36">
        <w:rPr>
          <w:rFonts w:eastAsiaTheme="minorHAnsi"/>
        </w:rPr>
        <w:t>のセンサ</w:t>
      </w:r>
      <w:r w:rsidR="00784F8C">
        <w:rPr>
          <w:rFonts w:eastAsiaTheme="minorHAnsi" w:hint="eastAsia"/>
        </w:rPr>
        <w:t>ー</w:t>
      </w:r>
      <w:r w:rsidRPr="008E1C36">
        <w:rPr>
          <w:rFonts w:eastAsiaTheme="minorHAnsi"/>
        </w:rPr>
        <w:t>類を装着することによって排泄検知を実現するもためある</w:t>
      </w:r>
      <w:r w:rsidR="00784F8C">
        <w:rPr>
          <w:rFonts w:eastAsiaTheme="minorHAnsi" w:hint="eastAsia"/>
        </w:rPr>
        <w:t>。</w:t>
      </w:r>
    </w:p>
    <w:p w14:paraId="5261A025" w14:textId="77777777" w:rsidR="00D02A9A" w:rsidRDefault="009B3EA0" w:rsidP="00045E68">
      <w:pPr>
        <w:spacing w:line="438" w:lineRule="exact"/>
        <w:rPr>
          <w:rFonts w:eastAsiaTheme="minorHAnsi"/>
        </w:rPr>
      </w:pPr>
      <w:r w:rsidRPr="008E1C36">
        <w:rPr>
          <w:rFonts w:eastAsiaTheme="minorHAnsi"/>
        </w:rPr>
        <w:t>排泄検知シートLif</w:t>
      </w:r>
      <w:r w:rsidR="00D02A9A">
        <w:rPr>
          <w:rFonts w:eastAsiaTheme="minorHAnsi" w:hint="eastAsia"/>
        </w:rPr>
        <w:t>i</w:t>
      </w:r>
      <w:r w:rsidRPr="008E1C36">
        <w:rPr>
          <w:rFonts w:eastAsiaTheme="minorHAnsi"/>
        </w:rPr>
        <w:t>は「おむつの開閉をおこなわ</w:t>
      </w:r>
      <w:r w:rsidR="00D02A9A">
        <w:rPr>
          <w:rFonts w:eastAsiaTheme="minorHAnsi" w:hint="eastAsia"/>
        </w:rPr>
        <w:t>ず</w:t>
      </w:r>
      <w:r w:rsidRPr="008E1C36">
        <w:rPr>
          <w:rFonts w:eastAsiaTheme="minorHAnsi"/>
        </w:rPr>
        <w:t>に</w:t>
      </w:r>
      <w:r w:rsidR="00D02A9A">
        <w:rPr>
          <w:rFonts w:eastAsiaTheme="minorHAnsi" w:hint="eastAsia"/>
        </w:rPr>
        <w:t>、</w:t>
      </w:r>
      <w:r w:rsidRPr="008E1C36">
        <w:rPr>
          <w:rFonts w:eastAsiaTheme="minorHAnsi"/>
        </w:rPr>
        <w:t>おむつ内の</w:t>
      </w:r>
      <w:r w:rsidRPr="008E1C36">
        <w:rPr>
          <w:rFonts w:eastAsiaTheme="minorHAnsi" w:hint="eastAsia"/>
        </w:rPr>
        <w:t>状況を知る」こと</w:t>
      </w:r>
      <w:r w:rsidR="00D02A9A">
        <w:rPr>
          <w:rFonts w:eastAsiaTheme="minorHAnsi" w:hint="eastAsia"/>
        </w:rPr>
        <w:t>がで</w:t>
      </w:r>
      <w:r w:rsidRPr="008E1C36">
        <w:rPr>
          <w:rFonts w:eastAsiaTheme="minorHAnsi" w:hint="eastAsia"/>
        </w:rPr>
        <w:t>きるシステムとなっている</w:t>
      </w:r>
      <w:r w:rsidR="00D02A9A">
        <w:rPr>
          <w:rFonts w:eastAsiaTheme="minorHAnsi" w:hint="eastAsia"/>
        </w:rPr>
        <w:t>。</w:t>
      </w:r>
    </w:p>
    <w:p w14:paraId="50456D67" w14:textId="77777777" w:rsidR="00D02A9A" w:rsidRDefault="00D02A9A" w:rsidP="00045E68">
      <w:pPr>
        <w:spacing w:line="438" w:lineRule="exact"/>
        <w:rPr>
          <w:rFonts w:eastAsiaTheme="minorHAnsi"/>
          <w:b/>
        </w:rPr>
      </w:pPr>
    </w:p>
    <w:p w14:paraId="79FA789F" w14:textId="77777777" w:rsidR="00D02A9A" w:rsidRDefault="00C307DD" w:rsidP="00045E68">
      <w:pPr>
        <w:spacing w:line="438" w:lineRule="exact"/>
        <w:rPr>
          <w:rFonts w:eastAsiaTheme="minorHAnsi"/>
          <w:b/>
        </w:rPr>
      </w:pPr>
      <w:r w:rsidRPr="008E1C36">
        <w:rPr>
          <w:rFonts w:eastAsiaTheme="minorHAnsi"/>
          <w:b/>
        </w:rPr>
        <w:t>3.</w:t>
      </w:r>
      <w:r w:rsidR="00F82F93" w:rsidRPr="008E1C36">
        <w:rPr>
          <w:rFonts w:eastAsiaTheme="minorHAnsi"/>
          <w:b/>
        </w:rPr>
        <w:t>4</w:t>
      </w:r>
      <w:r w:rsidR="00D02A9A">
        <w:rPr>
          <w:rFonts w:eastAsiaTheme="minorHAnsi" w:hint="eastAsia"/>
          <w:b/>
        </w:rPr>
        <w:t xml:space="preserve">　</w:t>
      </w:r>
      <w:r w:rsidR="009B3EA0" w:rsidRPr="008E1C36">
        <w:rPr>
          <w:rFonts w:eastAsiaTheme="minorHAnsi"/>
          <w:b/>
        </w:rPr>
        <w:t xml:space="preserve">システム概要 </w:t>
      </w:r>
    </w:p>
    <w:p w14:paraId="357D3F36" w14:textId="77777777" w:rsidR="009053E0" w:rsidRDefault="009B3EA0" w:rsidP="00045E68">
      <w:pPr>
        <w:spacing w:line="438" w:lineRule="exact"/>
        <w:rPr>
          <w:rFonts w:eastAsiaTheme="minorHAnsi"/>
        </w:rPr>
      </w:pPr>
      <w:r w:rsidRPr="008E1C36">
        <w:rPr>
          <w:rFonts w:eastAsiaTheme="minorHAnsi"/>
        </w:rPr>
        <w:t>Lifiのシステム概要を図</w:t>
      </w:r>
      <w:r w:rsidR="00C307DD" w:rsidRPr="008E1C36">
        <w:rPr>
          <w:rFonts w:eastAsiaTheme="minorHAnsi"/>
        </w:rPr>
        <w:t>1</w:t>
      </w:r>
      <w:r w:rsidRPr="008E1C36">
        <w:rPr>
          <w:rFonts w:eastAsiaTheme="minorHAnsi"/>
        </w:rPr>
        <w:t>に示す</w:t>
      </w:r>
      <w:r w:rsidR="001C44B1">
        <w:rPr>
          <w:rFonts w:eastAsiaTheme="minorHAnsi" w:hint="eastAsia"/>
        </w:rPr>
        <w:t>。</w:t>
      </w:r>
      <w:r w:rsidRPr="008E1C36">
        <w:rPr>
          <w:rFonts w:eastAsiaTheme="minorHAnsi"/>
        </w:rPr>
        <w:t>全体の概要図は(a)のようになっている</w:t>
      </w:r>
      <w:r w:rsidR="001C44B1">
        <w:rPr>
          <w:rFonts w:eastAsiaTheme="minorHAnsi" w:hint="eastAsia"/>
        </w:rPr>
        <w:t>。</w:t>
      </w:r>
      <w:r w:rsidRPr="008E1C36">
        <w:rPr>
          <w:rFonts w:eastAsiaTheme="minorHAnsi"/>
        </w:rPr>
        <w:t>(b)シート部から臭気を吸入し</w:t>
      </w:r>
      <w:r w:rsidR="00C307DD" w:rsidRPr="008E1C36">
        <w:rPr>
          <w:rFonts w:eastAsiaTheme="minorHAnsi"/>
        </w:rPr>
        <w:t>(c)</w:t>
      </w:r>
      <w:r w:rsidRPr="008E1C36">
        <w:rPr>
          <w:rFonts w:eastAsiaTheme="minorHAnsi"/>
        </w:rPr>
        <w:t>センサ</w:t>
      </w:r>
      <w:r w:rsidR="001C44B1">
        <w:rPr>
          <w:rFonts w:eastAsiaTheme="minorHAnsi" w:hint="eastAsia"/>
        </w:rPr>
        <w:t>ー</w:t>
      </w:r>
      <w:r w:rsidRPr="008E1C36">
        <w:rPr>
          <w:rFonts w:eastAsiaTheme="minorHAnsi"/>
        </w:rPr>
        <w:t>部へと送る</w:t>
      </w:r>
      <w:r w:rsidR="001C44B1">
        <w:rPr>
          <w:rFonts w:eastAsiaTheme="minorHAnsi" w:hint="eastAsia"/>
        </w:rPr>
        <w:t>。</w:t>
      </w:r>
      <w:r w:rsidRPr="008E1C36">
        <w:rPr>
          <w:rFonts w:eastAsiaTheme="minorHAnsi"/>
        </w:rPr>
        <w:t>そして</w:t>
      </w:r>
      <w:r w:rsidR="001C44B1">
        <w:rPr>
          <w:rFonts w:eastAsiaTheme="minorHAnsi" w:hint="eastAsia"/>
        </w:rPr>
        <w:t>、</w:t>
      </w:r>
      <w:r w:rsidRPr="008E1C36">
        <w:rPr>
          <w:rFonts w:eastAsiaTheme="minorHAnsi"/>
        </w:rPr>
        <w:t>その</w:t>
      </w:r>
      <w:r w:rsidR="001C44B1">
        <w:rPr>
          <w:rFonts w:eastAsiaTheme="minorHAnsi" w:hint="eastAsia"/>
        </w:rPr>
        <w:t>デ</w:t>
      </w:r>
      <w:r w:rsidRPr="008E1C36">
        <w:rPr>
          <w:rFonts w:eastAsiaTheme="minorHAnsi"/>
        </w:rPr>
        <w:t>ータを処理する処理部と大きく3つの部分に分けること</w:t>
      </w:r>
      <w:r w:rsidR="001C44B1">
        <w:rPr>
          <w:rFonts w:eastAsiaTheme="minorHAnsi" w:hint="eastAsia"/>
        </w:rPr>
        <w:t>がで</w:t>
      </w:r>
      <w:r w:rsidRPr="008E1C36">
        <w:rPr>
          <w:rFonts w:eastAsiaTheme="minorHAnsi"/>
        </w:rPr>
        <w:t>きる</w:t>
      </w:r>
      <w:r w:rsidR="001C44B1">
        <w:rPr>
          <w:rFonts w:eastAsiaTheme="minorHAnsi" w:hint="eastAsia"/>
        </w:rPr>
        <w:t>。</w:t>
      </w:r>
      <w:r w:rsidRPr="008E1C36">
        <w:rPr>
          <w:rFonts w:eastAsiaTheme="minorHAnsi"/>
        </w:rPr>
        <w:t>センサ</w:t>
      </w:r>
      <w:r w:rsidR="001C44B1">
        <w:rPr>
          <w:rFonts w:eastAsiaTheme="minorHAnsi" w:hint="eastAsia"/>
        </w:rPr>
        <w:t>ー</w:t>
      </w:r>
      <w:r w:rsidRPr="008E1C36">
        <w:rPr>
          <w:rFonts w:eastAsiaTheme="minorHAnsi"/>
        </w:rPr>
        <w:t>部には</w:t>
      </w:r>
      <w:r w:rsidR="001C44B1">
        <w:rPr>
          <w:rFonts w:eastAsiaTheme="minorHAnsi" w:hint="eastAsia"/>
        </w:rPr>
        <w:t>、</w:t>
      </w:r>
      <w:r w:rsidRPr="008E1C36">
        <w:rPr>
          <w:rFonts w:eastAsiaTheme="minorHAnsi"/>
        </w:rPr>
        <w:t>FIGARO技研株式会社のTGS2602 [j]という</w:t>
      </w:r>
      <w:r w:rsidR="001C44B1">
        <w:rPr>
          <w:rFonts w:eastAsiaTheme="minorHAnsi" w:hint="eastAsia"/>
        </w:rPr>
        <w:t>ガ</w:t>
      </w:r>
      <w:r w:rsidRPr="008E1C36">
        <w:rPr>
          <w:rFonts w:eastAsiaTheme="minorHAnsi"/>
        </w:rPr>
        <w:t>スセンサ</w:t>
      </w:r>
      <w:r w:rsidR="001C44B1">
        <w:rPr>
          <w:rFonts w:eastAsiaTheme="minorHAnsi" w:hint="eastAsia"/>
        </w:rPr>
        <w:t>ー</w:t>
      </w:r>
      <w:r w:rsidRPr="008E1C36">
        <w:rPr>
          <w:rFonts w:eastAsiaTheme="minorHAnsi"/>
        </w:rPr>
        <w:t>を採用している</w:t>
      </w:r>
      <w:r w:rsidR="001C44B1">
        <w:rPr>
          <w:rFonts w:eastAsiaTheme="minorHAnsi" w:hint="eastAsia"/>
        </w:rPr>
        <w:t>。</w:t>
      </w:r>
      <w:r w:rsidRPr="008E1C36">
        <w:rPr>
          <w:rFonts w:eastAsiaTheme="minorHAnsi"/>
        </w:rPr>
        <w:t>TGS2602は</w:t>
      </w:r>
      <w:r w:rsidR="009053E0">
        <w:rPr>
          <w:rFonts w:eastAsiaTheme="minorHAnsi" w:hint="eastAsia"/>
        </w:rPr>
        <w:t>、</w:t>
      </w:r>
      <w:r w:rsidRPr="008E1C36">
        <w:rPr>
          <w:rFonts w:eastAsiaTheme="minorHAnsi"/>
        </w:rPr>
        <w:t>空気質制御な</w:t>
      </w:r>
      <w:r w:rsidR="009053E0">
        <w:rPr>
          <w:rFonts w:eastAsiaTheme="minorHAnsi" w:hint="eastAsia"/>
        </w:rPr>
        <w:t>ど</w:t>
      </w:r>
      <w:r w:rsidRPr="008E1C36">
        <w:rPr>
          <w:rFonts w:eastAsiaTheme="minorHAnsi"/>
        </w:rPr>
        <w:t>を目的として開発されている</w:t>
      </w:r>
      <w:r w:rsidR="009053E0">
        <w:rPr>
          <w:rFonts w:eastAsiaTheme="minorHAnsi" w:hint="eastAsia"/>
        </w:rPr>
        <w:t>ガ</w:t>
      </w:r>
      <w:r w:rsidRPr="008E1C36">
        <w:rPr>
          <w:rFonts w:eastAsiaTheme="minorHAnsi"/>
        </w:rPr>
        <w:t>スセンサ</w:t>
      </w:r>
      <w:r w:rsidR="009053E0">
        <w:rPr>
          <w:rFonts w:eastAsiaTheme="minorHAnsi" w:hint="eastAsia"/>
        </w:rPr>
        <w:t>ーで</w:t>
      </w:r>
      <w:r w:rsidRPr="008E1C36">
        <w:rPr>
          <w:rFonts w:eastAsiaTheme="minorHAnsi"/>
        </w:rPr>
        <w:t>あるため</w:t>
      </w:r>
      <w:r w:rsidR="009053E0">
        <w:rPr>
          <w:rFonts w:eastAsiaTheme="minorHAnsi" w:hint="eastAsia"/>
        </w:rPr>
        <w:t>、</w:t>
      </w:r>
      <w:r w:rsidR="00C307DD" w:rsidRPr="008E1C36">
        <w:rPr>
          <w:rFonts w:eastAsiaTheme="minorHAnsi"/>
        </w:rPr>
        <w:t>VOC</w:t>
      </w:r>
      <w:r w:rsidRPr="008E1C36">
        <w:rPr>
          <w:rFonts w:eastAsiaTheme="minorHAnsi"/>
        </w:rPr>
        <w:t>やアンモニア</w:t>
      </w:r>
      <w:r w:rsidR="009053E0">
        <w:rPr>
          <w:rFonts w:eastAsiaTheme="minorHAnsi" w:hint="eastAsia"/>
        </w:rPr>
        <w:t>、</w:t>
      </w:r>
      <w:r w:rsidRPr="008E1C36">
        <w:rPr>
          <w:rFonts w:eastAsiaTheme="minorHAnsi"/>
        </w:rPr>
        <w:t>硫化水素な</w:t>
      </w:r>
      <w:r w:rsidR="009053E0">
        <w:rPr>
          <w:rFonts w:eastAsiaTheme="minorHAnsi" w:hint="eastAsia"/>
        </w:rPr>
        <w:t>ど</w:t>
      </w:r>
      <w:r w:rsidRPr="008E1C36">
        <w:rPr>
          <w:rFonts w:eastAsiaTheme="minorHAnsi"/>
        </w:rPr>
        <w:t>の複数の化学物質に反応する</w:t>
      </w:r>
      <w:r w:rsidR="009053E0">
        <w:rPr>
          <w:rFonts w:eastAsiaTheme="minorHAnsi" w:hint="eastAsia"/>
        </w:rPr>
        <w:t>。</w:t>
      </w:r>
      <w:r w:rsidRPr="008E1C36">
        <w:rPr>
          <w:rFonts w:eastAsiaTheme="minorHAnsi"/>
        </w:rPr>
        <w:t>すなわち特定の化</w:t>
      </w:r>
      <w:r w:rsidRPr="008E1C36">
        <w:rPr>
          <w:rFonts w:eastAsiaTheme="minorHAnsi" w:hint="eastAsia"/>
        </w:rPr>
        <w:t>学物質への選</w:t>
      </w:r>
      <w:r w:rsidRPr="008E1C36">
        <w:rPr>
          <w:rFonts w:eastAsiaTheme="minorHAnsi"/>
        </w:rPr>
        <w:t>択性をもっていない</w:t>
      </w:r>
      <w:r w:rsidR="009053E0">
        <w:rPr>
          <w:rFonts w:eastAsiaTheme="minorHAnsi" w:hint="eastAsia"/>
        </w:rPr>
        <w:t>ガ</w:t>
      </w:r>
      <w:r w:rsidRPr="008E1C36">
        <w:rPr>
          <w:rFonts w:eastAsiaTheme="minorHAnsi"/>
        </w:rPr>
        <w:t>スセンサ</w:t>
      </w:r>
      <w:r w:rsidR="009053E0">
        <w:rPr>
          <w:rFonts w:eastAsiaTheme="minorHAnsi" w:hint="eastAsia"/>
        </w:rPr>
        <w:t>ーで</w:t>
      </w:r>
      <w:r w:rsidRPr="008E1C36">
        <w:rPr>
          <w:rFonts w:eastAsiaTheme="minorHAnsi"/>
        </w:rPr>
        <w:t>ある</w:t>
      </w:r>
      <w:r w:rsidR="009053E0">
        <w:rPr>
          <w:rFonts w:eastAsiaTheme="minorHAnsi" w:hint="eastAsia"/>
        </w:rPr>
        <w:t>。</w:t>
      </w:r>
      <w:r w:rsidRPr="008E1C36">
        <w:rPr>
          <w:rFonts w:eastAsiaTheme="minorHAnsi"/>
        </w:rPr>
        <w:t>この</w:t>
      </w:r>
      <w:r w:rsidR="00C307DD" w:rsidRPr="008E1C36">
        <w:rPr>
          <w:rFonts w:eastAsiaTheme="minorHAnsi"/>
        </w:rPr>
        <w:t>Lifi</w:t>
      </w:r>
      <w:r w:rsidR="009053E0">
        <w:rPr>
          <w:rFonts w:eastAsiaTheme="minorHAnsi" w:hint="eastAsia"/>
        </w:rPr>
        <w:t>が</w:t>
      </w:r>
      <w:r w:rsidRPr="008E1C36">
        <w:rPr>
          <w:rFonts w:eastAsiaTheme="minorHAnsi"/>
        </w:rPr>
        <w:t>排泄検知するま</w:t>
      </w:r>
      <w:r w:rsidR="009053E0">
        <w:rPr>
          <w:rFonts w:eastAsiaTheme="minorHAnsi" w:hint="eastAsia"/>
        </w:rPr>
        <w:t>で</w:t>
      </w:r>
      <w:r w:rsidRPr="008E1C36">
        <w:rPr>
          <w:rFonts w:eastAsiaTheme="minorHAnsi"/>
        </w:rPr>
        <w:t>の手続きを以下に示す</w:t>
      </w:r>
      <w:r w:rsidR="009053E0">
        <w:rPr>
          <w:rFonts w:eastAsiaTheme="minorHAnsi" w:hint="eastAsia"/>
        </w:rPr>
        <w:t>。</w:t>
      </w:r>
    </w:p>
    <w:p w14:paraId="099A86F5" w14:textId="77777777" w:rsidR="009053E0" w:rsidRDefault="0009527C" w:rsidP="00045E68">
      <w:pPr>
        <w:spacing w:line="438" w:lineRule="exact"/>
        <w:rPr>
          <w:rFonts w:eastAsiaTheme="minorHAnsi"/>
        </w:rPr>
      </w:pPr>
      <w:r w:rsidRPr="008E1C36">
        <w:rPr>
          <w:rFonts w:eastAsiaTheme="minorHAnsi"/>
        </w:rPr>
        <w:t>1.</w:t>
      </w:r>
      <w:r w:rsidR="009B3EA0" w:rsidRPr="008E1C36">
        <w:rPr>
          <w:rFonts w:eastAsiaTheme="minorHAnsi"/>
        </w:rPr>
        <w:t>シート部に設けられた吸引孔にはチュー</w:t>
      </w:r>
      <w:r w:rsidR="009053E0">
        <w:rPr>
          <w:rFonts w:eastAsiaTheme="minorHAnsi" w:hint="eastAsia"/>
        </w:rPr>
        <w:t>ブが</w:t>
      </w:r>
      <w:r w:rsidR="009B3EA0" w:rsidRPr="008E1C36">
        <w:rPr>
          <w:rFonts w:eastAsiaTheme="minorHAnsi"/>
        </w:rPr>
        <w:t>連結されている</w:t>
      </w:r>
      <w:r w:rsidR="009053E0">
        <w:rPr>
          <w:rFonts w:eastAsiaTheme="minorHAnsi" w:hint="eastAsia"/>
        </w:rPr>
        <w:t>。</w:t>
      </w:r>
      <w:r w:rsidR="009B3EA0" w:rsidRPr="008E1C36">
        <w:rPr>
          <w:rFonts w:eastAsiaTheme="minorHAnsi"/>
        </w:rPr>
        <w:t>センサ</w:t>
      </w:r>
      <w:r w:rsidR="009053E0">
        <w:rPr>
          <w:rFonts w:eastAsiaTheme="minorHAnsi" w:hint="eastAsia"/>
        </w:rPr>
        <w:t>ー</w:t>
      </w:r>
      <w:r w:rsidR="009B3EA0" w:rsidRPr="008E1C36">
        <w:rPr>
          <w:rFonts w:eastAsiaTheme="minorHAnsi"/>
        </w:rPr>
        <w:t>部のマイクロ</w:t>
      </w:r>
      <w:r w:rsidR="009053E0">
        <w:rPr>
          <w:rFonts w:eastAsiaTheme="minorHAnsi" w:hint="eastAsia"/>
        </w:rPr>
        <w:t>ブ</w:t>
      </w:r>
      <w:r w:rsidR="009B3EA0" w:rsidRPr="008E1C36">
        <w:rPr>
          <w:rFonts w:eastAsiaTheme="minorHAnsi"/>
        </w:rPr>
        <w:t>ロアによってチュー</w:t>
      </w:r>
      <w:r w:rsidR="009053E0">
        <w:rPr>
          <w:rFonts w:eastAsiaTheme="minorHAnsi" w:hint="eastAsia"/>
        </w:rPr>
        <w:t>ブ</w:t>
      </w:r>
      <w:r w:rsidR="009B3EA0" w:rsidRPr="008E1C36">
        <w:rPr>
          <w:rFonts w:eastAsiaTheme="minorHAnsi"/>
        </w:rPr>
        <w:t>から空気を吸引する</w:t>
      </w:r>
      <w:r w:rsidR="009053E0">
        <w:rPr>
          <w:rFonts w:eastAsiaTheme="minorHAnsi" w:hint="eastAsia"/>
        </w:rPr>
        <w:t>。</w:t>
      </w:r>
    </w:p>
    <w:p w14:paraId="6AC34F00" w14:textId="77777777" w:rsidR="009053E0" w:rsidRDefault="0009527C" w:rsidP="00045E68">
      <w:pPr>
        <w:spacing w:line="438" w:lineRule="exact"/>
        <w:rPr>
          <w:rFonts w:eastAsiaTheme="minorHAnsi"/>
        </w:rPr>
      </w:pPr>
      <w:r w:rsidRPr="008E1C36">
        <w:rPr>
          <w:rFonts w:eastAsiaTheme="minorHAnsi"/>
        </w:rPr>
        <w:t>2.</w:t>
      </w:r>
      <w:r w:rsidR="009053E0">
        <w:rPr>
          <w:rFonts w:eastAsiaTheme="minorHAnsi" w:hint="eastAsia"/>
        </w:rPr>
        <w:t>ブロアが</w:t>
      </w:r>
      <w:r w:rsidR="009B3EA0" w:rsidRPr="008E1C36">
        <w:rPr>
          <w:rFonts w:eastAsiaTheme="minorHAnsi"/>
        </w:rPr>
        <w:t>シートのチュー</w:t>
      </w:r>
      <w:r w:rsidR="009053E0">
        <w:rPr>
          <w:rFonts w:eastAsiaTheme="minorHAnsi" w:hint="eastAsia"/>
        </w:rPr>
        <w:t>ブ</w:t>
      </w:r>
      <w:r w:rsidR="009B3EA0" w:rsidRPr="008E1C36">
        <w:rPr>
          <w:rFonts w:eastAsiaTheme="minorHAnsi"/>
        </w:rPr>
        <w:t>から空気を吸引することにより</w:t>
      </w:r>
      <w:r w:rsidR="009053E0">
        <w:rPr>
          <w:rFonts w:eastAsiaTheme="minorHAnsi" w:hint="eastAsia"/>
        </w:rPr>
        <w:t>、</w:t>
      </w:r>
      <w:r w:rsidR="009B3EA0" w:rsidRPr="008E1C36">
        <w:rPr>
          <w:rFonts w:eastAsiaTheme="minorHAnsi"/>
        </w:rPr>
        <w:t>空気はセンサ</w:t>
      </w:r>
      <w:r w:rsidR="009053E0">
        <w:rPr>
          <w:rFonts w:eastAsiaTheme="minorHAnsi" w:hint="eastAsia"/>
        </w:rPr>
        <w:t>ー</w:t>
      </w:r>
      <w:r w:rsidR="009B3EA0" w:rsidRPr="008E1C36">
        <w:rPr>
          <w:rFonts w:eastAsiaTheme="minorHAnsi"/>
        </w:rPr>
        <w:t>部へ送られてくる</w:t>
      </w:r>
      <w:r w:rsidR="009053E0">
        <w:rPr>
          <w:rFonts w:eastAsiaTheme="minorHAnsi" w:hint="eastAsia"/>
        </w:rPr>
        <w:t>。</w:t>
      </w:r>
    </w:p>
    <w:p w14:paraId="74E1AFA4" w14:textId="77777777" w:rsidR="009053E0" w:rsidRDefault="0009527C" w:rsidP="00045E68">
      <w:pPr>
        <w:spacing w:line="438" w:lineRule="exact"/>
        <w:rPr>
          <w:rFonts w:eastAsiaTheme="minorHAnsi"/>
        </w:rPr>
      </w:pPr>
      <w:r w:rsidRPr="008E1C36">
        <w:rPr>
          <w:rFonts w:eastAsiaTheme="minorHAnsi"/>
        </w:rPr>
        <w:t>3.</w:t>
      </w:r>
      <w:r w:rsidR="009053E0">
        <w:rPr>
          <w:rFonts w:eastAsiaTheme="minorHAnsi" w:hint="eastAsia"/>
        </w:rPr>
        <w:t>ブ</w:t>
      </w:r>
      <w:r w:rsidR="009B3EA0" w:rsidRPr="008E1C36">
        <w:rPr>
          <w:rFonts w:eastAsiaTheme="minorHAnsi"/>
        </w:rPr>
        <w:t>ロアの先の</w:t>
      </w:r>
      <w:r w:rsidR="009053E0">
        <w:rPr>
          <w:rFonts w:eastAsiaTheme="minorHAnsi" w:hint="eastAsia"/>
        </w:rPr>
        <w:t>ガ</w:t>
      </w:r>
      <w:r w:rsidR="009B3EA0" w:rsidRPr="008E1C36">
        <w:rPr>
          <w:rFonts w:eastAsiaTheme="minorHAnsi"/>
        </w:rPr>
        <w:t>スセンサ</w:t>
      </w:r>
      <w:r w:rsidR="009053E0">
        <w:rPr>
          <w:rFonts w:eastAsiaTheme="minorHAnsi" w:hint="eastAsia"/>
        </w:rPr>
        <w:t>ー</w:t>
      </w:r>
      <w:r w:rsidRPr="008E1C36">
        <w:rPr>
          <w:rFonts w:eastAsiaTheme="minorHAnsi"/>
        </w:rPr>
        <w:t>TGS2602</w:t>
      </w:r>
      <w:r w:rsidR="009053E0">
        <w:rPr>
          <w:rFonts w:eastAsiaTheme="minorHAnsi" w:hint="eastAsia"/>
        </w:rPr>
        <w:t>が</w:t>
      </w:r>
      <w:r w:rsidR="009B3EA0" w:rsidRPr="008E1C36">
        <w:rPr>
          <w:rFonts w:eastAsiaTheme="minorHAnsi"/>
        </w:rPr>
        <w:t>送られてきた空気のにおいをセンシン</w:t>
      </w:r>
      <w:r w:rsidR="009053E0">
        <w:rPr>
          <w:rFonts w:eastAsiaTheme="minorHAnsi" w:hint="eastAsia"/>
        </w:rPr>
        <w:t>グ</w:t>
      </w:r>
      <w:r w:rsidR="009B3EA0" w:rsidRPr="008E1C36">
        <w:rPr>
          <w:rFonts w:eastAsiaTheme="minorHAnsi"/>
        </w:rPr>
        <w:t>し</w:t>
      </w:r>
      <w:r w:rsidR="009053E0">
        <w:rPr>
          <w:rFonts w:eastAsiaTheme="minorHAnsi" w:hint="eastAsia"/>
        </w:rPr>
        <w:t>、</w:t>
      </w:r>
      <w:r w:rsidR="009B3EA0" w:rsidRPr="008E1C36">
        <w:rPr>
          <w:rFonts w:eastAsiaTheme="minorHAnsi"/>
        </w:rPr>
        <w:t>処理部へ測定値を送信する</w:t>
      </w:r>
      <w:r w:rsidR="009053E0">
        <w:rPr>
          <w:rFonts w:eastAsiaTheme="minorHAnsi" w:hint="eastAsia"/>
        </w:rPr>
        <w:t>。</w:t>
      </w:r>
    </w:p>
    <w:p w14:paraId="5348501B" w14:textId="77777777" w:rsidR="009053E0" w:rsidRDefault="0009527C" w:rsidP="00045E68">
      <w:pPr>
        <w:spacing w:line="438" w:lineRule="exact"/>
        <w:rPr>
          <w:rFonts w:eastAsiaTheme="minorHAnsi"/>
        </w:rPr>
      </w:pPr>
      <w:r w:rsidRPr="008E1C36">
        <w:rPr>
          <w:rFonts w:eastAsiaTheme="minorHAnsi"/>
        </w:rPr>
        <w:lastRenderedPageBreak/>
        <w:t>4.</w:t>
      </w:r>
      <w:r w:rsidR="009B3EA0" w:rsidRPr="008E1C36">
        <w:rPr>
          <w:rFonts w:eastAsiaTheme="minorHAnsi"/>
        </w:rPr>
        <w:t>処理部は後述するアル</w:t>
      </w:r>
      <w:r w:rsidR="009053E0">
        <w:rPr>
          <w:rFonts w:eastAsiaTheme="minorHAnsi" w:hint="eastAsia"/>
        </w:rPr>
        <w:t>ゴ</w:t>
      </w:r>
      <w:r w:rsidR="009B3EA0" w:rsidRPr="008E1C36">
        <w:rPr>
          <w:rFonts w:eastAsiaTheme="minorHAnsi"/>
        </w:rPr>
        <w:t>リ</w:t>
      </w:r>
      <w:r w:rsidR="009053E0">
        <w:rPr>
          <w:rFonts w:eastAsiaTheme="minorHAnsi" w:hint="eastAsia"/>
        </w:rPr>
        <w:t>ズ</w:t>
      </w:r>
      <w:r w:rsidR="009B3EA0" w:rsidRPr="008E1C36">
        <w:rPr>
          <w:rFonts w:eastAsiaTheme="minorHAnsi"/>
        </w:rPr>
        <w:t>ムによって排泄</w:t>
      </w:r>
      <w:r w:rsidR="009053E0">
        <w:rPr>
          <w:rFonts w:eastAsiaTheme="minorHAnsi" w:hint="eastAsia"/>
        </w:rPr>
        <w:t>デ</w:t>
      </w:r>
      <w:r w:rsidR="009B3EA0" w:rsidRPr="008E1C36">
        <w:rPr>
          <w:rFonts w:eastAsiaTheme="minorHAnsi"/>
        </w:rPr>
        <w:t>ー</w:t>
      </w:r>
      <w:r w:rsidR="009B3EA0" w:rsidRPr="008E1C36">
        <w:rPr>
          <w:rFonts w:eastAsiaTheme="minorHAnsi" w:hint="eastAsia"/>
        </w:rPr>
        <w:t>タを解析し</w:t>
      </w:r>
      <w:r w:rsidR="009053E0">
        <w:rPr>
          <w:rFonts w:eastAsiaTheme="minorHAnsi" w:hint="eastAsia"/>
        </w:rPr>
        <w:t>、</w:t>
      </w:r>
      <w:r w:rsidR="009B3EA0" w:rsidRPr="008E1C36">
        <w:rPr>
          <w:rFonts w:eastAsiaTheme="minorHAnsi" w:hint="eastAsia"/>
        </w:rPr>
        <w:t>排泄検知と排泄種類推定をおこない</w:t>
      </w:r>
      <w:r w:rsidR="009B3EA0" w:rsidRPr="008E1C36">
        <w:rPr>
          <w:rFonts w:eastAsiaTheme="minorHAnsi"/>
        </w:rPr>
        <w:t>通知する</w:t>
      </w:r>
      <w:r w:rsidR="009053E0">
        <w:rPr>
          <w:rFonts w:eastAsiaTheme="minorHAnsi" w:hint="eastAsia"/>
        </w:rPr>
        <w:t>。</w:t>
      </w:r>
    </w:p>
    <w:p w14:paraId="494C266B" w14:textId="096ABD14" w:rsidR="009053E0" w:rsidRDefault="009B3EA0" w:rsidP="00045E68">
      <w:pPr>
        <w:spacing w:line="438" w:lineRule="exact"/>
        <w:rPr>
          <w:rFonts w:eastAsiaTheme="minorHAnsi"/>
        </w:rPr>
      </w:pPr>
      <w:r w:rsidRPr="008E1C36">
        <w:rPr>
          <w:rFonts w:eastAsiaTheme="minorHAnsi" w:hint="eastAsia"/>
        </w:rPr>
        <w:t>このように</w:t>
      </w:r>
      <w:r w:rsidR="009053E0">
        <w:rPr>
          <w:rFonts w:eastAsiaTheme="minorHAnsi" w:hint="eastAsia"/>
        </w:rPr>
        <w:t>、</w:t>
      </w:r>
      <w:r w:rsidRPr="008E1C36">
        <w:rPr>
          <w:rFonts w:eastAsiaTheme="minorHAnsi" w:hint="eastAsia"/>
        </w:rPr>
        <w:t>シートに設けた吸引孔から空気を取り込み</w:t>
      </w:r>
      <w:r w:rsidR="009053E0">
        <w:rPr>
          <w:rFonts w:eastAsiaTheme="minorHAnsi" w:hint="eastAsia"/>
        </w:rPr>
        <w:t>、</w:t>
      </w:r>
      <w:r w:rsidRPr="008E1C36">
        <w:rPr>
          <w:rFonts w:eastAsiaTheme="minorHAnsi"/>
        </w:rPr>
        <w:t>臭いを測定することによって非装着</w:t>
      </w:r>
      <w:r w:rsidR="009053E0">
        <w:rPr>
          <w:rFonts w:eastAsiaTheme="minorHAnsi" w:hint="eastAsia"/>
        </w:rPr>
        <w:t>で</w:t>
      </w:r>
      <w:r w:rsidRPr="008E1C36">
        <w:rPr>
          <w:rFonts w:eastAsiaTheme="minorHAnsi"/>
        </w:rPr>
        <w:t>排泄検知をする</w:t>
      </w:r>
      <w:r w:rsidR="009053E0">
        <w:rPr>
          <w:rFonts w:eastAsiaTheme="minorHAnsi" w:hint="eastAsia"/>
        </w:rPr>
        <w:t>。</w:t>
      </w:r>
    </w:p>
    <w:p w14:paraId="60066D65" w14:textId="77777777" w:rsidR="009053E0" w:rsidRDefault="009B3EA0" w:rsidP="00045E68">
      <w:pPr>
        <w:spacing w:line="438" w:lineRule="exact"/>
        <w:rPr>
          <w:rFonts w:eastAsiaTheme="minorHAnsi"/>
        </w:rPr>
      </w:pPr>
      <w:r w:rsidRPr="008E1C36">
        <w:rPr>
          <w:rFonts w:eastAsiaTheme="minorHAnsi"/>
        </w:rPr>
        <w:t>使用方法</w:t>
      </w:r>
      <w:r w:rsidRPr="008E1C36">
        <w:rPr>
          <w:rFonts w:ascii="ＭＳ 明朝" w:eastAsia="ＭＳ 明朝" w:hAnsi="ＭＳ 明朝" w:cs="ＭＳ 明朝" w:hint="eastAsia"/>
        </w:rPr>
        <w:t> </w:t>
      </w:r>
      <w:r w:rsidRPr="008E1C36">
        <w:rPr>
          <w:rFonts w:eastAsiaTheme="minorHAnsi"/>
        </w:rPr>
        <w:t>Lifi の使用方法を図 2 に示す</w:t>
      </w:r>
      <w:r w:rsidR="009053E0">
        <w:rPr>
          <w:rFonts w:eastAsiaTheme="minorHAnsi" w:hint="eastAsia"/>
        </w:rPr>
        <w:t>。</w:t>
      </w:r>
    </w:p>
    <w:p w14:paraId="340D2BC4" w14:textId="77777777" w:rsidR="009053E0" w:rsidRDefault="009B3EA0" w:rsidP="00045E68">
      <w:pPr>
        <w:spacing w:line="438" w:lineRule="exact"/>
        <w:rPr>
          <w:rFonts w:eastAsiaTheme="minorHAnsi"/>
        </w:rPr>
      </w:pPr>
      <w:r w:rsidRPr="008E1C36">
        <w:rPr>
          <w:rFonts w:eastAsiaTheme="minorHAnsi"/>
        </w:rPr>
        <w:t>1.Lif</w:t>
      </w:r>
      <w:r w:rsidR="009053E0">
        <w:rPr>
          <w:rFonts w:eastAsiaTheme="minorHAnsi"/>
        </w:rPr>
        <w:t>i</w:t>
      </w:r>
      <w:r w:rsidRPr="008E1C36">
        <w:rPr>
          <w:rFonts w:eastAsiaTheme="minorHAnsi"/>
        </w:rPr>
        <w:t>を被介護者の寝る</w:t>
      </w:r>
      <w:r w:rsidR="009053E0">
        <w:rPr>
          <w:rFonts w:eastAsiaTheme="minorHAnsi" w:hint="eastAsia"/>
        </w:rPr>
        <w:t>ベッド</w:t>
      </w:r>
      <w:r w:rsidRPr="008E1C36">
        <w:rPr>
          <w:rFonts w:eastAsiaTheme="minorHAnsi"/>
        </w:rPr>
        <w:t>の上に敷きその上に被介護者</w:t>
      </w:r>
      <w:r w:rsidR="009053E0">
        <w:rPr>
          <w:rFonts w:eastAsiaTheme="minorHAnsi" w:hint="eastAsia"/>
        </w:rPr>
        <w:t>が</w:t>
      </w:r>
      <w:r w:rsidRPr="008E1C36">
        <w:rPr>
          <w:rFonts w:eastAsiaTheme="minorHAnsi"/>
        </w:rPr>
        <w:t>寝ること</w:t>
      </w:r>
      <w:r w:rsidR="009053E0">
        <w:rPr>
          <w:rFonts w:eastAsiaTheme="minorHAnsi" w:hint="eastAsia"/>
        </w:rPr>
        <w:t>で</w:t>
      </w:r>
      <w:r w:rsidRPr="008E1C36">
        <w:rPr>
          <w:rFonts w:eastAsiaTheme="minorHAnsi"/>
        </w:rPr>
        <w:t>使用する</w:t>
      </w:r>
      <w:r w:rsidR="009053E0">
        <w:rPr>
          <w:rFonts w:eastAsiaTheme="minorHAnsi" w:hint="eastAsia"/>
        </w:rPr>
        <w:t>。</w:t>
      </w:r>
    </w:p>
    <w:p w14:paraId="3B08454A" w14:textId="77777777" w:rsidR="009053E0" w:rsidRDefault="009B3EA0" w:rsidP="00045E68">
      <w:pPr>
        <w:spacing w:line="438" w:lineRule="exact"/>
        <w:rPr>
          <w:rFonts w:eastAsiaTheme="minorHAnsi"/>
        </w:rPr>
      </w:pPr>
      <w:r w:rsidRPr="008E1C36">
        <w:rPr>
          <w:rFonts w:eastAsiaTheme="minorHAnsi"/>
        </w:rPr>
        <w:t>2.被介護者</w:t>
      </w:r>
      <w:r w:rsidR="009053E0">
        <w:rPr>
          <w:rFonts w:eastAsiaTheme="minorHAnsi" w:hint="eastAsia"/>
        </w:rPr>
        <w:t>が</w:t>
      </w:r>
      <w:r w:rsidRPr="008E1C36">
        <w:rPr>
          <w:rFonts w:eastAsiaTheme="minorHAnsi"/>
        </w:rPr>
        <w:t>排泄をするとLifiはケアステーションにあらか</w:t>
      </w:r>
      <w:r w:rsidR="009053E0">
        <w:rPr>
          <w:rFonts w:eastAsiaTheme="minorHAnsi" w:hint="eastAsia"/>
        </w:rPr>
        <w:t>じ</w:t>
      </w:r>
      <w:r w:rsidRPr="008E1C36">
        <w:rPr>
          <w:rFonts w:eastAsiaTheme="minorHAnsi"/>
        </w:rPr>
        <w:t>め設けている専用</w:t>
      </w:r>
      <w:r w:rsidR="009053E0">
        <w:rPr>
          <w:rFonts w:eastAsiaTheme="minorHAnsi" w:hint="eastAsia"/>
        </w:rPr>
        <w:t>タブ</w:t>
      </w:r>
      <w:r w:rsidRPr="008E1C36">
        <w:rPr>
          <w:rFonts w:eastAsiaTheme="minorHAnsi"/>
        </w:rPr>
        <w:t>レットのほか</w:t>
      </w:r>
      <w:r w:rsidR="009053E0">
        <w:rPr>
          <w:rFonts w:eastAsiaTheme="minorHAnsi" w:hint="eastAsia"/>
        </w:rPr>
        <w:t>、</w:t>
      </w:r>
      <w:r w:rsidRPr="008E1C36">
        <w:rPr>
          <w:rFonts w:eastAsiaTheme="minorHAnsi"/>
        </w:rPr>
        <w:t>介護士</w:t>
      </w:r>
      <w:r w:rsidR="009053E0">
        <w:rPr>
          <w:rFonts w:eastAsiaTheme="minorHAnsi" w:hint="eastAsia"/>
        </w:rPr>
        <w:t>が</w:t>
      </w:r>
      <w:r w:rsidRPr="008E1C36">
        <w:rPr>
          <w:rFonts w:eastAsiaTheme="minorHAnsi"/>
        </w:rPr>
        <w:t>持ち歩けるような専用端末に被介護者</w:t>
      </w:r>
      <w:r w:rsidR="009053E0">
        <w:rPr>
          <w:rFonts w:eastAsiaTheme="minorHAnsi" w:hint="eastAsia"/>
        </w:rPr>
        <w:t>が</w:t>
      </w:r>
      <w:r w:rsidRPr="008E1C36">
        <w:rPr>
          <w:rFonts w:eastAsiaTheme="minorHAnsi"/>
        </w:rPr>
        <w:t>排泄したことを送信する</w:t>
      </w:r>
      <w:r w:rsidR="009053E0">
        <w:rPr>
          <w:rFonts w:eastAsiaTheme="minorHAnsi" w:hint="eastAsia"/>
        </w:rPr>
        <w:t>。</w:t>
      </w:r>
    </w:p>
    <w:p w14:paraId="6F8D2977" w14:textId="77777777" w:rsidR="009053E0" w:rsidRDefault="009B3EA0" w:rsidP="00045E68">
      <w:pPr>
        <w:spacing w:line="438" w:lineRule="exact"/>
        <w:rPr>
          <w:rFonts w:eastAsiaTheme="minorHAnsi"/>
        </w:rPr>
      </w:pPr>
      <w:r w:rsidRPr="008E1C36">
        <w:rPr>
          <w:rFonts w:eastAsiaTheme="minorHAnsi"/>
        </w:rPr>
        <w:t>3.端末にLifiからの通知</w:t>
      </w:r>
      <w:r w:rsidR="009053E0">
        <w:rPr>
          <w:rFonts w:eastAsiaTheme="minorHAnsi" w:hint="eastAsia"/>
        </w:rPr>
        <w:t>が</w:t>
      </w:r>
      <w:r w:rsidRPr="008E1C36">
        <w:rPr>
          <w:rFonts w:eastAsiaTheme="minorHAnsi"/>
        </w:rPr>
        <w:t>届きそれにより介護士に排泄したことを知らせる</w:t>
      </w:r>
      <w:r w:rsidR="009053E0">
        <w:rPr>
          <w:rFonts w:eastAsiaTheme="minorHAnsi" w:hint="eastAsia"/>
        </w:rPr>
        <w:t>。</w:t>
      </w:r>
    </w:p>
    <w:p w14:paraId="470A65CD" w14:textId="77777777" w:rsidR="009053E0" w:rsidRDefault="009B3EA0" w:rsidP="00045E68">
      <w:pPr>
        <w:spacing w:line="438" w:lineRule="exact"/>
        <w:rPr>
          <w:rFonts w:eastAsiaTheme="minorHAnsi"/>
        </w:rPr>
      </w:pPr>
      <w:r w:rsidRPr="008E1C36">
        <w:rPr>
          <w:rFonts w:eastAsiaTheme="minorHAnsi"/>
        </w:rPr>
        <w:t>4.通知を受け取った介護者は</w:t>
      </w:r>
      <w:r w:rsidR="009053E0">
        <w:rPr>
          <w:rFonts w:eastAsiaTheme="minorHAnsi" w:hint="eastAsia"/>
        </w:rPr>
        <w:t>、</w:t>
      </w:r>
      <w:r w:rsidRPr="008E1C36">
        <w:rPr>
          <w:rFonts w:eastAsiaTheme="minorHAnsi"/>
        </w:rPr>
        <w:t>おむつ交換に向かうという流れ</w:t>
      </w:r>
      <w:r w:rsidR="009053E0">
        <w:rPr>
          <w:rFonts w:eastAsiaTheme="minorHAnsi" w:hint="eastAsia"/>
        </w:rPr>
        <w:t>で</w:t>
      </w:r>
      <w:r w:rsidRPr="008E1C36">
        <w:rPr>
          <w:rFonts w:eastAsiaTheme="minorHAnsi"/>
        </w:rPr>
        <w:t>ある</w:t>
      </w:r>
      <w:r w:rsidR="009053E0">
        <w:rPr>
          <w:rFonts w:eastAsiaTheme="minorHAnsi" w:hint="eastAsia"/>
        </w:rPr>
        <w:t>。</w:t>
      </w:r>
    </w:p>
    <w:p w14:paraId="35ADD21A" w14:textId="77777777" w:rsidR="009053E0" w:rsidRDefault="009053E0" w:rsidP="00045E68">
      <w:pPr>
        <w:spacing w:line="438" w:lineRule="exact"/>
        <w:rPr>
          <w:rFonts w:eastAsiaTheme="minorHAnsi"/>
        </w:rPr>
      </w:pPr>
    </w:p>
    <w:p w14:paraId="1FAE0DC0" w14:textId="735241A8" w:rsidR="009053E0" w:rsidRDefault="009B3EA0" w:rsidP="00045E68">
      <w:pPr>
        <w:spacing w:line="438" w:lineRule="exact"/>
        <w:rPr>
          <w:rFonts w:eastAsiaTheme="minorHAnsi"/>
        </w:rPr>
      </w:pPr>
      <w:r w:rsidRPr="008E1C36">
        <w:rPr>
          <w:rFonts w:eastAsiaTheme="minorHAnsi"/>
        </w:rPr>
        <w:t>非装着性</w:t>
      </w:r>
    </w:p>
    <w:p w14:paraId="3B922B27" w14:textId="77777777" w:rsidR="000A37C8" w:rsidRDefault="009B3EA0" w:rsidP="00045E68">
      <w:pPr>
        <w:spacing w:line="438" w:lineRule="exact"/>
        <w:rPr>
          <w:rFonts w:eastAsiaTheme="minorHAnsi"/>
        </w:rPr>
      </w:pPr>
      <w:r w:rsidRPr="008E1C36">
        <w:rPr>
          <w:rFonts w:eastAsiaTheme="minorHAnsi" w:hint="eastAsia"/>
        </w:rPr>
        <w:t>先述したように</w:t>
      </w:r>
      <w:r w:rsidR="009053E0">
        <w:rPr>
          <w:rFonts w:eastAsiaTheme="minorHAnsi" w:hint="eastAsia"/>
        </w:rPr>
        <w:t>、</w:t>
      </w:r>
      <w:r w:rsidR="0009527C" w:rsidRPr="008E1C36">
        <w:rPr>
          <w:rFonts w:eastAsiaTheme="minorHAnsi"/>
        </w:rPr>
        <w:t>Lifi</w:t>
      </w:r>
      <w:r w:rsidRPr="008E1C36">
        <w:rPr>
          <w:rFonts w:eastAsiaTheme="minorHAnsi"/>
        </w:rPr>
        <w:t>は排泄検知のために</w:t>
      </w:r>
      <w:r w:rsidR="009053E0">
        <w:rPr>
          <w:rFonts w:eastAsiaTheme="minorHAnsi" w:hint="eastAsia"/>
        </w:rPr>
        <w:t>、</w:t>
      </w:r>
      <w:r w:rsidRPr="008E1C36">
        <w:rPr>
          <w:rFonts w:eastAsiaTheme="minorHAnsi"/>
        </w:rPr>
        <w:t>シート型のハー</w:t>
      </w:r>
      <w:r w:rsidR="009053E0">
        <w:rPr>
          <w:rFonts w:eastAsiaTheme="minorHAnsi" w:hint="eastAsia"/>
        </w:rPr>
        <w:t>ド</w:t>
      </w:r>
      <w:r w:rsidRPr="008E1C36">
        <w:rPr>
          <w:rFonts w:eastAsiaTheme="minorHAnsi"/>
        </w:rPr>
        <w:t>ウェアに吸引孔を設け</w:t>
      </w:r>
      <w:r w:rsidR="009053E0">
        <w:rPr>
          <w:rFonts w:eastAsiaTheme="minorHAnsi" w:hint="eastAsia"/>
        </w:rPr>
        <w:t>、</w:t>
      </w:r>
      <w:r w:rsidRPr="008E1C36">
        <w:rPr>
          <w:rFonts w:eastAsiaTheme="minorHAnsi"/>
        </w:rPr>
        <w:t>そこから吸気すること</w:t>
      </w:r>
      <w:r w:rsidR="009053E0">
        <w:rPr>
          <w:rFonts w:eastAsiaTheme="minorHAnsi" w:hint="eastAsia"/>
        </w:rPr>
        <w:t>でガ</w:t>
      </w:r>
      <w:r w:rsidRPr="008E1C36">
        <w:rPr>
          <w:rFonts w:eastAsiaTheme="minorHAnsi"/>
        </w:rPr>
        <w:t>スセンサ</w:t>
      </w:r>
      <w:r w:rsidR="009053E0">
        <w:rPr>
          <w:rFonts w:eastAsiaTheme="minorHAnsi" w:hint="eastAsia"/>
        </w:rPr>
        <w:t>ー</w:t>
      </w:r>
      <w:r w:rsidRPr="008E1C36">
        <w:rPr>
          <w:rFonts w:eastAsiaTheme="minorHAnsi"/>
        </w:rPr>
        <w:t>によって臭いを測定する仕組み</w:t>
      </w:r>
      <w:r w:rsidR="009053E0">
        <w:rPr>
          <w:rFonts w:eastAsiaTheme="minorHAnsi" w:hint="eastAsia"/>
        </w:rPr>
        <w:t>で</w:t>
      </w:r>
      <w:r w:rsidRPr="008E1C36">
        <w:rPr>
          <w:rFonts w:eastAsiaTheme="minorHAnsi"/>
        </w:rPr>
        <w:t>非装着の排泄検知システムを実現している</w:t>
      </w:r>
      <w:r w:rsidR="009053E0">
        <w:rPr>
          <w:rFonts w:eastAsiaTheme="minorHAnsi" w:hint="eastAsia"/>
        </w:rPr>
        <w:t>。</w:t>
      </w:r>
      <w:r w:rsidRPr="008E1C36">
        <w:rPr>
          <w:rFonts w:eastAsiaTheme="minorHAnsi"/>
        </w:rPr>
        <w:t>筒口らの排泄検知システムも</w:t>
      </w:r>
      <w:r w:rsidR="009053E0">
        <w:rPr>
          <w:rFonts w:eastAsiaTheme="minorHAnsi" w:hint="eastAsia"/>
        </w:rPr>
        <w:t>ガ</w:t>
      </w:r>
      <w:r w:rsidRPr="008E1C36">
        <w:rPr>
          <w:rFonts w:eastAsiaTheme="minorHAnsi"/>
        </w:rPr>
        <w:t>スセンサ</w:t>
      </w:r>
      <w:r w:rsidR="009053E0">
        <w:rPr>
          <w:rFonts w:eastAsiaTheme="minorHAnsi" w:hint="eastAsia"/>
        </w:rPr>
        <w:t>ー</w:t>
      </w:r>
      <w:r w:rsidRPr="008E1C36">
        <w:rPr>
          <w:rFonts w:eastAsiaTheme="minorHAnsi"/>
        </w:rPr>
        <w:t>を使用していた</w:t>
      </w:r>
      <w:r w:rsidR="009053E0">
        <w:rPr>
          <w:rFonts w:eastAsiaTheme="minorHAnsi" w:hint="eastAsia"/>
        </w:rPr>
        <w:t>。</w:t>
      </w:r>
      <w:r w:rsidRPr="008E1C36">
        <w:rPr>
          <w:rFonts w:eastAsiaTheme="minorHAnsi"/>
        </w:rPr>
        <w:t>しかし</w:t>
      </w:r>
      <w:r w:rsidR="009053E0">
        <w:rPr>
          <w:rFonts w:eastAsiaTheme="minorHAnsi" w:hint="eastAsia"/>
        </w:rPr>
        <w:t>、</w:t>
      </w:r>
      <w:r w:rsidRPr="008E1C36">
        <w:rPr>
          <w:rFonts w:eastAsiaTheme="minorHAnsi"/>
        </w:rPr>
        <w:t>おむつに直接チュー</w:t>
      </w:r>
      <w:r w:rsidR="009053E0">
        <w:rPr>
          <w:rFonts w:eastAsiaTheme="minorHAnsi" w:hint="eastAsia"/>
        </w:rPr>
        <w:t>ブ</w:t>
      </w:r>
      <w:r w:rsidRPr="008E1C36">
        <w:rPr>
          <w:rFonts w:eastAsiaTheme="minorHAnsi"/>
        </w:rPr>
        <w:t>を挿しておむつ内の臭いを測定すること</w:t>
      </w:r>
      <w:r w:rsidR="000A37C8">
        <w:rPr>
          <w:rFonts w:eastAsiaTheme="minorHAnsi" w:hint="eastAsia"/>
        </w:rPr>
        <w:t>で</w:t>
      </w:r>
      <w:r w:rsidRPr="008E1C36">
        <w:rPr>
          <w:rFonts w:eastAsiaTheme="minorHAnsi"/>
        </w:rPr>
        <w:t>検知する仕組み</w:t>
      </w:r>
      <w:r w:rsidR="000A37C8">
        <w:rPr>
          <w:rFonts w:eastAsiaTheme="minorHAnsi" w:hint="eastAsia"/>
        </w:rPr>
        <w:t>で</w:t>
      </w:r>
      <w:r w:rsidRPr="008E1C36">
        <w:rPr>
          <w:rFonts w:eastAsiaTheme="minorHAnsi"/>
        </w:rPr>
        <w:t>ある</w:t>
      </w:r>
      <w:r w:rsidR="000A37C8">
        <w:rPr>
          <w:rFonts w:eastAsiaTheme="minorHAnsi" w:hint="eastAsia"/>
        </w:rPr>
        <w:t>。</w:t>
      </w:r>
      <w:r w:rsidRPr="008E1C36">
        <w:rPr>
          <w:rFonts w:eastAsiaTheme="minorHAnsi"/>
        </w:rPr>
        <w:t>また</w:t>
      </w:r>
      <w:r w:rsidR="000A37C8">
        <w:rPr>
          <w:rFonts w:eastAsiaTheme="minorHAnsi" w:hint="eastAsia"/>
        </w:rPr>
        <w:t>、</w:t>
      </w:r>
      <w:r w:rsidRPr="008E1C36">
        <w:rPr>
          <w:rFonts w:eastAsiaTheme="minorHAnsi"/>
        </w:rPr>
        <w:t>温度センサ</w:t>
      </w:r>
      <w:r w:rsidR="000A37C8">
        <w:rPr>
          <w:rFonts w:eastAsiaTheme="minorHAnsi" w:hint="eastAsia"/>
        </w:rPr>
        <w:t>ー</w:t>
      </w:r>
      <w:r w:rsidRPr="008E1C36">
        <w:rPr>
          <w:rFonts w:eastAsiaTheme="minorHAnsi"/>
        </w:rPr>
        <w:t>をおむつに仕込ん</w:t>
      </w:r>
      <w:r w:rsidR="000A37C8">
        <w:rPr>
          <w:rFonts w:eastAsiaTheme="minorHAnsi" w:hint="eastAsia"/>
        </w:rPr>
        <w:t>で</w:t>
      </w:r>
      <w:r w:rsidRPr="008E1C36">
        <w:rPr>
          <w:rFonts w:eastAsiaTheme="minorHAnsi"/>
        </w:rPr>
        <w:t>いるため非装着とはいえない</w:t>
      </w:r>
      <w:r w:rsidR="000A37C8">
        <w:rPr>
          <w:rFonts w:eastAsiaTheme="minorHAnsi" w:hint="eastAsia"/>
        </w:rPr>
        <w:t>。</w:t>
      </w:r>
    </w:p>
    <w:p w14:paraId="407410E5" w14:textId="7B9FC027" w:rsidR="000A37C8" w:rsidRDefault="009B3EA0" w:rsidP="00045E68">
      <w:pPr>
        <w:spacing w:line="438" w:lineRule="exact"/>
        <w:rPr>
          <w:rFonts w:eastAsiaTheme="minorHAnsi"/>
        </w:rPr>
      </w:pPr>
      <w:r w:rsidRPr="008E1C36">
        <w:rPr>
          <w:rFonts w:eastAsiaTheme="minorHAnsi" w:hint="eastAsia"/>
        </w:rPr>
        <w:t>従来の排泄検知</w:t>
      </w:r>
      <w:r w:rsidR="000A37C8">
        <w:rPr>
          <w:rFonts w:eastAsiaTheme="minorHAnsi" w:hint="eastAsia"/>
        </w:rPr>
        <w:t>デバイス</w:t>
      </w:r>
      <w:r w:rsidRPr="008E1C36">
        <w:rPr>
          <w:rFonts w:eastAsiaTheme="minorHAnsi" w:hint="eastAsia"/>
        </w:rPr>
        <w:t>は</w:t>
      </w:r>
      <w:r w:rsidR="000A37C8">
        <w:rPr>
          <w:rFonts w:eastAsiaTheme="minorHAnsi" w:hint="eastAsia"/>
        </w:rPr>
        <w:t>、</w:t>
      </w:r>
      <w:r w:rsidRPr="008E1C36">
        <w:rPr>
          <w:rFonts w:eastAsiaTheme="minorHAnsi" w:hint="eastAsia"/>
        </w:rPr>
        <w:t>利用者の身体に直接接</w:t>
      </w:r>
      <w:r w:rsidRPr="008E1C36">
        <w:rPr>
          <w:rFonts w:eastAsiaTheme="minorHAnsi"/>
        </w:rPr>
        <w:t>触する場合やそれに準</w:t>
      </w:r>
      <w:r w:rsidR="000A37C8">
        <w:rPr>
          <w:rFonts w:eastAsiaTheme="minorHAnsi" w:hint="eastAsia"/>
        </w:rPr>
        <w:t>ず</w:t>
      </w:r>
      <w:r w:rsidRPr="008E1C36">
        <w:rPr>
          <w:rFonts w:eastAsiaTheme="minorHAnsi"/>
        </w:rPr>
        <w:t>る仕組みをとっている場合</w:t>
      </w:r>
      <w:r w:rsidR="000A37C8">
        <w:rPr>
          <w:rFonts w:eastAsiaTheme="minorHAnsi" w:hint="eastAsia"/>
        </w:rPr>
        <w:t>が</w:t>
      </w:r>
      <w:r w:rsidRPr="008E1C36">
        <w:rPr>
          <w:rFonts w:eastAsiaTheme="minorHAnsi"/>
        </w:rPr>
        <w:t>多かった</w:t>
      </w:r>
      <w:r w:rsidR="000A37C8">
        <w:rPr>
          <w:rFonts w:eastAsiaTheme="minorHAnsi" w:hint="eastAsia"/>
        </w:rPr>
        <w:t>。</w:t>
      </w:r>
      <w:r w:rsidRPr="008E1C36">
        <w:rPr>
          <w:rFonts w:eastAsiaTheme="minorHAnsi"/>
        </w:rPr>
        <w:t>接装着感の強いシステム</w:t>
      </w:r>
      <w:r w:rsidR="000A37C8">
        <w:rPr>
          <w:rFonts w:eastAsiaTheme="minorHAnsi" w:hint="eastAsia"/>
        </w:rPr>
        <w:t>で</w:t>
      </w:r>
      <w:r w:rsidRPr="008E1C36">
        <w:rPr>
          <w:rFonts w:eastAsiaTheme="minorHAnsi"/>
        </w:rPr>
        <w:t>は</w:t>
      </w:r>
      <w:r w:rsidR="000A37C8">
        <w:rPr>
          <w:rFonts w:eastAsiaTheme="minorHAnsi" w:hint="eastAsia"/>
        </w:rPr>
        <w:t>、</w:t>
      </w:r>
      <w:r w:rsidRPr="008E1C36">
        <w:rPr>
          <w:rFonts w:eastAsiaTheme="minorHAnsi"/>
        </w:rPr>
        <w:t>被介護者には異物感や不快感</w:t>
      </w:r>
      <w:r w:rsidR="000A37C8">
        <w:rPr>
          <w:rFonts w:eastAsiaTheme="minorHAnsi" w:hint="eastAsia"/>
        </w:rPr>
        <w:t>が</w:t>
      </w:r>
      <w:r w:rsidRPr="008E1C36">
        <w:rPr>
          <w:rFonts w:eastAsiaTheme="minorHAnsi"/>
        </w:rPr>
        <w:t>伴うことや褥瘡発生の心配もある</w:t>
      </w:r>
      <w:r w:rsidR="000A37C8">
        <w:rPr>
          <w:rFonts w:eastAsiaTheme="minorHAnsi" w:hint="eastAsia"/>
        </w:rPr>
        <w:t>。</w:t>
      </w:r>
      <w:r w:rsidRPr="008E1C36">
        <w:rPr>
          <w:rFonts w:eastAsiaTheme="minorHAnsi"/>
        </w:rPr>
        <w:t>その点</w:t>
      </w:r>
      <w:r w:rsidR="000A37C8">
        <w:rPr>
          <w:rFonts w:eastAsiaTheme="minorHAnsi" w:hint="eastAsia"/>
        </w:rPr>
        <w:t>、</w:t>
      </w:r>
      <w:r w:rsidR="008A0C67" w:rsidRPr="008E1C36">
        <w:rPr>
          <w:rFonts w:eastAsiaTheme="minorHAnsi"/>
        </w:rPr>
        <w:t>Lifi</w:t>
      </w:r>
      <w:r w:rsidRPr="008E1C36">
        <w:rPr>
          <w:rFonts w:eastAsiaTheme="minorHAnsi"/>
        </w:rPr>
        <w:t>は排泄臭をシート型ハート</w:t>
      </w:r>
      <w:r w:rsidR="000A37C8">
        <w:rPr>
          <w:rFonts w:eastAsiaTheme="minorHAnsi" w:hint="eastAsia"/>
        </w:rPr>
        <w:t>ド</w:t>
      </w:r>
      <w:r w:rsidRPr="008E1C36">
        <w:rPr>
          <w:rFonts w:eastAsiaTheme="minorHAnsi"/>
        </w:rPr>
        <w:t>ウェアの吸引孔から</w:t>
      </w:r>
      <w:r w:rsidR="000A37C8">
        <w:rPr>
          <w:rFonts w:eastAsiaTheme="minorHAnsi" w:hint="eastAsia"/>
        </w:rPr>
        <w:t>ベッド</w:t>
      </w:r>
      <w:r w:rsidRPr="008E1C36">
        <w:rPr>
          <w:rFonts w:eastAsiaTheme="minorHAnsi"/>
        </w:rPr>
        <w:t>外の</w:t>
      </w:r>
      <w:r w:rsidR="000A37C8">
        <w:rPr>
          <w:rFonts w:eastAsiaTheme="minorHAnsi" w:hint="eastAsia"/>
        </w:rPr>
        <w:t>ガ</w:t>
      </w:r>
      <w:r w:rsidRPr="008E1C36">
        <w:rPr>
          <w:rFonts w:eastAsiaTheme="minorHAnsi"/>
        </w:rPr>
        <w:t>スセンサ</w:t>
      </w:r>
      <w:r w:rsidR="000A37C8">
        <w:rPr>
          <w:rFonts w:eastAsiaTheme="minorHAnsi" w:hint="eastAsia"/>
        </w:rPr>
        <w:t>ー</w:t>
      </w:r>
      <w:r w:rsidRPr="008E1C36">
        <w:rPr>
          <w:rFonts w:eastAsiaTheme="minorHAnsi"/>
        </w:rPr>
        <w:t>へ送られることによって非装着性を実現しているため</w:t>
      </w:r>
      <w:r w:rsidR="000A37C8">
        <w:rPr>
          <w:rFonts w:eastAsiaTheme="minorHAnsi" w:hint="eastAsia"/>
        </w:rPr>
        <w:t>、</w:t>
      </w:r>
      <w:r w:rsidRPr="008E1C36">
        <w:rPr>
          <w:rFonts w:eastAsiaTheme="minorHAnsi"/>
        </w:rPr>
        <w:t>褥瘡の心配や異物感な</w:t>
      </w:r>
      <w:r w:rsidR="000A37C8">
        <w:rPr>
          <w:rFonts w:eastAsiaTheme="minorHAnsi" w:hint="eastAsia"/>
        </w:rPr>
        <w:t>ど</w:t>
      </w:r>
      <w:r w:rsidRPr="008E1C36">
        <w:rPr>
          <w:rFonts w:eastAsiaTheme="minorHAnsi"/>
        </w:rPr>
        <w:t>の不快感なく使用すること</w:t>
      </w:r>
      <w:r w:rsidR="000A37C8">
        <w:rPr>
          <w:rFonts w:eastAsiaTheme="minorHAnsi" w:hint="eastAsia"/>
        </w:rPr>
        <w:t>が</w:t>
      </w:r>
      <w:r w:rsidRPr="008E1C36">
        <w:rPr>
          <w:rFonts w:eastAsiaTheme="minorHAnsi"/>
        </w:rPr>
        <w:t>可能</w:t>
      </w:r>
      <w:r w:rsidR="000A37C8">
        <w:rPr>
          <w:rFonts w:eastAsiaTheme="minorHAnsi" w:hint="eastAsia"/>
        </w:rPr>
        <w:t>で</w:t>
      </w:r>
      <w:r w:rsidRPr="008E1C36">
        <w:rPr>
          <w:rFonts w:eastAsiaTheme="minorHAnsi"/>
        </w:rPr>
        <w:t>ある</w:t>
      </w:r>
      <w:r w:rsidR="000A37C8">
        <w:rPr>
          <w:rFonts w:eastAsiaTheme="minorHAnsi" w:hint="eastAsia"/>
        </w:rPr>
        <w:t>。</w:t>
      </w:r>
    </w:p>
    <w:p w14:paraId="3A9B8663" w14:textId="77777777" w:rsidR="000A37C8" w:rsidRDefault="000A37C8" w:rsidP="00045E68">
      <w:pPr>
        <w:spacing w:line="438" w:lineRule="exact"/>
        <w:rPr>
          <w:rFonts w:eastAsiaTheme="minorHAnsi"/>
        </w:rPr>
      </w:pPr>
    </w:p>
    <w:p w14:paraId="6F250E3A" w14:textId="77777777" w:rsidR="000A37C8" w:rsidRDefault="000A37C8" w:rsidP="00045E68">
      <w:pPr>
        <w:spacing w:line="438" w:lineRule="exact"/>
        <w:rPr>
          <w:rFonts w:eastAsiaTheme="minorHAnsi"/>
        </w:rPr>
      </w:pPr>
      <w:r>
        <w:rPr>
          <w:rFonts w:eastAsiaTheme="minorHAnsi" w:hint="eastAsia"/>
        </w:rPr>
        <w:t>ガ</w:t>
      </w:r>
      <w:r w:rsidR="009B3EA0" w:rsidRPr="008E1C36">
        <w:rPr>
          <w:rFonts w:eastAsiaTheme="minorHAnsi"/>
        </w:rPr>
        <w:t>スセンサ</w:t>
      </w:r>
      <w:r>
        <w:rPr>
          <w:rFonts w:eastAsiaTheme="minorHAnsi" w:hint="eastAsia"/>
        </w:rPr>
        <w:t>ー</w:t>
      </w:r>
      <w:r w:rsidR="009B3EA0" w:rsidRPr="008E1C36">
        <w:rPr>
          <w:rFonts w:eastAsiaTheme="minorHAnsi"/>
        </w:rPr>
        <w:t>による排泄</w:t>
      </w:r>
      <w:r>
        <w:rPr>
          <w:rFonts w:eastAsiaTheme="minorHAnsi" w:hint="eastAsia"/>
        </w:rPr>
        <w:t>検知</w:t>
      </w:r>
    </w:p>
    <w:p w14:paraId="18996F77" w14:textId="77777777" w:rsidR="000A37C8" w:rsidRDefault="008A0C67" w:rsidP="00045E68">
      <w:pPr>
        <w:spacing w:line="438" w:lineRule="exact"/>
        <w:rPr>
          <w:rFonts w:eastAsiaTheme="minorHAnsi"/>
        </w:rPr>
      </w:pPr>
      <w:r w:rsidRPr="008E1C36">
        <w:rPr>
          <w:rFonts w:eastAsiaTheme="minorHAnsi"/>
        </w:rPr>
        <w:t>Lifi</w:t>
      </w:r>
      <w:r w:rsidR="009B3EA0" w:rsidRPr="008E1C36">
        <w:rPr>
          <w:rFonts w:eastAsiaTheme="minorHAnsi"/>
        </w:rPr>
        <w:t>は実際に現場に導入することを目的として研究開発を行っているため</w:t>
      </w:r>
      <w:r w:rsidR="000A37C8">
        <w:rPr>
          <w:rFonts w:eastAsiaTheme="minorHAnsi" w:hint="eastAsia"/>
        </w:rPr>
        <w:t>、</w:t>
      </w:r>
      <w:r w:rsidR="009B3EA0" w:rsidRPr="008E1C36">
        <w:rPr>
          <w:rFonts w:eastAsiaTheme="minorHAnsi"/>
        </w:rPr>
        <w:t>同</w:t>
      </w:r>
      <w:r w:rsidR="000A37C8">
        <w:rPr>
          <w:rFonts w:eastAsiaTheme="minorHAnsi" w:hint="eastAsia"/>
        </w:rPr>
        <w:t>じアルゴリズムで</w:t>
      </w:r>
      <w:r w:rsidR="009B3EA0" w:rsidRPr="008E1C36">
        <w:rPr>
          <w:rFonts w:eastAsiaTheme="minorHAnsi"/>
        </w:rPr>
        <w:t>多人数に対応</w:t>
      </w:r>
      <w:r w:rsidR="000A37C8">
        <w:rPr>
          <w:rFonts w:eastAsiaTheme="minorHAnsi" w:hint="eastAsia"/>
        </w:rPr>
        <w:t>で</w:t>
      </w:r>
      <w:r w:rsidR="009B3EA0" w:rsidRPr="008E1C36">
        <w:rPr>
          <w:rFonts w:eastAsiaTheme="minorHAnsi"/>
        </w:rPr>
        <w:t>きる必要</w:t>
      </w:r>
      <w:r w:rsidR="000A37C8">
        <w:rPr>
          <w:rFonts w:eastAsiaTheme="minorHAnsi" w:hint="eastAsia"/>
        </w:rPr>
        <w:t>が</w:t>
      </w:r>
      <w:r w:rsidR="009B3EA0" w:rsidRPr="008E1C36">
        <w:rPr>
          <w:rFonts w:eastAsiaTheme="minorHAnsi"/>
        </w:rPr>
        <w:t>ある</w:t>
      </w:r>
      <w:r w:rsidR="000A37C8">
        <w:rPr>
          <w:rFonts w:eastAsiaTheme="minorHAnsi" w:hint="eastAsia"/>
        </w:rPr>
        <w:t>。</w:t>
      </w:r>
      <w:r w:rsidR="009B3EA0" w:rsidRPr="008E1C36">
        <w:rPr>
          <w:rFonts w:eastAsiaTheme="minorHAnsi"/>
        </w:rPr>
        <w:t>しかし</w:t>
      </w:r>
      <w:r w:rsidR="000A37C8">
        <w:rPr>
          <w:rFonts w:eastAsiaTheme="minorHAnsi" w:hint="eastAsia"/>
        </w:rPr>
        <w:t>、</w:t>
      </w:r>
      <w:r w:rsidR="009B3EA0" w:rsidRPr="008E1C36">
        <w:rPr>
          <w:rFonts w:eastAsiaTheme="minorHAnsi"/>
        </w:rPr>
        <w:t>TGS2602は図</w:t>
      </w:r>
      <w:r w:rsidRPr="008E1C36">
        <w:rPr>
          <w:rFonts w:eastAsiaTheme="minorHAnsi"/>
        </w:rPr>
        <w:t>3</w:t>
      </w:r>
      <w:r w:rsidR="009B3EA0" w:rsidRPr="008E1C36">
        <w:rPr>
          <w:rFonts w:eastAsiaTheme="minorHAnsi"/>
        </w:rPr>
        <w:t>に</w:t>
      </w:r>
      <w:r w:rsidR="009B3EA0" w:rsidRPr="008E1C36">
        <w:rPr>
          <w:rFonts w:eastAsiaTheme="minorHAnsi"/>
        </w:rPr>
        <w:lastRenderedPageBreak/>
        <w:t>示すようにセンサ</w:t>
      </w:r>
      <w:r w:rsidR="000A37C8">
        <w:rPr>
          <w:rFonts w:eastAsiaTheme="minorHAnsi" w:hint="eastAsia"/>
        </w:rPr>
        <w:t>ー</w:t>
      </w:r>
      <w:r w:rsidR="009B3EA0" w:rsidRPr="008E1C36">
        <w:rPr>
          <w:rFonts w:eastAsiaTheme="minorHAnsi"/>
        </w:rPr>
        <w:t>個体差</w:t>
      </w:r>
      <w:r w:rsidR="000A37C8">
        <w:rPr>
          <w:rFonts w:eastAsiaTheme="minorHAnsi" w:hint="eastAsia"/>
        </w:rPr>
        <w:t>が</w:t>
      </w:r>
      <w:r w:rsidR="009B3EA0" w:rsidRPr="008E1C36">
        <w:rPr>
          <w:rFonts w:eastAsiaTheme="minorHAnsi"/>
        </w:rPr>
        <w:t>比較的大きい</w:t>
      </w:r>
      <w:r w:rsidR="000A37C8">
        <w:rPr>
          <w:rFonts w:eastAsiaTheme="minorHAnsi" w:hint="eastAsia"/>
        </w:rPr>
        <w:t>。</w:t>
      </w:r>
      <w:r w:rsidR="009B3EA0" w:rsidRPr="008E1C36">
        <w:rPr>
          <w:rFonts w:eastAsiaTheme="minorHAnsi"/>
        </w:rPr>
        <w:t>ここ</w:t>
      </w:r>
      <w:r w:rsidR="000A37C8">
        <w:rPr>
          <w:rFonts w:eastAsiaTheme="minorHAnsi" w:hint="eastAsia"/>
        </w:rPr>
        <w:t>で、</w:t>
      </w:r>
      <w:r w:rsidR="009B3EA0" w:rsidRPr="008E1C36">
        <w:rPr>
          <w:rFonts w:eastAsiaTheme="minorHAnsi"/>
        </w:rPr>
        <w:t>図</w:t>
      </w:r>
      <w:r w:rsidRPr="008E1C36">
        <w:rPr>
          <w:rFonts w:eastAsiaTheme="minorHAnsi"/>
        </w:rPr>
        <w:t>3</w:t>
      </w:r>
      <w:r w:rsidR="009B3EA0" w:rsidRPr="008E1C36">
        <w:rPr>
          <w:rFonts w:eastAsiaTheme="minorHAnsi"/>
        </w:rPr>
        <w:t>の縦軸はセンサ</w:t>
      </w:r>
      <w:r w:rsidR="000A37C8">
        <w:rPr>
          <w:rFonts w:eastAsiaTheme="minorHAnsi" w:hint="eastAsia"/>
        </w:rPr>
        <w:t>ー</w:t>
      </w:r>
      <w:r w:rsidR="009B3EA0" w:rsidRPr="008E1C36">
        <w:rPr>
          <w:rFonts w:eastAsiaTheme="minorHAnsi"/>
        </w:rPr>
        <w:t>出力電圧</w:t>
      </w:r>
      <w:r w:rsidR="000A37C8">
        <w:rPr>
          <w:rFonts w:eastAsiaTheme="minorHAnsi" w:hint="eastAsia"/>
        </w:rPr>
        <w:t>で</w:t>
      </w:r>
      <w:r w:rsidR="009B3EA0" w:rsidRPr="008E1C36">
        <w:rPr>
          <w:rFonts w:eastAsiaTheme="minorHAnsi"/>
        </w:rPr>
        <w:t>横軸は1日の時間</w:t>
      </w:r>
      <w:r w:rsidR="000A37C8">
        <w:rPr>
          <w:rFonts w:eastAsiaTheme="minorHAnsi" w:hint="eastAsia"/>
        </w:rPr>
        <w:t>で</w:t>
      </w:r>
      <w:r w:rsidR="009B3EA0" w:rsidRPr="008E1C36">
        <w:rPr>
          <w:rFonts w:eastAsiaTheme="minorHAnsi"/>
        </w:rPr>
        <w:t>ある</w:t>
      </w:r>
      <w:r w:rsidR="000A37C8">
        <w:rPr>
          <w:rFonts w:eastAsiaTheme="minorHAnsi" w:hint="eastAsia"/>
        </w:rPr>
        <w:t>。</w:t>
      </w:r>
      <w:r w:rsidR="009B3EA0" w:rsidRPr="008E1C36">
        <w:rPr>
          <w:rFonts w:eastAsiaTheme="minorHAnsi"/>
        </w:rPr>
        <w:t>5名の被験者のある1日のセンサ</w:t>
      </w:r>
      <w:r w:rsidR="000A37C8">
        <w:rPr>
          <w:rFonts w:eastAsiaTheme="minorHAnsi" w:hint="eastAsia"/>
        </w:rPr>
        <w:t>ー</w:t>
      </w:r>
      <w:r w:rsidR="009B3EA0" w:rsidRPr="008E1C36">
        <w:rPr>
          <w:rFonts w:eastAsiaTheme="minorHAnsi"/>
        </w:rPr>
        <w:t>出力を</w:t>
      </w:r>
      <w:r w:rsidR="000A37C8">
        <w:rPr>
          <w:rFonts w:eastAsiaTheme="minorHAnsi" w:hint="eastAsia"/>
        </w:rPr>
        <w:t>プロット</w:t>
      </w:r>
      <w:r w:rsidR="009B3EA0" w:rsidRPr="008E1C36">
        <w:rPr>
          <w:rFonts w:eastAsiaTheme="minorHAnsi"/>
        </w:rPr>
        <w:t>している</w:t>
      </w:r>
      <w:r w:rsidR="000A37C8">
        <w:rPr>
          <w:rFonts w:eastAsiaTheme="minorHAnsi" w:hint="eastAsia"/>
        </w:rPr>
        <w:t>。</w:t>
      </w:r>
      <w:r w:rsidR="009B3EA0" w:rsidRPr="008E1C36">
        <w:rPr>
          <w:rFonts w:eastAsiaTheme="minorHAnsi"/>
        </w:rPr>
        <w:t>なお</w:t>
      </w:r>
      <w:r w:rsidR="000A37C8">
        <w:rPr>
          <w:rFonts w:eastAsiaTheme="minorHAnsi" w:hint="eastAsia"/>
        </w:rPr>
        <w:t>、</w:t>
      </w:r>
      <w:r w:rsidR="009B3EA0" w:rsidRPr="008E1C36">
        <w:rPr>
          <w:rFonts w:eastAsiaTheme="minorHAnsi"/>
        </w:rPr>
        <w:t>本研究</w:t>
      </w:r>
      <w:r w:rsidR="000A37C8">
        <w:rPr>
          <w:rFonts w:eastAsiaTheme="minorHAnsi" w:hint="eastAsia"/>
        </w:rPr>
        <w:t>で</w:t>
      </w:r>
      <w:r w:rsidR="009B3EA0" w:rsidRPr="008E1C36">
        <w:rPr>
          <w:rFonts w:eastAsiaTheme="minorHAnsi"/>
        </w:rPr>
        <w:t>は様々な試行を経てセンサ</w:t>
      </w:r>
      <w:r w:rsidR="000A37C8">
        <w:rPr>
          <w:rFonts w:eastAsiaTheme="minorHAnsi" w:hint="eastAsia"/>
        </w:rPr>
        <w:t>ー</w:t>
      </w:r>
      <w:r w:rsidR="009B3EA0" w:rsidRPr="008E1C36">
        <w:rPr>
          <w:rFonts w:eastAsiaTheme="minorHAnsi"/>
        </w:rPr>
        <w:t>ユニットは10</w:t>
      </w:r>
      <w:r w:rsidRPr="008E1C36">
        <w:rPr>
          <w:rFonts w:eastAsiaTheme="minorHAnsi"/>
        </w:rPr>
        <w:t>秒</w:t>
      </w:r>
      <w:r w:rsidR="000A37C8">
        <w:rPr>
          <w:rFonts w:eastAsiaTheme="minorHAnsi" w:hint="eastAsia"/>
        </w:rPr>
        <w:t>ご</w:t>
      </w:r>
      <w:r w:rsidRPr="008E1C36">
        <w:rPr>
          <w:rFonts w:eastAsiaTheme="minorHAnsi"/>
        </w:rPr>
        <w:t>と10</w:t>
      </w:r>
      <w:r w:rsidR="009B3EA0" w:rsidRPr="008E1C36">
        <w:rPr>
          <w:rFonts w:eastAsiaTheme="minorHAnsi"/>
        </w:rPr>
        <w:t>秒間の平均値を出力するという仕様になっている</w:t>
      </w:r>
      <w:r w:rsidR="000A37C8">
        <w:rPr>
          <w:rFonts w:eastAsiaTheme="minorHAnsi" w:hint="eastAsia"/>
        </w:rPr>
        <w:t>。</w:t>
      </w:r>
      <w:r w:rsidR="009B3EA0" w:rsidRPr="008E1C36">
        <w:rPr>
          <w:rFonts w:eastAsiaTheme="minorHAnsi"/>
        </w:rPr>
        <w:t>また</w:t>
      </w:r>
      <w:r w:rsidR="000A37C8">
        <w:rPr>
          <w:rFonts w:eastAsiaTheme="minorHAnsi" w:hint="eastAsia"/>
        </w:rPr>
        <w:t>、</w:t>
      </w:r>
      <w:r w:rsidR="009B3EA0" w:rsidRPr="008E1C36">
        <w:rPr>
          <w:rFonts w:eastAsiaTheme="minorHAnsi"/>
        </w:rPr>
        <w:t>個々人</w:t>
      </w:r>
      <w:r w:rsidR="000A37C8">
        <w:rPr>
          <w:rFonts w:eastAsiaTheme="minorHAnsi" w:hint="eastAsia"/>
        </w:rPr>
        <w:t>で</w:t>
      </w:r>
      <w:r w:rsidR="009B3EA0" w:rsidRPr="008E1C36">
        <w:rPr>
          <w:rFonts w:eastAsiaTheme="minorHAnsi"/>
        </w:rPr>
        <w:t>排泄のにおい</w:t>
      </w:r>
      <w:r w:rsidR="009B3EA0" w:rsidRPr="008E1C36">
        <w:rPr>
          <w:rFonts w:eastAsiaTheme="minorHAnsi" w:hint="eastAsia"/>
        </w:rPr>
        <w:t>にも差</w:t>
      </w:r>
      <w:r w:rsidR="000A37C8">
        <w:rPr>
          <w:rFonts w:eastAsiaTheme="minorHAnsi" w:hint="eastAsia"/>
        </w:rPr>
        <w:t>が</w:t>
      </w:r>
      <w:r w:rsidR="009B3EA0" w:rsidRPr="008E1C36">
        <w:rPr>
          <w:rFonts w:eastAsiaTheme="minorHAnsi"/>
        </w:rPr>
        <w:t>あるため</w:t>
      </w:r>
      <w:r w:rsidR="000A37C8">
        <w:rPr>
          <w:rFonts w:eastAsiaTheme="minorHAnsi" w:hint="eastAsia"/>
        </w:rPr>
        <w:t>、</w:t>
      </w:r>
      <w:r w:rsidR="009B3EA0" w:rsidRPr="008E1C36">
        <w:rPr>
          <w:rFonts w:eastAsiaTheme="minorHAnsi"/>
        </w:rPr>
        <w:t>単純な閾値による検知は困難</w:t>
      </w:r>
      <w:r w:rsidR="000A37C8">
        <w:rPr>
          <w:rFonts w:eastAsiaTheme="minorHAnsi" w:hint="eastAsia"/>
        </w:rPr>
        <w:t>で</w:t>
      </w:r>
      <w:r w:rsidR="009B3EA0" w:rsidRPr="008E1C36">
        <w:rPr>
          <w:rFonts w:eastAsiaTheme="minorHAnsi"/>
        </w:rPr>
        <w:t>ある</w:t>
      </w:r>
      <w:r w:rsidR="000A37C8">
        <w:rPr>
          <w:rFonts w:eastAsiaTheme="minorHAnsi" w:hint="eastAsia"/>
        </w:rPr>
        <w:t>。</w:t>
      </w:r>
      <w:r w:rsidR="009B3EA0" w:rsidRPr="008E1C36">
        <w:rPr>
          <w:rFonts w:eastAsiaTheme="minorHAnsi"/>
        </w:rPr>
        <w:t>そこ</w:t>
      </w:r>
      <w:r w:rsidR="000A37C8">
        <w:rPr>
          <w:rFonts w:eastAsiaTheme="minorHAnsi" w:hint="eastAsia"/>
        </w:rPr>
        <w:t>で、</w:t>
      </w:r>
      <w:r w:rsidR="009B3EA0" w:rsidRPr="008E1C36">
        <w:rPr>
          <w:rFonts w:eastAsiaTheme="minorHAnsi"/>
        </w:rPr>
        <w:t>我々は教師あり学習によって排泄</w:t>
      </w:r>
      <w:r w:rsidR="000A37C8">
        <w:rPr>
          <w:rFonts w:eastAsiaTheme="minorHAnsi" w:hint="eastAsia"/>
        </w:rPr>
        <w:t>デ</w:t>
      </w:r>
      <w:r w:rsidR="009B3EA0" w:rsidRPr="008E1C36">
        <w:rPr>
          <w:rFonts w:eastAsiaTheme="minorHAnsi"/>
        </w:rPr>
        <w:t>ータをクラス分類する研究をおこなってきた</w:t>
      </w:r>
      <w:r w:rsidR="000A37C8">
        <w:rPr>
          <w:rFonts w:eastAsiaTheme="minorHAnsi" w:hint="eastAsia"/>
        </w:rPr>
        <w:t>。</w:t>
      </w:r>
    </w:p>
    <w:p w14:paraId="34A50BDA" w14:textId="77777777" w:rsidR="000A37C8" w:rsidRDefault="009B3EA0" w:rsidP="00045E68">
      <w:pPr>
        <w:spacing w:line="438" w:lineRule="exact"/>
        <w:rPr>
          <w:rFonts w:eastAsiaTheme="minorHAnsi"/>
        </w:rPr>
      </w:pPr>
      <w:r w:rsidRPr="008E1C36">
        <w:rPr>
          <w:rFonts w:eastAsiaTheme="minorHAnsi" w:hint="eastAsia"/>
        </w:rPr>
        <w:t>初期の段階</w:t>
      </w:r>
      <w:r w:rsidR="000A37C8">
        <w:rPr>
          <w:rFonts w:eastAsiaTheme="minorHAnsi" w:hint="eastAsia"/>
        </w:rPr>
        <w:t>で</w:t>
      </w:r>
      <w:r w:rsidRPr="008E1C36">
        <w:rPr>
          <w:rFonts w:eastAsiaTheme="minorHAnsi" w:hint="eastAsia"/>
        </w:rPr>
        <w:t>健常者による研究室</w:t>
      </w:r>
      <w:r w:rsidR="000A37C8">
        <w:rPr>
          <w:rFonts w:eastAsiaTheme="minorHAnsi" w:hint="eastAsia"/>
        </w:rPr>
        <w:t>デ</w:t>
      </w:r>
      <w:r w:rsidRPr="008E1C36">
        <w:rPr>
          <w:rFonts w:eastAsiaTheme="minorHAnsi" w:hint="eastAsia"/>
        </w:rPr>
        <w:t>ータを用いた実</w:t>
      </w:r>
      <w:r w:rsidRPr="008E1C36">
        <w:rPr>
          <w:rFonts w:eastAsiaTheme="minorHAnsi"/>
        </w:rPr>
        <w:t>験</w:t>
      </w:r>
      <w:r w:rsidR="000A37C8">
        <w:rPr>
          <w:rFonts w:eastAsiaTheme="minorHAnsi" w:hint="eastAsia"/>
        </w:rPr>
        <w:t>で</w:t>
      </w:r>
      <w:r w:rsidRPr="008E1C36">
        <w:rPr>
          <w:rFonts w:eastAsiaTheme="minorHAnsi"/>
        </w:rPr>
        <w:t>は</w:t>
      </w:r>
      <w:r w:rsidR="000A37C8">
        <w:rPr>
          <w:rFonts w:eastAsiaTheme="minorHAnsi" w:hint="eastAsia"/>
        </w:rPr>
        <w:t>、</w:t>
      </w:r>
      <w:r w:rsidRPr="008E1C36">
        <w:rPr>
          <w:rFonts w:eastAsiaTheme="minorHAnsi"/>
        </w:rPr>
        <w:t>ある程度安定した波形</w:t>
      </w:r>
      <w:r w:rsidR="000A37C8">
        <w:rPr>
          <w:rFonts w:eastAsiaTheme="minorHAnsi" w:hint="eastAsia"/>
        </w:rPr>
        <w:t>がガ</w:t>
      </w:r>
      <w:r w:rsidRPr="008E1C36">
        <w:rPr>
          <w:rFonts w:eastAsiaTheme="minorHAnsi"/>
        </w:rPr>
        <w:t>スセンサ</w:t>
      </w:r>
      <w:r w:rsidR="000A37C8">
        <w:rPr>
          <w:rFonts w:eastAsiaTheme="minorHAnsi" w:hint="eastAsia"/>
        </w:rPr>
        <w:t>ー</w:t>
      </w:r>
      <w:r w:rsidRPr="008E1C36">
        <w:rPr>
          <w:rFonts w:eastAsiaTheme="minorHAnsi"/>
        </w:rPr>
        <w:t>から得られていたため</w:t>
      </w:r>
      <w:r w:rsidR="000A37C8">
        <w:rPr>
          <w:rFonts w:eastAsiaTheme="minorHAnsi" w:hint="eastAsia"/>
        </w:rPr>
        <w:t>、</w:t>
      </w:r>
      <w:r w:rsidRPr="008E1C36">
        <w:rPr>
          <w:rFonts w:eastAsiaTheme="minorHAnsi"/>
        </w:rPr>
        <w:t>波形の局所的な特徴を使っていた</w:t>
      </w:r>
      <w:r w:rsidR="000A37C8">
        <w:rPr>
          <w:rFonts w:eastAsiaTheme="minorHAnsi" w:hint="eastAsia"/>
        </w:rPr>
        <w:t>。</w:t>
      </w:r>
      <w:r w:rsidRPr="008E1C36">
        <w:rPr>
          <w:rFonts w:eastAsiaTheme="minorHAnsi"/>
        </w:rPr>
        <w:t>また正解は常に記録されていたため</w:t>
      </w:r>
      <w:r w:rsidR="000A37C8">
        <w:rPr>
          <w:rFonts w:eastAsiaTheme="minorHAnsi" w:hint="eastAsia"/>
        </w:rPr>
        <w:t>、</w:t>
      </w:r>
      <w:r w:rsidRPr="008E1C36">
        <w:rPr>
          <w:rFonts w:eastAsiaTheme="minorHAnsi"/>
        </w:rPr>
        <w:t>教師付き学習を用いること</w:t>
      </w:r>
      <w:r w:rsidR="000A37C8">
        <w:rPr>
          <w:rFonts w:eastAsiaTheme="minorHAnsi" w:hint="eastAsia"/>
        </w:rPr>
        <w:t>がで</w:t>
      </w:r>
      <w:r w:rsidRPr="008E1C36">
        <w:rPr>
          <w:rFonts w:eastAsiaTheme="minorHAnsi"/>
        </w:rPr>
        <w:t>きた</w:t>
      </w:r>
      <w:r w:rsidR="000A37C8">
        <w:rPr>
          <w:rFonts w:eastAsiaTheme="minorHAnsi" w:hint="eastAsia"/>
        </w:rPr>
        <w:t>。</w:t>
      </w:r>
      <w:r w:rsidRPr="008E1C36">
        <w:rPr>
          <w:rFonts w:eastAsiaTheme="minorHAnsi"/>
        </w:rPr>
        <w:t>しかし</w:t>
      </w:r>
      <w:r w:rsidR="000A37C8">
        <w:rPr>
          <w:rFonts w:eastAsiaTheme="minorHAnsi" w:hint="eastAsia"/>
        </w:rPr>
        <w:t>、</w:t>
      </w:r>
      <w:r w:rsidRPr="008E1C36">
        <w:rPr>
          <w:rFonts w:eastAsiaTheme="minorHAnsi"/>
        </w:rPr>
        <w:t>介護施設</w:t>
      </w:r>
      <w:r w:rsidR="000A37C8">
        <w:rPr>
          <w:rFonts w:eastAsiaTheme="minorHAnsi" w:hint="eastAsia"/>
        </w:rPr>
        <w:t>で</w:t>
      </w:r>
      <w:r w:rsidRPr="008E1C36">
        <w:rPr>
          <w:rFonts w:eastAsiaTheme="minorHAnsi"/>
        </w:rPr>
        <w:t>の実際の</w:t>
      </w:r>
      <w:r w:rsidR="000A37C8">
        <w:rPr>
          <w:rFonts w:eastAsiaTheme="minorHAnsi" w:hint="eastAsia"/>
        </w:rPr>
        <w:t>デ</w:t>
      </w:r>
      <w:r w:rsidRPr="008E1C36">
        <w:rPr>
          <w:rFonts w:eastAsiaTheme="minorHAnsi"/>
        </w:rPr>
        <w:t>ータに関してはセンサ</w:t>
      </w:r>
      <w:r w:rsidR="000A37C8">
        <w:rPr>
          <w:rFonts w:eastAsiaTheme="minorHAnsi" w:hint="eastAsia"/>
        </w:rPr>
        <w:t>ー</w:t>
      </w:r>
      <w:r w:rsidRPr="008E1C36">
        <w:rPr>
          <w:rFonts w:eastAsiaTheme="minorHAnsi"/>
        </w:rPr>
        <w:t>波形の</w:t>
      </w:r>
      <w:r w:rsidR="000A37C8">
        <w:rPr>
          <w:rFonts w:eastAsiaTheme="minorHAnsi" w:hint="eastAsia"/>
        </w:rPr>
        <w:t>バ</w:t>
      </w:r>
      <w:r w:rsidRPr="008E1C36">
        <w:rPr>
          <w:rFonts w:eastAsiaTheme="minorHAnsi"/>
        </w:rPr>
        <w:t>リエーション</w:t>
      </w:r>
      <w:r w:rsidR="000A37C8">
        <w:rPr>
          <w:rFonts w:eastAsiaTheme="minorHAnsi" w:hint="eastAsia"/>
        </w:rPr>
        <w:t>が</w:t>
      </w:r>
      <w:r w:rsidRPr="008E1C36">
        <w:rPr>
          <w:rFonts w:eastAsiaTheme="minorHAnsi"/>
        </w:rPr>
        <w:t>大きいため</w:t>
      </w:r>
      <w:r w:rsidR="000A37C8">
        <w:rPr>
          <w:rFonts w:eastAsiaTheme="minorHAnsi" w:hint="eastAsia"/>
        </w:rPr>
        <w:t>、</w:t>
      </w:r>
      <w:r w:rsidRPr="008E1C36">
        <w:rPr>
          <w:rFonts w:eastAsiaTheme="minorHAnsi"/>
        </w:rPr>
        <w:t>局所的な情報の使用は断念し</w:t>
      </w:r>
      <w:r w:rsidR="000A37C8">
        <w:rPr>
          <w:rFonts w:eastAsiaTheme="minorHAnsi" w:hint="eastAsia"/>
        </w:rPr>
        <w:t>、</w:t>
      </w:r>
      <w:r w:rsidRPr="008E1C36">
        <w:rPr>
          <w:rFonts w:eastAsiaTheme="minorHAnsi"/>
        </w:rPr>
        <w:t>大局的な特徴量を用いることにした</w:t>
      </w:r>
      <w:r w:rsidR="000A37C8">
        <w:rPr>
          <w:rFonts w:eastAsiaTheme="minorHAnsi" w:hint="eastAsia"/>
        </w:rPr>
        <w:t>。</w:t>
      </w:r>
      <w:r w:rsidRPr="008E1C36">
        <w:rPr>
          <w:rFonts w:eastAsiaTheme="minorHAnsi"/>
        </w:rPr>
        <w:t>また</w:t>
      </w:r>
      <w:r w:rsidR="000A37C8">
        <w:rPr>
          <w:rFonts w:eastAsiaTheme="minorHAnsi" w:hint="eastAsia"/>
        </w:rPr>
        <w:t>、</w:t>
      </w:r>
      <w:r w:rsidRPr="008E1C36">
        <w:rPr>
          <w:rFonts w:eastAsiaTheme="minorHAnsi"/>
        </w:rPr>
        <w:t>現実の介護現場</w:t>
      </w:r>
      <w:r w:rsidR="000A37C8">
        <w:rPr>
          <w:rFonts w:eastAsiaTheme="minorHAnsi" w:hint="eastAsia"/>
        </w:rPr>
        <w:t>で</w:t>
      </w:r>
      <w:r w:rsidRPr="008E1C36">
        <w:rPr>
          <w:rFonts w:eastAsiaTheme="minorHAnsi"/>
        </w:rPr>
        <w:t>は</w:t>
      </w:r>
      <w:r w:rsidR="000A37C8">
        <w:rPr>
          <w:rFonts w:eastAsiaTheme="minorHAnsi" w:hint="eastAsia"/>
        </w:rPr>
        <w:t>ガ</w:t>
      </w:r>
      <w:r w:rsidRPr="008E1C36">
        <w:rPr>
          <w:rFonts w:eastAsiaTheme="minorHAnsi"/>
        </w:rPr>
        <w:t>スセンサ</w:t>
      </w:r>
      <w:r w:rsidR="000A37C8">
        <w:rPr>
          <w:rFonts w:eastAsiaTheme="minorHAnsi" w:hint="eastAsia"/>
        </w:rPr>
        <w:t>ー</w:t>
      </w:r>
      <w:r w:rsidRPr="008E1C36">
        <w:rPr>
          <w:rFonts w:eastAsiaTheme="minorHAnsi"/>
        </w:rPr>
        <w:t>の応答に対して正解を記録するという作業は</w:t>
      </w:r>
      <w:r w:rsidR="000A37C8">
        <w:rPr>
          <w:rFonts w:eastAsiaTheme="minorHAnsi" w:hint="eastAsia"/>
        </w:rPr>
        <w:t>、</w:t>
      </w:r>
      <w:r w:rsidRPr="008E1C36">
        <w:rPr>
          <w:rFonts w:eastAsiaTheme="minorHAnsi"/>
        </w:rPr>
        <w:t>現実的には不可能</w:t>
      </w:r>
      <w:r w:rsidR="000A37C8">
        <w:rPr>
          <w:rFonts w:eastAsiaTheme="minorHAnsi" w:hint="eastAsia"/>
        </w:rPr>
        <w:t>で</w:t>
      </w:r>
      <w:r w:rsidRPr="008E1C36">
        <w:rPr>
          <w:rFonts w:eastAsiaTheme="minorHAnsi"/>
        </w:rPr>
        <w:t>あること</w:t>
      </w:r>
      <w:r w:rsidR="000A37C8">
        <w:rPr>
          <w:rFonts w:eastAsiaTheme="minorHAnsi" w:hint="eastAsia"/>
        </w:rPr>
        <w:t>が</w:t>
      </w:r>
      <w:r w:rsidRPr="008E1C36">
        <w:rPr>
          <w:rFonts w:eastAsiaTheme="minorHAnsi" w:hint="eastAsia"/>
        </w:rPr>
        <w:t>わかり</w:t>
      </w:r>
      <w:r w:rsidR="000A37C8">
        <w:rPr>
          <w:rFonts w:eastAsiaTheme="minorHAnsi" w:hint="eastAsia"/>
        </w:rPr>
        <w:t>、</w:t>
      </w:r>
      <w:r w:rsidRPr="008E1C36">
        <w:rPr>
          <w:rFonts w:eastAsiaTheme="minorHAnsi" w:hint="eastAsia"/>
        </w:rPr>
        <w:t>教師付き</w:t>
      </w:r>
      <w:r w:rsidRPr="008E1C36">
        <w:rPr>
          <w:rFonts w:eastAsiaTheme="minorHAnsi"/>
        </w:rPr>
        <w:t>の</w:t>
      </w:r>
      <w:r w:rsidR="000A37C8">
        <w:rPr>
          <w:rFonts w:eastAsiaTheme="minorHAnsi" w:hint="eastAsia"/>
        </w:rPr>
        <w:t>デ</w:t>
      </w:r>
      <w:r w:rsidRPr="008E1C36">
        <w:rPr>
          <w:rFonts w:eastAsiaTheme="minorHAnsi"/>
        </w:rPr>
        <w:t>ータの取得は断念し</w:t>
      </w:r>
      <w:r w:rsidR="000A37C8">
        <w:rPr>
          <w:rFonts w:eastAsiaTheme="minorHAnsi" w:hint="eastAsia"/>
        </w:rPr>
        <w:t>、</w:t>
      </w:r>
      <w:r w:rsidRPr="008E1C36">
        <w:rPr>
          <w:rFonts w:eastAsiaTheme="minorHAnsi"/>
        </w:rPr>
        <w:t xml:space="preserve">Lifi </w:t>
      </w:r>
      <w:r w:rsidR="000A37C8">
        <w:rPr>
          <w:rFonts w:eastAsiaTheme="minorHAnsi" w:hint="eastAsia"/>
        </w:rPr>
        <w:t>で</w:t>
      </w:r>
      <w:r w:rsidRPr="008E1C36">
        <w:rPr>
          <w:rFonts w:eastAsiaTheme="minorHAnsi"/>
        </w:rPr>
        <w:t>は排泄</w:t>
      </w:r>
      <w:r w:rsidR="000A37C8">
        <w:rPr>
          <w:rFonts w:eastAsiaTheme="minorHAnsi" w:hint="eastAsia"/>
        </w:rPr>
        <w:t>デ</w:t>
      </w:r>
      <w:r w:rsidRPr="008E1C36">
        <w:rPr>
          <w:rFonts w:eastAsiaTheme="minorHAnsi"/>
        </w:rPr>
        <w:t>ータの部分時系列</w:t>
      </w:r>
      <w:r w:rsidR="000A37C8">
        <w:rPr>
          <w:rFonts w:eastAsiaTheme="minorHAnsi" w:hint="eastAsia"/>
        </w:rPr>
        <w:t>デ</w:t>
      </w:r>
      <w:r w:rsidRPr="008E1C36">
        <w:rPr>
          <w:rFonts w:eastAsiaTheme="minorHAnsi"/>
        </w:rPr>
        <w:t>ータをk-means法によって教師なし</w:t>
      </w:r>
      <w:r w:rsidR="000A37C8">
        <w:rPr>
          <w:rFonts w:eastAsiaTheme="minorHAnsi" w:hint="eastAsia"/>
        </w:rPr>
        <w:t>で</w:t>
      </w:r>
      <w:r w:rsidRPr="008E1C36">
        <w:rPr>
          <w:rFonts w:eastAsiaTheme="minorHAnsi"/>
        </w:rPr>
        <w:t>排泄検知と排泄種類判別をおこなっている</w:t>
      </w:r>
      <w:r w:rsidR="000A37C8">
        <w:rPr>
          <w:rFonts w:eastAsiaTheme="minorHAnsi" w:hint="eastAsia"/>
        </w:rPr>
        <w:t>。</w:t>
      </w:r>
    </w:p>
    <w:p w14:paraId="1EB6EE34" w14:textId="77777777" w:rsidR="000A37C8" w:rsidRDefault="000A37C8" w:rsidP="00045E68">
      <w:pPr>
        <w:spacing w:line="438" w:lineRule="exact"/>
        <w:rPr>
          <w:rFonts w:eastAsiaTheme="minorHAnsi"/>
          <w:b/>
        </w:rPr>
      </w:pPr>
    </w:p>
    <w:p w14:paraId="714BD500" w14:textId="77777777" w:rsidR="000A37C8" w:rsidRDefault="008A0C67" w:rsidP="00045E68">
      <w:pPr>
        <w:spacing w:line="438" w:lineRule="exact"/>
        <w:rPr>
          <w:rFonts w:eastAsiaTheme="minorHAnsi"/>
          <w:b/>
        </w:rPr>
      </w:pPr>
      <w:r w:rsidRPr="008E1C36">
        <w:rPr>
          <w:rFonts w:eastAsiaTheme="minorHAnsi"/>
          <w:b/>
        </w:rPr>
        <w:t>3.</w:t>
      </w:r>
      <w:r w:rsidR="009B3EA0" w:rsidRPr="008E1C36">
        <w:rPr>
          <w:rFonts w:eastAsiaTheme="minorHAnsi"/>
          <w:b/>
        </w:rPr>
        <w:t>5</w:t>
      </w:r>
      <w:r w:rsidR="000A37C8">
        <w:rPr>
          <w:rFonts w:eastAsiaTheme="minorHAnsi" w:hint="eastAsia"/>
          <w:b/>
        </w:rPr>
        <w:t xml:space="preserve">　</w:t>
      </w:r>
      <w:r w:rsidR="009B3EA0" w:rsidRPr="008E1C36">
        <w:rPr>
          <w:rFonts w:eastAsiaTheme="minorHAnsi"/>
          <w:b/>
        </w:rPr>
        <w:t>排泄検知</w:t>
      </w:r>
      <w:r w:rsidR="000A37C8">
        <w:rPr>
          <w:rFonts w:eastAsiaTheme="minorHAnsi" w:hint="eastAsia"/>
          <w:b/>
        </w:rPr>
        <w:t>アルゴリズム</w:t>
      </w:r>
    </w:p>
    <w:p w14:paraId="06AD307A" w14:textId="77777777" w:rsidR="00633CC7" w:rsidRDefault="009B3EA0" w:rsidP="00045E68">
      <w:pPr>
        <w:spacing w:line="438" w:lineRule="exact"/>
        <w:rPr>
          <w:rFonts w:eastAsiaTheme="minorHAnsi"/>
        </w:rPr>
      </w:pPr>
      <w:r w:rsidRPr="008E1C36">
        <w:rPr>
          <w:rFonts w:eastAsiaTheme="minorHAnsi" w:hint="eastAsia"/>
        </w:rPr>
        <w:t>排泄検知</w:t>
      </w:r>
      <w:r w:rsidR="000A37C8">
        <w:rPr>
          <w:rFonts w:eastAsiaTheme="minorHAnsi" w:hint="eastAsia"/>
        </w:rPr>
        <w:t>アルゴリズム</w:t>
      </w:r>
      <w:r w:rsidRPr="008E1C36">
        <w:rPr>
          <w:rFonts w:eastAsiaTheme="minorHAnsi" w:hint="eastAsia"/>
        </w:rPr>
        <w:t>の概要フローチャートを図</w:t>
      </w:r>
      <w:r w:rsidR="008A0C67" w:rsidRPr="008E1C36">
        <w:rPr>
          <w:rFonts w:eastAsiaTheme="minorHAnsi"/>
        </w:rPr>
        <w:t>4</w:t>
      </w:r>
      <w:r w:rsidRPr="008E1C36">
        <w:rPr>
          <w:rFonts w:eastAsiaTheme="minorHAnsi"/>
        </w:rPr>
        <w:t>に示す</w:t>
      </w:r>
      <w:r w:rsidR="000A37C8">
        <w:rPr>
          <w:rFonts w:eastAsiaTheme="minorHAnsi" w:hint="eastAsia"/>
        </w:rPr>
        <w:t>。</w:t>
      </w:r>
      <w:r w:rsidRPr="008E1C36">
        <w:rPr>
          <w:rFonts w:eastAsiaTheme="minorHAnsi"/>
        </w:rPr>
        <w:t>Lifi</w:t>
      </w:r>
      <w:r w:rsidR="000A37C8">
        <w:rPr>
          <w:rFonts w:eastAsiaTheme="minorHAnsi" w:hint="eastAsia"/>
        </w:rPr>
        <w:t>が</w:t>
      </w:r>
      <w:r w:rsidRPr="008E1C36">
        <w:rPr>
          <w:rFonts w:eastAsiaTheme="minorHAnsi"/>
        </w:rPr>
        <w:t>採用している排泄検知</w:t>
      </w:r>
      <w:r w:rsidR="000A37C8">
        <w:rPr>
          <w:rFonts w:eastAsiaTheme="minorHAnsi" w:hint="eastAsia"/>
        </w:rPr>
        <w:t>アルゴリズム</w:t>
      </w:r>
      <w:r w:rsidRPr="008E1C36">
        <w:rPr>
          <w:rFonts w:eastAsiaTheme="minorHAnsi"/>
        </w:rPr>
        <w:t>は</w:t>
      </w:r>
      <w:r w:rsidR="000A37C8">
        <w:rPr>
          <w:rFonts w:eastAsiaTheme="minorHAnsi" w:hint="eastAsia"/>
        </w:rPr>
        <w:t>、</w:t>
      </w:r>
      <w:r w:rsidRPr="008E1C36">
        <w:rPr>
          <w:rFonts w:eastAsiaTheme="minorHAnsi"/>
        </w:rPr>
        <w:t>大きく前処理部</w:t>
      </w:r>
      <w:r w:rsidR="000A37C8">
        <w:rPr>
          <w:rFonts w:eastAsiaTheme="minorHAnsi" w:hint="eastAsia"/>
        </w:rPr>
        <w:t>、</w:t>
      </w:r>
      <w:r w:rsidRPr="008E1C36">
        <w:rPr>
          <w:rFonts w:eastAsiaTheme="minorHAnsi"/>
        </w:rPr>
        <w:t>離着床判定部</w:t>
      </w:r>
      <w:r w:rsidR="000A37C8">
        <w:rPr>
          <w:rFonts w:eastAsiaTheme="minorHAnsi" w:hint="eastAsia"/>
        </w:rPr>
        <w:t>、</w:t>
      </w:r>
      <w:r w:rsidRPr="008E1C36">
        <w:rPr>
          <w:rFonts w:eastAsiaTheme="minorHAnsi"/>
        </w:rPr>
        <w:t>排泄検知部の3つに分けること</w:t>
      </w:r>
      <w:r w:rsidR="000A37C8">
        <w:rPr>
          <w:rFonts w:eastAsiaTheme="minorHAnsi" w:hint="eastAsia"/>
        </w:rPr>
        <w:t>がで</w:t>
      </w:r>
      <w:r w:rsidRPr="008E1C36">
        <w:rPr>
          <w:rFonts w:eastAsiaTheme="minorHAnsi"/>
        </w:rPr>
        <w:t>きる</w:t>
      </w:r>
      <w:r w:rsidR="000A37C8">
        <w:rPr>
          <w:rFonts w:eastAsiaTheme="minorHAnsi" w:hint="eastAsia"/>
        </w:rPr>
        <w:t>。</w:t>
      </w:r>
      <w:r w:rsidRPr="008E1C36">
        <w:rPr>
          <w:rFonts w:eastAsiaTheme="minorHAnsi"/>
        </w:rPr>
        <w:t>本研究</w:t>
      </w:r>
      <w:r w:rsidR="000A37C8">
        <w:rPr>
          <w:rFonts w:eastAsiaTheme="minorHAnsi" w:hint="eastAsia"/>
        </w:rPr>
        <w:t>で</w:t>
      </w:r>
      <w:r w:rsidRPr="008E1C36">
        <w:rPr>
          <w:rFonts w:eastAsiaTheme="minorHAnsi"/>
        </w:rPr>
        <w:t>は排泄検知部を</w:t>
      </w:r>
      <w:r w:rsidR="008A0C67" w:rsidRPr="008E1C36">
        <w:rPr>
          <w:rFonts w:eastAsiaTheme="minorHAnsi"/>
        </w:rPr>
        <w:t>2</w:t>
      </w:r>
      <w:r w:rsidRPr="008E1C36">
        <w:rPr>
          <w:rFonts w:eastAsiaTheme="minorHAnsi"/>
        </w:rPr>
        <w:t>つ考え評価するものとする</w:t>
      </w:r>
      <w:r w:rsidR="000A37C8">
        <w:rPr>
          <w:rFonts w:eastAsiaTheme="minorHAnsi" w:hint="eastAsia"/>
        </w:rPr>
        <w:t>。</w:t>
      </w:r>
      <w:r w:rsidRPr="008E1C36">
        <w:rPr>
          <w:rFonts w:eastAsiaTheme="minorHAnsi"/>
        </w:rPr>
        <w:t>ここ</w:t>
      </w:r>
      <w:r w:rsidR="000A37C8">
        <w:rPr>
          <w:rFonts w:eastAsiaTheme="minorHAnsi" w:hint="eastAsia"/>
        </w:rPr>
        <w:t>で、</w:t>
      </w:r>
      <w:r w:rsidRPr="008E1C36">
        <w:rPr>
          <w:rFonts w:eastAsiaTheme="minorHAnsi"/>
        </w:rPr>
        <w:t>排泄検知部I</w:t>
      </w:r>
      <w:r w:rsidR="008A0C67" w:rsidRPr="008E1C36">
        <w:rPr>
          <w:rFonts w:eastAsiaTheme="minorHAnsi"/>
        </w:rPr>
        <w:t>,II</w:t>
      </w:r>
      <w:r w:rsidRPr="008E1C36">
        <w:rPr>
          <w:rFonts w:eastAsiaTheme="minorHAnsi"/>
        </w:rPr>
        <w:t>と名付けることとして</w:t>
      </w:r>
      <w:r w:rsidR="000A37C8">
        <w:rPr>
          <w:rFonts w:eastAsiaTheme="minorHAnsi" w:hint="eastAsia"/>
        </w:rPr>
        <w:t>、</w:t>
      </w:r>
      <w:r w:rsidRPr="008E1C36">
        <w:rPr>
          <w:rFonts w:eastAsiaTheme="minorHAnsi"/>
        </w:rPr>
        <w:t>それらを採用した排泄検知</w:t>
      </w:r>
      <w:r w:rsidR="000A37C8">
        <w:rPr>
          <w:rFonts w:eastAsiaTheme="minorHAnsi" w:hint="eastAsia"/>
        </w:rPr>
        <w:t>アルゴリズム</w:t>
      </w:r>
      <w:r w:rsidRPr="008E1C36">
        <w:rPr>
          <w:rFonts w:eastAsiaTheme="minorHAnsi"/>
        </w:rPr>
        <w:t>を排泄検知</w:t>
      </w:r>
      <w:r w:rsidR="000A37C8">
        <w:rPr>
          <w:rFonts w:eastAsiaTheme="minorHAnsi" w:hint="eastAsia"/>
        </w:rPr>
        <w:t>アルゴリズム</w:t>
      </w:r>
      <w:r w:rsidRPr="008E1C36">
        <w:rPr>
          <w:rFonts w:eastAsiaTheme="minorHAnsi"/>
        </w:rPr>
        <w:t>I</w:t>
      </w:r>
      <w:r w:rsidR="000A37C8">
        <w:rPr>
          <w:rFonts w:eastAsiaTheme="minorHAnsi" w:hint="eastAsia"/>
        </w:rPr>
        <w:t>,</w:t>
      </w:r>
      <w:r w:rsidRPr="008E1C36">
        <w:rPr>
          <w:rFonts w:eastAsiaTheme="minorHAnsi"/>
        </w:rPr>
        <w:t>IIとする</w:t>
      </w:r>
      <w:r w:rsidR="000A37C8">
        <w:rPr>
          <w:rFonts w:eastAsiaTheme="minorHAnsi" w:hint="eastAsia"/>
        </w:rPr>
        <w:t>。</w:t>
      </w:r>
      <w:r w:rsidRPr="008E1C36">
        <w:rPr>
          <w:rFonts w:eastAsiaTheme="minorHAnsi"/>
        </w:rPr>
        <w:t>すなわち</w:t>
      </w:r>
      <w:r w:rsidR="000A37C8">
        <w:rPr>
          <w:rFonts w:eastAsiaTheme="minorHAnsi" w:hint="eastAsia"/>
        </w:rPr>
        <w:t>、</w:t>
      </w:r>
      <w:r w:rsidRPr="008E1C36">
        <w:rPr>
          <w:rFonts w:eastAsiaTheme="minorHAnsi"/>
        </w:rPr>
        <w:t>3つの処理のうち前処理部と離着床判定部は共通</w:t>
      </w:r>
      <w:r w:rsidR="00633CC7">
        <w:rPr>
          <w:rFonts w:eastAsiaTheme="minorHAnsi" w:hint="eastAsia"/>
        </w:rPr>
        <w:t>で</w:t>
      </w:r>
      <w:r w:rsidRPr="008E1C36">
        <w:rPr>
          <w:rFonts w:eastAsiaTheme="minorHAnsi"/>
        </w:rPr>
        <w:t>あり</w:t>
      </w:r>
      <w:r w:rsidR="00633CC7">
        <w:rPr>
          <w:rFonts w:eastAsiaTheme="minorHAnsi" w:hint="eastAsia"/>
        </w:rPr>
        <w:t>、</w:t>
      </w:r>
      <w:r w:rsidRPr="008E1C36">
        <w:rPr>
          <w:rFonts w:eastAsiaTheme="minorHAnsi"/>
        </w:rPr>
        <w:t>排泄検知部のみ</w:t>
      </w:r>
      <w:r w:rsidR="00633CC7">
        <w:rPr>
          <w:rFonts w:eastAsiaTheme="minorHAnsi" w:hint="eastAsia"/>
        </w:rPr>
        <w:t>が</w:t>
      </w:r>
      <w:r w:rsidRPr="008E1C36">
        <w:rPr>
          <w:rFonts w:eastAsiaTheme="minorHAnsi"/>
        </w:rPr>
        <w:t>異なる</w:t>
      </w:r>
      <w:r w:rsidR="00633CC7">
        <w:rPr>
          <w:rFonts w:eastAsiaTheme="minorHAnsi" w:hint="eastAsia"/>
        </w:rPr>
        <w:t>。</w:t>
      </w:r>
      <w:r w:rsidRPr="008E1C36">
        <w:rPr>
          <w:rFonts w:eastAsiaTheme="minorHAnsi"/>
        </w:rPr>
        <w:t>以下</w:t>
      </w:r>
      <w:r w:rsidR="00633CC7">
        <w:rPr>
          <w:rFonts w:eastAsiaTheme="minorHAnsi" w:hint="eastAsia"/>
        </w:rPr>
        <w:t>、</w:t>
      </w:r>
      <w:r w:rsidRPr="008E1C36">
        <w:rPr>
          <w:rFonts w:eastAsiaTheme="minorHAnsi"/>
        </w:rPr>
        <w:t>詳しく説明</w:t>
      </w:r>
      <w:r w:rsidRPr="008E1C36">
        <w:rPr>
          <w:rFonts w:eastAsiaTheme="minorHAnsi" w:hint="eastAsia"/>
        </w:rPr>
        <w:t>する</w:t>
      </w:r>
      <w:r w:rsidR="00633CC7">
        <w:rPr>
          <w:rFonts w:eastAsiaTheme="minorHAnsi" w:hint="eastAsia"/>
        </w:rPr>
        <w:t>。</w:t>
      </w:r>
    </w:p>
    <w:p w14:paraId="3B6E7D18" w14:textId="77777777" w:rsidR="00633CC7" w:rsidRDefault="00633CC7" w:rsidP="00045E68">
      <w:pPr>
        <w:spacing w:line="438" w:lineRule="exact"/>
        <w:rPr>
          <w:rFonts w:eastAsiaTheme="minorHAnsi"/>
        </w:rPr>
      </w:pPr>
    </w:p>
    <w:p w14:paraId="4465F39B" w14:textId="77777777" w:rsidR="00633CC7" w:rsidRDefault="009B3EA0" w:rsidP="00045E68">
      <w:pPr>
        <w:spacing w:line="438" w:lineRule="exact"/>
        <w:rPr>
          <w:rFonts w:eastAsiaTheme="minorHAnsi"/>
        </w:rPr>
      </w:pPr>
      <w:r w:rsidRPr="008E1C36">
        <w:rPr>
          <w:rFonts w:eastAsiaTheme="minorHAnsi"/>
        </w:rPr>
        <w:t>前処理部</w:t>
      </w:r>
    </w:p>
    <w:p w14:paraId="6FE0832A" w14:textId="77777777" w:rsidR="00633CC7" w:rsidRDefault="009B3EA0" w:rsidP="00045E68">
      <w:pPr>
        <w:spacing w:line="438" w:lineRule="exact"/>
        <w:rPr>
          <w:rFonts w:eastAsiaTheme="minorHAnsi"/>
        </w:rPr>
      </w:pPr>
      <w:r w:rsidRPr="008E1C36">
        <w:rPr>
          <w:rFonts w:eastAsiaTheme="minorHAnsi" w:hint="eastAsia"/>
        </w:rPr>
        <w:t>前処理部</w:t>
      </w:r>
      <w:r w:rsidR="00633CC7">
        <w:rPr>
          <w:rFonts w:eastAsiaTheme="minorHAnsi" w:hint="eastAsia"/>
        </w:rPr>
        <w:t>で</w:t>
      </w:r>
      <w:r w:rsidRPr="008E1C36">
        <w:rPr>
          <w:rFonts w:eastAsiaTheme="minorHAnsi" w:hint="eastAsia"/>
        </w:rPr>
        <w:t>は</w:t>
      </w:r>
      <w:r w:rsidR="00633CC7">
        <w:rPr>
          <w:rFonts w:eastAsiaTheme="minorHAnsi" w:hint="eastAsia"/>
        </w:rPr>
        <w:t>、</w:t>
      </w:r>
      <w:r w:rsidRPr="008E1C36">
        <w:rPr>
          <w:rFonts w:eastAsiaTheme="minorHAnsi" w:hint="eastAsia"/>
        </w:rPr>
        <w:t>排泄</w:t>
      </w:r>
      <w:r w:rsidR="00633CC7">
        <w:rPr>
          <w:rFonts w:eastAsiaTheme="minorHAnsi" w:hint="eastAsia"/>
        </w:rPr>
        <w:t>デ</w:t>
      </w:r>
      <w:r w:rsidRPr="008E1C36">
        <w:rPr>
          <w:rFonts w:eastAsiaTheme="minorHAnsi" w:hint="eastAsia"/>
        </w:rPr>
        <w:t>ータの移動平均をとり平滑化</w:t>
      </w:r>
      <w:r w:rsidRPr="008E1C36">
        <w:rPr>
          <w:rFonts w:eastAsiaTheme="minorHAnsi"/>
        </w:rPr>
        <w:t>することをおこなっている</w:t>
      </w:r>
      <w:r w:rsidR="00633CC7">
        <w:rPr>
          <w:rFonts w:eastAsiaTheme="minorHAnsi" w:hint="eastAsia"/>
        </w:rPr>
        <w:t>。</w:t>
      </w:r>
      <w:r w:rsidRPr="008E1C36">
        <w:rPr>
          <w:rFonts w:eastAsiaTheme="minorHAnsi"/>
        </w:rPr>
        <w:t>排泄による</w:t>
      </w:r>
      <w:r w:rsidR="00633CC7">
        <w:rPr>
          <w:rFonts w:eastAsiaTheme="minorHAnsi" w:hint="eastAsia"/>
        </w:rPr>
        <w:t>ガ</w:t>
      </w:r>
      <w:r w:rsidRPr="008E1C36">
        <w:rPr>
          <w:rFonts w:eastAsiaTheme="minorHAnsi"/>
        </w:rPr>
        <w:t>スセンサ</w:t>
      </w:r>
      <w:r w:rsidR="00633CC7">
        <w:rPr>
          <w:rFonts w:eastAsiaTheme="minorHAnsi" w:hint="eastAsia"/>
        </w:rPr>
        <w:t>ー</w:t>
      </w:r>
      <w:r w:rsidRPr="008E1C36">
        <w:rPr>
          <w:rFonts w:eastAsiaTheme="minorHAnsi"/>
        </w:rPr>
        <w:t>の応答は</w:t>
      </w:r>
      <w:r w:rsidR="00633CC7">
        <w:rPr>
          <w:rFonts w:eastAsiaTheme="minorHAnsi" w:hint="eastAsia"/>
        </w:rPr>
        <w:t>、</w:t>
      </w:r>
      <w:r w:rsidRPr="008E1C36">
        <w:rPr>
          <w:rFonts w:eastAsiaTheme="minorHAnsi"/>
        </w:rPr>
        <w:t>立ち上</w:t>
      </w:r>
      <w:r w:rsidR="00633CC7">
        <w:rPr>
          <w:rFonts w:eastAsiaTheme="minorHAnsi" w:hint="eastAsia"/>
        </w:rPr>
        <w:t>が</w:t>
      </w:r>
      <w:r w:rsidRPr="008E1C36">
        <w:rPr>
          <w:rFonts w:eastAsiaTheme="minorHAnsi"/>
        </w:rPr>
        <w:t>りを見せて再度落ち着くま</w:t>
      </w:r>
      <w:r w:rsidR="00633CC7">
        <w:rPr>
          <w:rFonts w:eastAsiaTheme="minorHAnsi" w:hint="eastAsia"/>
        </w:rPr>
        <w:t>で</w:t>
      </w:r>
      <w:r w:rsidRPr="008E1C36">
        <w:rPr>
          <w:rFonts w:eastAsiaTheme="minorHAnsi"/>
        </w:rPr>
        <w:t>約</w:t>
      </w:r>
      <w:r w:rsidR="00750439" w:rsidRPr="008E1C36">
        <w:rPr>
          <w:rFonts w:eastAsiaTheme="minorHAnsi"/>
        </w:rPr>
        <w:t>1, 2</w:t>
      </w:r>
      <w:r w:rsidRPr="008E1C36">
        <w:rPr>
          <w:rFonts w:eastAsiaTheme="minorHAnsi"/>
        </w:rPr>
        <w:t>時間程度を要するため</w:t>
      </w:r>
      <w:r w:rsidR="00633CC7">
        <w:rPr>
          <w:rFonts w:eastAsiaTheme="minorHAnsi" w:hint="eastAsia"/>
        </w:rPr>
        <w:t>、</w:t>
      </w:r>
      <w:r w:rsidRPr="008E1C36">
        <w:rPr>
          <w:rFonts w:eastAsiaTheme="minorHAnsi"/>
        </w:rPr>
        <w:t>瞬間的な波形の特徴</w:t>
      </w:r>
      <w:r w:rsidR="00633CC7">
        <w:rPr>
          <w:rFonts w:eastAsiaTheme="minorHAnsi" w:hint="eastAsia"/>
        </w:rPr>
        <w:t>パターン</w:t>
      </w:r>
      <w:r w:rsidRPr="008E1C36">
        <w:rPr>
          <w:rFonts w:eastAsiaTheme="minorHAnsi"/>
        </w:rPr>
        <w:t>よりは比較的長時間の</w:t>
      </w:r>
      <w:r w:rsidRPr="008E1C36">
        <w:rPr>
          <w:rFonts w:eastAsiaTheme="minorHAnsi"/>
        </w:rPr>
        <w:lastRenderedPageBreak/>
        <w:t>特徴</w:t>
      </w:r>
      <w:r w:rsidR="00633CC7">
        <w:rPr>
          <w:rFonts w:eastAsiaTheme="minorHAnsi" w:hint="eastAsia"/>
        </w:rPr>
        <w:t>パターン</w:t>
      </w:r>
      <w:r w:rsidRPr="008E1C36">
        <w:rPr>
          <w:rFonts w:eastAsiaTheme="minorHAnsi"/>
        </w:rPr>
        <w:t>によって十分クラスタ</w:t>
      </w:r>
      <w:r w:rsidR="00633CC7">
        <w:rPr>
          <w:rFonts w:eastAsiaTheme="minorHAnsi" w:hint="eastAsia"/>
        </w:rPr>
        <w:t>リングで</w:t>
      </w:r>
      <w:r w:rsidRPr="008E1C36">
        <w:rPr>
          <w:rFonts w:eastAsiaTheme="minorHAnsi"/>
        </w:rPr>
        <w:t>きること</w:t>
      </w:r>
      <w:r w:rsidR="00633CC7">
        <w:rPr>
          <w:rFonts w:eastAsiaTheme="minorHAnsi" w:hint="eastAsia"/>
        </w:rPr>
        <w:t>が</w:t>
      </w:r>
      <w:r w:rsidRPr="008E1C36">
        <w:rPr>
          <w:rFonts w:eastAsiaTheme="minorHAnsi"/>
        </w:rPr>
        <w:t>考えられる</w:t>
      </w:r>
      <w:r w:rsidR="00633CC7">
        <w:rPr>
          <w:rFonts w:eastAsiaTheme="minorHAnsi" w:hint="eastAsia"/>
        </w:rPr>
        <w:t>。</w:t>
      </w:r>
      <w:r w:rsidRPr="008E1C36">
        <w:rPr>
          <w:rFonts w:eastAsiaTheme="minorHAnsi"/>
        </w:rPr>
        <w:t>われわれは</w:t>
      </w:r>
      <w:r w:rsidR="00633CC7">
        <w:rPr>
          <w:rFonts w:eastAsiaTheme="minorHAnsi" w:hint="eastAsia"/>
        </w:rPr>
        <w:t>、</w:t>
      </w:r>
      <w:r w:rsidRPr="008E1C36">
        <w:rPr>
          <w:rFonts w:eastAsiaTheme="minorHAnsi"/>
        </w:rPr>
        <w:t>これま</w:t>
      </w:r>
      <w:r w:rsidR="00633CC7">
        <w:rPr>
          <w:rFonts w:eastAsiaTheme="minorHAnsi" w:hint="eastAsia"/>
        </w:rPr>
        <w:t>で</w:t>
      </w:r>
      <w:r w:rsidRPr="008E1C36">
        <w:rPr>
          <w:rFonts w:eastAsiaTheme="minorHAnsi"/>
        </w:rPr>
        <w:t>の研究と経験則から50秒の移動平均</w:t>
      </w:r>
      <w:r w:rsidR="00633CC7">
        <w:rPr>
          <w:rFonts w:eastAsiaTheme="minorHAnsi" w:hint="eastAsia"/>
        </w:rPr>
        <w:t>が</w:t>
      </w:r>
      <w:r w:rsidRPr="008E1C36">
        <w:rPr>
          <w:rFonts w:eastAsiaTheme="minorHAnsi"/>
        </w:rPr>
        <w:t>最も適しているという結果を得ている</w:t>
      </w:r>
      <w:r w:rsidR="00633CC7">
        <w:rPr>
          <w:rFonts w:eastAsiaTheme="minorHAnsi" w:hint="eastAsia"/>
        </w:rPr>
        <w:t>が、</w:t>
      </w:r>
      <w:r w:rsidRPr="008E1C36">
        <w:rPr>
          <w:rFonts w:eastAsiaTheme="minorHAnsi"/>
        </w:rPr>
        <w:t>区切りの良さと影響の程度を考慮した上</w:t>
      </w:r>
      <w:r w:rsidR="00633CC7">
        <w:rPr>
          <w:rFonts w:eastAsiaTheme="minorHAnsi" w:hint="eastAsia"/>
        </w:rPr>
        <w:t>で、</w:t>
      </w:r>
      <w:r w:rsidR="00750439" w:rsidRPr="008E1C36">
        <w:rPr>
          <w:rFonts w:eastAsiaTheme="minorHAnsi"/>
        </w:rPr>
        <w:t>1</w:t>
      </w:r>
      <w:r w:rsidRPr="008E1C36">
        <w:rPr>
          <w:rFonts w:eastAsiaTheme="minorHAnsi"/>
        </w:rPr>
        <w:t>分の移動平均を取ることとしている</w:t>
      </w:r>
      <w:r w:rsidR="00633CC7">
        <w:rPr>
          <w:rFonts w:eastAsiaTheme="minorHAnsi" w:hint="eastAsia"/>
        </w:rPr>
        <w:t>。</w:t>
      </w:r>
    </w:p>
    <w:p w14:paraId="4504F3C7" w14:textId="77777777" w:rsidR="00633CC7" w:rsidRDefault="009B3EA0" w:rsidP="00045E68">
      <w:pPr>
        <w:spacing w:line="438" w:lineRule="exact"/>
        <w:rPr>
          <w:rFonts w:eastAsiaTheme="minorHAnsi"/>
        </w:rPr>
      </w:pPr>
      <w:r w:rsidRPr="008E1C36">
        <w:rPr>
          <w:rFonts w:eastAsiaTheme="minorHAnsi" w:hint="eastAsia"/>
        </w:rPr>
        <w:t>また</w:t>
      </w:r>
      <w:r w:rsidR="00633CC7">
        <w:rPr>
          <w:rFonts w:eastAsiaTheme="minorHAnsi" w:hint="eastAsia"/>
        </w:rPr>
        <w:t>、</w:t>
      </w:r>
      <w:r w:rsidRPr="008E1C36">
        <w:rPr>
          <w:rFonts w:eastAsiaTheme="minorHAnsi" w:hint="eastAsia"/>
        </w:rPr>
        <w:t>本</w:t>
      </w:r>
      <w:r w:rsidR="00633CC7">
        <w:rPr>
          <w:rFonts w:eastAsiaTheme="minorHAnsi" w:hint="eastAsia"/>
        </w:rPr>
        <w:t>アルゴリズム</w:t>
      </w:r>
      <w:r w:rsidRPr="008E1C36">
        <w:rPr>
          <w:rFonts w:eastAsiaTheme="minorHAnsi" w:hint="eastAsia"/>
        </w:rPr>
        <w:t>はこの移動平均をとった値を</w:t>
      </w:r>
      <w:r w:rsidRPr="008E1C36">
        <w:rPr>
          <w:rFonts w:eastAsiaTheme="minorHAnsi"/>
        </w:rPr>
        <w:t>15分</w:t>
      </w:r>
      <w:r w:rsidR="00633CC7">
        <w:rPr>
          <w:rFonts w:eastAsiaTheme="minorHAnsi" w:hint="eastAsia"/>
        </w:rPr>
        <w:t>で</w:t>
      </w:r>
      <w:r w:rsidRPr="008E1C36">
        <w:rPr>
          <w:rFonts w:eastAsiaTheme="minorHAnsi"/>
        </w:rPr>
        <w:t>一つの部分時系列</w:t>
      </w:r>
      <w:r w:rsidR="00633CC7">
        <w:rPr>
          <w:rFonts w:eastAsiaTheme="minorHAnsi" w:hint="eastAsia"/>
        </w:rPr>
        <w:t>デ</w:t>
      </w:r>
      <w:r w:rsidRPr="008E1C36">
        <w:rPr>
          <w:rFonts w:eastAsiaTheme="minorHAnsi"/>
        </w:rPr>
        <w:t>ータに分割して一つの窓として離着床</w:t>
      </w:r>
      <w:r w:rsidR="00633CC7">
        <w:rPr>
          <w:rFonts w:eastAsiaTheme="minorHAnsi" w:hint="eastAsia"/>
        </w:rPr>
        <w:t>、</w:t>
      </w:r>
      <w:r w:rsidRPr="008E1C36">
        <w:rPr>
          <w:rFonts w:eastAsiaTheme="minorHAnsi"/>
        </w:rPr>
        <w:t>排泄検知に使用する</w:t>
      </w:r>
      <w:r w:rsidR="00633CC7">
        <w:rPr>
          <w:rFonts w:eastAsiaTheme="minorHAnsi" w:hint="eastAsia"/>
        </w:rPr>
        <w:t>。</w:t>
      </w:r>
      <w:r w:rsidRPr="008E1C36">
        <w:rPr>
          <w:rFonts w:eastAsiaTheme="minorHAnsi"/>
        </w:rPr>
        <w:t>この窓のことを滑走窓と本研究</w:t>
      </w:r>
      <w:r w:rsidR="00633CC7">
        <w:rPr>
          <w:rFonts w:eastAsiaTheme="minorHAnsi" w:hint="eastAsia"/>
        </w:rPr>
        <w:t>で</w:t>
      </w:r>
      <w:r w:rsidRPr="008E1C36">
        <w:rPr>
          <w:rFonts w:eastAsiaTheme="minorHAnsi"/>
        </w:rPr>
        <w:t>は呼</w:t>
      </w:r>
      <w:r w:rsidR="00633CC7">
        <w:rPr>
          <w:rFonts w:eastAsiaTheme="minorHAnsi" w:hint="eastAsia"/>
        </w:rPr>
        <w:t>ぶ。</w:t>
      </w:r>
    </w:p>
    <w:p w14:paraId="73503D70" w14:textId="77777777" w:rsidR="00633CC7" w:rsidRDefault="00633CC7" w:rsidP="00045E68">
      <w:pPr>
        <w:spacing w:line="438" w:lineRule="exact"/>
        <w:rPr>
          <w:rFonts w:eastAsiaTheme="minorHAnsi"/>
        </w:rPr>
      </w:pPr>
    </w:p>
    <w:p w14:paraId="453B565B" w14:textId="77777777" w:rsidR="00633CC7" w:rsidRDefault="009B3EA0" w:rsidP="00045E68">
      <w:pPr>
        <w:spacing w:line="438" w:lineRule="exact"/>
        <w:rPr>
          <w:rFonts w:eastAsiaTheme="minorHAnsi"/>
        </w:rPr>
      </w:pPr>
      <w:r w:rsidRPr="008E1C36">
        <w:rPr>
          <w:rFonts w:eastAsiaTheme="minorHAnsi"/>
        </w:rPr>
        <w:t>離着床判定部</w:t>
      </w:r>
    </w:p>
    <w:p w14:paraId="09A69DFB" w14:textId="77777777" w:rsidR="00633CC7" w:rsidRDefault="009B3EA0" w:rsidP="00045E68">
      <w:pPr>
        <w:spacing w:line="438" w:lineRule="exact"/>
        <w:rPr>
          <w:rFonts w:eastAsiaTheme="minorHAnsi"/>
        </w:rPr>
      </w:pPr>
      <w:r w:rsidRPr="008E1C36">
        <w:rPr>
          <w:rFonts w:eastAsiaTheme="minorHAnsi" w:hint="eastAsia"/>
        </w:rPr>
        <w:t>離着床判定部</w:t>
      </w:r>
      <w:r w:rsidR="00633CC7">
        <w:rPr>
          <w:rFonts w:eastAsiaTheme="minorHAnsi" w:hint="eastAsia"/>
        </w:rPr>
        <w:t>で</w:t>
      </w:r>
      <w:r w:rsidRPr="008E1C36">
        <w:rPr>
          <w:rFonts w:eastAsiaTheme="minorHAnsi" w:hint="eastAsia"/>
        </w:rPr>
        <w:t>は</w:t>
      </w:r>
      <w:r w:rsidR="00633CC7">
        <w:rPr>
          <w:rFonts w:eastAsiaTheme="minorHAnsi" w:hint="eastAsia"/>
        </w:rPr>
        <w:t>、</w:t>
      </w:r>
      <w:r w:rsidRPr="008E1C36">
        <w:rPr>
          <w:rFonts w:eastAsiaTheme="minorHAnsi" w:hint="eastAsia"/>
        </w:rPr>
        <w:t>利用者</w:t>
      </w:r>
      <w:r w:rsidR="00633CC7">
        <w:rPr>
          <w:rFonts w:eastAsiaTheme="minorHAnsi" w:hint="eastAsia"/>
        </w:rPr>
        <w:t>が</w:t>
      </w:r>
      <w:r w:rsidR="00750439" w:rsidRPr="008E1C36">
        <w:rPr>
          <w:rFonts w:eastAsiaTheme="minorHAnsi"/>
        </w:rPr>
        <w:t>Lifi</w:t>
      </w:r>
      <w:r w:rsidRPr="008E1C36">
        <w:rPr>
          <w:rFonts w:eastAsiaTheme="minorHAnsi"/>
        </w:rPr>
        <w:t>上に存在するか</w:t>
      </w:r>
      <w:r w:rsidR="00633CC7">
        <w:rPr>
          <w:rFonts w:eastAsiaTheme="minorHAnsi" w:hint="eastAsia"/>
        </w:rPr>
        <w:t>ど</w:t>
      </w:r>
      <w:r w:rsidRPr="008E1C36">
        <w:rPr>
          <w:rFonts w:eastAsiaTheme="minorHAnsi"/>
        </w:rPr>
        <w:t>うかを判定する</w:t>
      </w:r>
      <w:r w:rsidR="00633CC7">
        <w:rPr>
          <w:rFonts w:eastAsiaTheme="minorHAnsi" w:hint="eastAsia"/>
        </w:rPr>
        <w:t>。</w:t>
      </w:r>
      <w:r w:rsidRPr="008E1C36">
        <w:rPr>
          <w:rFonts w:eastAsiaTheme="minorHAnsi"/>
        </w:rPr>
        <w:t>検証実験において</w:t>
      </w:r>
      <w:r w:rsidR="00633CC7">
        <w:rPr>
          <w:rFonts w:eastAsiaTheme="minorHAnsi" w:hint="eastAsia"/>
        </w:rPr>
        <w:t>、</w:t>
      </w:r>
      <w:r w:rsidRPr="008E1C36">
        <w:rPr>
          <w:rFonts w:eastAsiaTheme="minorHAnsi"/>
        </w:rPr>
        <w:t>利用者</w:t>
      </w:r>
      <w:r w:rsidR="00633CC7">
        <w:rPr>
          <w:rFonts w:eastAsiaTheme="minorHAnsi" w:hint="eastAsia"/>
        </w:rPr>
        <w:t>が</w:t>
      </w:r>
      <w:r w:rsidRPr="008E1C36">
        <w:rPr>
          <w:rFonts w:eastAsiaTheme="minorHAnsi"/>
        </w:rPr>
        <w:t>着床していない場合</w:t>
      </w:r>
      <w:r w:rsidR="00633CC7">
        <w:rPr>
          <w:rFonts w:eastAsiaTheme="minorHAnsi" w:hint="eastAsia"/>
        </w:rPr>
        <w:t>で</w:t>
      </w:r>
      <w:r w:rsidRPr="008E1C36">
        <w:rPr>
          <w:rFonts w:eastAsiaTheme="minorHAnsi"/>
        </w:rPr>
        <w:t>もLifi付近</w:t>
      </w:r>
      <w:r w:rsidR="00633CC7">
        <w:rPr>
          <w:rFonts w:eastAsiaTheme="minorHAnsi" w:hint="eastAsia"/>
        </w:rPr>
        <w:t>で</w:t>
      </w:r>
      <w:r w:rsidRPr="008E1C36">
        <w:rPr>
          <w:rFonts w:eastAsiaTheme="minorHAnsi"/>
        </w:rPr>
        <w:t>排泄以外のにおい</w:t>
      </w:r>
      <w:r w:rsidR="00633CC7">
        <w:rPr>
          <w:rFonts w:eastAsiaTheme="minorHAnsi" w:hint="eastAsia"/>
        </w:rPr>
        <w:t>が</w:t>
      </w:r>
      <w:r w:rsidRPr="008E1C36">
        <w:rPr>
          <w:rFonts w:eastAsiaTheme="minorHAnsi"/>
        </w:rPr>
        <w:t>起きた場合に通知してしまうこと</w:t>
      </w:r>
      <w:r w:rsidR="00633CC7">
        <w:rPr>
          <w:rFonts w:eastAsiaTheme="minorHAnsi" w:hint="eastAsia"/>
        </w:rPr>
        <w:t>が</w:t>
      </w:r>
      <w:r w:rsidRPr="008E1C36">
        <w:rPr>
          <w:rFonts w:eastAsiaTheme="minorHAnsi"/>
        </w:rPr>
        <w:t>あるという報告</w:t>
      </w:r>
      <w:r w:rsidR="00633CC7">
        <w:rPr>
          <w:rFonts w:eastAsiaTheme="minorHAnsi" w:hint="eastAsia"/>
        </w:rPr>
        <w:t>が</w:t>
      </w:r>
      <w:r w:rsidRPr="008E1C36">
        <w:rPr>
          <w:rFonts w:eastAsiaTheme="minorHAnsi"/>
        </w:rPr>
        <w:t>あった</w:t>
      </w:r>
      <w:r w:rsidR="00633CC7">
        <w:rPr>
          <w:rFonts w:eastAsiaTheme="minorHAnsi" w:hint="eastAsia"/>
        </w:rPr>
        <w:t>。</w:t>
      </w:r>
      <w:r w:rsidRPr="008E1C36">
        <w:rPr>
          <w:rFonts w:eastAsiaTheme="minorHAnsi"/>
        </w:rPr>
        <w:t>そこ</w:t>
      </w:r>
      <w:r w:rsidR="00633CC7">
        <w:rPr>
          <w:rFonts w:eastAsiaTheme="minorHAnsi" w:hint="eastAsia"/>
        </w:rPr>
        <w:t>で、</w:t>
      </w:r>
      <w:r w:rsidRPr="008E1C36">
        <w:rPr>
          <w:rFonts w:eastAsiaTheme="minorHAnsi"/>
        </w:rPr>
        <w:t>離着床判定することによって</w:t>
      </w:r>
      <w:r w:rsidR="00633CC7">
        <w:rPr>
          <w:rFonts w:eastAsiaTheme="minorHAnsi" w:hint="eastAsia"/>
        </w:rPr>
        <w:t>、</w:t>
      </w:r>
      <w:r w:rsidRPr="008E1C36">
        <w:rPr>
          <w:rFonts w:eastAsiaTheme="minorHAnsi"/>
        </w:rPr>
        <w:t>利用者</w:t>
      </w:r>
      <w:r w:rsidR="00633CC7">
        <w:rPr>
          <w:rFonts w:eastAsiaTheme="minorHAnsi" w:hint="eastAsia"/>
        </w:rPr>
        <w:t>が</w:t>
      </w:r>
      <w:r w:rsidRPr="008E1C36">
        <w:rPr>
          <w:rFonts w:eastAsiaTheme="minorHAnsi"/>
        </w:rPr>
        <w:t>離床しているのにかかわら</w:t>
      </w:r>
      <w:r w:rsidR="00633CC7">
        <w:rPr>
          <w:rFonts w:eastAsiaTheme="minorHAnsi" w:hint="eastAsia"/>
        </w:rPr>
        <w:t>ず</w:t>
      </w:r>
      <w:r w:rsidRPr="008E1C36">
        <w:rPr>
          <w:rFonts w:eastAsiaTheme="minorHAnsi"/>
        </w:rPr>
        <w:t>通知してしまうといった誤報を減らすことを目的としている</w:t>
      </w:r>
      <w:r w:rsidR="00633CC7">
        <w:rPr>
          <w:rFonts w:eastAsiaTheme="minorHAnsi" w:hint="eastAsia"/>
        </w:rPr>
        <w:t>。</w:t>
      </w:r>
    </w:p>
    <w:p w14:paraId="4F02EE51" w14:textId="77777777" w:rsidR="00633CC7" w:rsidRDefault="009B3EA0" w:rsidP="00045E68">
      <w:pPr>
        <w:spacing w:line="438" w:lineRule="exact"/>
        <w:rPr>
          <w:rFonts w:eastAsiaTheme="minorHAnsi"/>
        </w:rPr>
      </w:pPr>
      <w:r w:rsidRPr="008E1C36">
        <w:rPr>
          <w:rFonts w:eastAsiaTheme="minorHAnsi" w:hint="eastAsia"/>
        </w:rPr>
        <w:t>ここ</w:t>
      </w:r>
      <w:r w:rsidR="00633CC7">
        <w:rPr>
          <w:rFonts w:eastAsiaTheme="minorHAnsi" w:hint="eastAsia"/>
        </w:rPr>
        <w:t>で</w:t>
      </w:r>
      <w:r w:rsidRPr="008E1C36">
        <w:rPr>
          <w:rFonts w:eastAsiaTheme="minorHAnsi" w:hint="eastAsia"/>
        </w:rPr>
        <w:t>正解率の高い離着床センサ</w:t>
      </w:r>
      <w:r w:rsidR="00633CC7">
        <w:rPr>
          <w:rFonts w:eastAsiaTheme="minorHAnsi" w:hint="eastAsia"/>
        </w:rPr>
        <w:t>ー</w:t>
      </w:r>
      <w:r w:rsidRPr="008E1C36">
        <w:rPr>
          <w:rFonts w:eastAsiaTheme="minorHAnsi" w:hint="eastAsia"/>
        </w:rPr>
        <w:t>を用いることは排</w:t>
      </w:r>
      <w:r w:rsidRPr="008E1C36">
        <w:rPr>
          <w:rFonts w:eastAsiaTheme="minorHAnsi"/>
        </w:rPr>
        <w:t>泄の検出をより正確にすることに貢献する</w:t>
      </w:r>
      <w:r w:rsidR="00633CC7">
        <w:rPr>
          <w:rFonts w:eastAsiaTheme="minorHAnsi" w:hint="eastAsia"/>
        </w:rPr>
        <w:t>。</w:t>
      </w:r>
      <w:r w:rsidRPr="008E1C36">
        <w:rPr>
          <w:rFonts w:eastAsiaTheme="minorHAnsi"/>
        </w:rPr>
        <w:t>しかし</w:t>
      </w:r>
      <w:r w:rsidR="00633CC7">
        <w:rPr>
          <w:rFonts w:eastAsiaTheme="minorHAnsi" w:hint="eastAsia"/>
        </w:rPr>
        <w:t>、</w:t>
      </w:r>
      <w:r w:rsidRPr="008E1C36">
        <w:rPr>
          <w:rFonts w:eastAsiaTheme="minorHAnsi"/>
        </w:rPr>
        <w:t>われわれの開発している検出器は市販を目的としており</w:t>
      </w:r>
      <w:r w:rsidR="00633CC7">
        <w:rPr>
          <w:rFonts w:eastAsiaTheme="minorHAnsi" w:hint="eastAsia"/>
        </w:rPr>
        <w:t>、</w:t>
      </w:r>
      <w:r w:rsidRPr="008E1C36">
        <w:rPr>
          <w:rFonts w:eastAsiaTheme="minorHAnsi"/>
        </w:rPr>
        <w:t>その利用に関してのコストを最小化することは大きな要求</w:t>
      </w:r>
      <w:r w:rsidR="00633CC7">
        <w:rPr>
          <w:rFonts w:eastAsiaTheme="minorHAnsi" w:hint="eastAsia"/>
        </w:rPr>
        <w:t>で</w:t>
      </w:r>
      <w:r w:rsidRPr="008E1C36">
        <w:rPr>
          <w:rFonts w:eastAsiaTheme="minorHAnsi"/>
        </w:rPr>
        <w:t>ある</w:t>
      </w:r>
      <w:r w:rsidR="00633CC7">
        <w:rPr>
          <w:rFonts w:eastAsiaTheme="minorHAnsi" w:hint="eastAsia"/>
        </w:rPr>
        <w:t>。</w:t>
      </w:r>
      <w:r w:rsidRPr="008E1C36">
        <w:rPr>
          <w:rFonts w:eastAsiaTheme="minorHAnsi"/>
        </w:rPr>
        <w:t>その観点から</w:t>
      </w:r>
      <w:r w:rsidR="00633CC7">
        <w:rPr>
          <w:rFonts w:eastAsiaTheme="minorHAnsi" w:hint="eastAsia"/>
        </w:rPr>
        <w:t>、</w:t>
      </w:r>
      <w:r w:rsidRPr="008E1C36">
        <w:rPr>
          <w:rFonts w:eastAsiaTheme="minorHAnsi"/>
        </w:rPr>
        <w:t>他の離床センサを使用しなくても現在使用しているセンサ</w:t>
      </w:r>
      <w:r w:rsidR="00633CC7">
        <w:rPr>
          <w:rFonts w:eastAsiaTheme="minorHAnsi" w:hint="eastAsia"/>
        </w:rPr>
        <w:t>ーだ</w:t>
      </w:r>
      <w:r w:rsidRPr="008E1C36">
        <w:rPr>
          <w:rFonts w:eastAsiaTheme="minorHAnsi"/>
        </w:rPr>
        <w:t>け</w:t>
      </w:r>
      <w:r w:rsidR="00633CC7">
        <w:rPr>
          <w:rFonts w:eastAsiaTheme="minorHAnsi" w:hint="eastAsia"/>
        </w:rPr>
        <w:t>で</w:t>
      </w:r>
      <w:r w:rsidRPr="008E1C36">
        <w:rPr>
          <w:rFonts w:eastAsiaTheme="minorHAnsi"/>
        </w:rPr>
        <w:t>離着床</w:t>
      </w:r>
      <w:r w:rsidR="00633CC7">
        <w:rPr>
          <w:rFonts w:eastAsiaTheme="minorHAnsi" w:hint="eastAsia"/>
        </w:rPr>
        <w:t>が</w:t>
      </w:r>
      <w:r w:rsidRPr="008E1C36">
        <w:rPr>
          <w:rFonts w:eastAsiaTheme="minorHAnsi"/>
        </w:rPr>
        <w:t>判断</w:t>
      </w:r>
      <w:r w:rsidR="00633CC7">
        <w:rPr>
          <w:rFonts w:eastAsiaTheme="minorHAnsi" w:hint="eastAsia"/>
        </w:rPr>
        <w:t>でき</w:t>
      </w:r>
      <w:r w:rsidRPr="008E1C36">
        <w:rPr>
          <w:rFonts w:eastAsiaTheme="minorHAnsi"/>
        </w:rPr>
        <w:t>れ</w:t>
      </w:r>
      <w:r w:rsidR="00633CC7">
        <w:rPr>
          <w:rFonts w:eastAsiaTheme="minorHAnsi" w:hint="eastAsia"/>
        </w:rPr>
        <w:t>ば</w:t>
      </w:r>
      <w:r w:rsidRPr="008E1C36">
        <w:rPr>
          <w:rFonts w:eastAsiaTheme="minorHAnsi"/>
        </w:rPr>
        <w:t>製品としての優位性</w:t>
      </w:r>
      <w:r w:rsidR="00633CC7">
        <w:rPr>
          <w:rFonts w:eastAsiaTheme="minorHAnsi" w:hint="eastAsia"/>
        </w:rPr>
        <w:t>が</w:t>
      </w:r>
      <w:r w:rsidRPr="008E1C36">
        <w:rPr>
          <w:rFonts w:eastAsiaTheme="minorHAnsi"/>
        </w:rPr>
        <w:t>増す</w:t>
      </w:r>
      <w:r w:rsidR="00633CC7">
        <w:rPr>
          <w:rFonts w:eastAsiaTheme="minorHAnsi" w:hint="eastAsia"/>
        </w:rPr>
        <w:t>。</w:t>
      </w:r>
      <w:r w:rsidRPr="008E1C36">
        <w:rPr>
          <w:rFonts w:eastAsiaTheme="minorHAnsi"/>
        </w:rPr>
        <w:t>よってこの</w:t>
      </w:r>
      <w:r w:rsidR="00633CC7">
        <w:rPr>
          <w:rFonts w:eastAsiaTheme="minorHAnsi" w:hint="eastAsia"/>
        </w:rPr>
        <w:t>ガ</w:t>
      </w:r>
      <w:r w:rsidRPr="008E1C36">
        <w:rPr>
          <w:rFonts w:eastAsiaTheme="minorHAnsi"/>
        </w:rPr>
        <w:t>スセンサ</w:t>
      </w:r>
      <w:r w:rsidR="00633CC7">
        <w:rPr>
          <w:rFonts w:eastAsiaTheme="minorHAnsi" w:hint="eastAsia"/>
        </w:rPr>
        <w:t>ー</w:t>
      </w:r>
      <w:r w:rsidRPr="008E1C36">
        <w:rPr>
          <w:rFonts w:eastAsiaTheme="minorHAnsi"/>
        </w:rPr>
        <w:t>による離床判定を取り入れた</w:t>
      </w:r>
      <w:r w:rsidR="00633CC7">
        <w:rPr>
          <w:rFonts w:eastAsiaTheme="minorHAnsi" w:hint="eastAsia"/>
        </w:rPr>
        <w:t>。</w:t>
      </w:r>
    </w:p>
    <w:p w14:paraId="57EB1827" w14:textId="77777777" w:rsidR="00633CC7" w:rsidRDefault="009B3EA0" w:rsidP="00045E68">
      <w:pPr>
        <w:spacing w:line="438" w:lineRule="exact"/>
        <w:rPr>
          <w:rFonts w:eastAsiaTheme="minorHAnsi"/>
        </w:rPr>
      </w:pPr>
      <w:r w:rsidRPr="008E1C36">
        <w:rPr>
          <w:rFonts w:eastAsiaTheme="minorHAnsi" w:hint="eastAsia"/>
        </w:rPr>
        <w:t>図</w:t>
      </w:r>
      <w:r w:rsidRPr="008E1C36">
        <w:rPr>
          <w:rFonts w:eastAsiaTheme="minorHAnsi"/>
        </w:rPr>
        <w:t>5に移動平均によって平滑化した排泄</w:t>
      </w:r>
      <w:r w:rsidR="00633CC7">
        <w:rPr>
          <w:rFonts w:eastAsiaTheme="minorHAnsi" w:hint="eastAsia"/>
        </w:rPr>
        <w:t>デ</w:t>
      </w:r>
      <w:r w:rsidRPr="008E1C36">
        <w:rPr>
          <w:rFonts w:eastAsiaTheme="minorHAnsi"/>
        </w:rPr>
        <w:t>ータと</w:t>
      </w:r>
      <w:r w:rsidR="00633CC7">
        <w:rPr>
          <w:rFonts w:eastAsiaTheme="minorHAnsi" w:hint="eastAsia"/>
        </w:rPr>
        <w:t>パ</w:t>
      </w:r>
      <w:r w:rsidRPr="008E1C36">
        <w:rPr>
          <w:rFonts w:eastAsiaTheme="minorHAnsi"/>
        </w:rPr>
        <w:t>ラマウント</w:t>
      </w:r>
      <w:r w:rsidR="00633CC7">
        <w:rPr>
          <w:rFonts w:eastAsiaTheme="minorHAnsi" w:hint="eastAsia"/>
        </w:rPr>
        <w:t>ベッド</w:t>
      </w:r>
      <w:r w:rsidRPr="008E1C36">
        <w:rPr>
          <w:rFonts w:eastAsiaTheme="minorHAnsi"/>
        </w:rPr>
        <w:t>株式会社の眠り</w:t>
      </w:r>
      <w:r w:rsidR="00750439" w:rsidRPr="008E1C36">
        <w:rPr>
          <w:rFonts w:eastAsiaTheme="minorHAnsi"/>
        </w:rPr>
        <w:t>SCAN</w:t>
      </w:r>
      <w:r w:rsidRPr="008E1C36">
        <w:rPr>
          <w:rFonts w:eastAsiaTheme="minorHAnsi"/>
        </w:rPr>
        <w:t>の</w:t>
      </w:r>
      <w:r w:rsidR="00633CC7">
        <w:rPr>
          <w:rFonts w:eastAsiaTheme="minorHAnsi" w:hint="eastAsia"/>
        </w:rPr>
        <w:t>デ</w:t>
      </w:r>
      <w:r w:rsidRPr="008E1C36">
        <w:rPr>
          <w:rFonts w:eastAsiaTheme="minorHAnsi"/>
        </w:rPr>
        <w:t>ータをそれ</w:t>
      </w:r>
      <w:r w:rsidR="00633CC7">
        <w:rPr>
          <w:rFonts w:eastAsiaTheme="minorHAnsi" w:hint="eastAsia"/>
        </w:rPr>
        <w:t>ぞ</w:t>
      </w:r>
      <w:r w:rsidRPr="008E1C36">
        <w:rPr>
          <w:rFonts w:eastAsiaTheme="minorHAnsi"/>
        </w:rPr>
        <w:t>れの</w:t>
      </w:r>
      <w:r w:rsidR="00633CC7">
        <w:rPr>
          <w:rFonts w:eastAsiaTheme="minorHAnsi" w:hint="eastAsia"/>
        </w:rPr>
        <w:t>デ</w:t>
      </w:r>
      <w:r w:rsidRPr="008E1C36">
        <w:rPr>
          <w:rFonts w:eastAsiaTheme="minorHAnsi"/>
        </w:rPr>
        <w:t>ータに記されているタイムスタン</w:t>
      </w:r>
      <w:r w:rsidR="00633CC7">
        <w:rPr>
          <w:rFonts w:eastAsiaTheme="minorHAnsi" w:hint="eastAsia"/>
        </w:rPr>
        <w:t>プ</w:t>
      </w:r>
      <w:r w:rsidRPr="008E1C36">
        <w:rPr>
          <w:rFonts w:eastAsiaTheme="minorHAnsi"/>
        </w:rPr>
        <w:t>をもとに同時に</w:t>
      </w:r>
      <w:r w:rsidR="00633CC7">
        <w:rPr>
          <w:rFonts w:eastAsiaTheme="minorHAnsi" w:hint="eastAsia"/>
        </w:rPr>
        <w:t>プ</w:t>
      </w:r>
      <w:r w:rsidRPr="008E1C36">
        <w:rPr>
          <w:rFonts w:eastAsiaTheme="minorHAnsi"/>
        </w:rPr>
        <w:t>ロットした例を示す</w:t>
      </w:r>
      <w:r w:rsidR="00633CC7">
        <w:rPr>
          <w:rFonts w:eastAsiaTheme="minorHAnsi" w:hint="eastAsia"/>
        </w:rPr>
        <w:t>。</w:t>
      </w:r>
      <w:r w:rsidRPr="008E1C36">
        <w:rPr>
          <w:rFonts w:eastAsiaTheme="minorHAnsi"/>
        </w:rPr>
        <w:t>眠りSCANは</w:t>
      </w:r>
      <w:r w:rsidR="00633CC7">
        <w:rPr>
          <w:rFonts w:eastAsiaTheme="minorHAnsi" w:hint="eastAsia"/>
        </w:rPr>
        <w:t>、</w:t>
      </w:r>
      <w:r w:rsidRPr="008E1C36">
        <w:rPr>
          <w:rFonts w:eastAsiaTheme="minorHAnsi"/>
        </w:rPr>
        <w:t>マットレスの下に敷く</w:t>
      </w:r>
      <w:r w:rsidR="00633CC7">
        <w:rPr>
          <w:rFonts w:eastAsiaTheme="minorHAnsi" w:hint="eastAsia"/>
        </w:rPr>
        <w:t>だ</w:t>
      </w:r>
      <w:r w:rsidRPr="008E1C36">
        <w:rPr>
          <w:rFonts w:eastAsiaTheme="minorHAnsi"/>
        </w:rPr>
        <w:t>け</w:t>
      </w:r>
      <w:r w:rsidR="00633CC7">
        <w:rPr>
          <w:rFonts w:eastAsiaTheme="minorHAnsi" w:hint="eastAsia"/>
        </w:rPr>
        <w:t>で</w:t>
      </w:r>
      <w:r w:rsidRPr="008E1C36">
        <w:rPr>
          <w:rFonts w:eastAsiaTheme="minorHAnsi"/>
        </w:rPr>
        <w:t>睡眠状態の評価をするこ</w:t>
      </w:r>
      <w:r w:rsidRPr="008E1C36">
        <w:rPr>
          <w:rFonts w:eastAsiaTheme="minorHAnsi" w:hint="eastAsia"/>
        </w:rPr>
        <w:t>と</w:t>
      </w:r>
      <w:r w:rsidR="00633CC7">
        <w:rPr>
          <w:rFonts w:eastAsiaTheme="minorHAnsi" w:hint="eastAsia"/>
        </w:rPr>
        <w:t>がで</w:t>
      </w:r>
      <w:r w:rsidRPr="008E1C36">
        <w:rPr>
          <w:rFonts w:eastAsiaTheme="minorHAnsi" w:hint="eastAsia"/>
        </w:rPr>
        <w:t>きる</w:t>
      </w:r>
      <w:r w:rsidR="00633CC7">
        <w:rPr>
          <w:rFonts w:eastAsiaTheme="minorHAnsi" w:hint="eastAsia"/>
        </w:rPr>
        <w:t>デバイスで</w:t>
      </w:r>
      <w:r w:rsidRPr="008E1C36">
        <w:rPr>
          <w:rFonts w:eastAsiaTheme="minorHAnsi" w:hint="eastAsia"/>
        </w:rPr>
        <w:t>ある</w:t>
      </w:r>
      <w:r w:rsidR="00633CC7">
        <w:rPr>
          <w:rFonts w:eastAsiaTheme="minorHAnsi" w:hint="eastAsia"/>
        </w:rPr>
        <w:t>。</w:t>
      </w:r>
      <w:r w:rsidRPr="008E1C36">
        <w:rPr>
          <w:rFonts w:eastAsiaTheme="minorHAnsi"/>
        </w:rPr>
        <w:t>眠り</w:t>
      </w:r>
      <w:r w:rsidR="00750439" w:rsidRPr="008E1C36">
        <w:rPr>
          <w:rFonts w:eastAsiaTheme="minorHAnsi"/>
        </w:rPr>
        <w:t>SCAN</w:t>
      </w:r>
      <w:r w:rsidRPr="008E1C36">
        <w:rPr>
          <w:rFonts w:eastAsiaTheme="minorHAnsi"/>
        </w:rPr>
        <w:t>は離着床</w:t>
      </w:r>
      <w:r w:rsidR="00633CC7">
        <w:rPr>
          <w:rFonts w:eastAsiaTheme="minorHAnsi" w:hint="eastAsia"/>
        </w:rPr>
        <w:t>デ</w:t>
      </w:r>
      <w:r w:rsidRPr="008E1C36">
        <w:rPr>
          <w:rFonts w:eastAsiaTheme="minorHAnsi"/>
        </w:rPr>
        <w:t>ータを出力すること</w:t>
      </w:r>
      <w:r w:rsidR="00633CC7">
        <w:rPr>
          <w:rFonts w:eastAsiaTheme="minorHAnsi" w:hint="eastAsia"/>
        </w:rPr>
        <w:t>がで</w:t>
      </w:r>
      <w:r w:rsidRPr="008E1C36">
        <w:rPr>
          <w:rFonts w:eastAsiaTheme="minorHAnsi"/>
        </w:rPr>
        <w:t>きるため</w:t>
      </w:r>
      <w:r w:rsidR="00633CC7">
        <w:rPr>
          <w:rFonts w:eastAsiaTheme="minorHAnsi" w:hint="eastAsia"/>
        </w:rPr>
        <w:t>、</w:t>
      </w:r>
      <w:r w:rsidRPr="008E1C36">
        <w:rPr>
          <w:rFonts w:eastAsiaTheme="minorHAnsi"/>
        </w:rPr>
        <w:t>離着床判定部の評価に用いること</w:t>
      </w:r>
      <w:r w:rsidR="00633CC7">
        <w:rPr>
          <w:rFonts w:eastAsiaTheme="minorHAnsi" w:hint="eastAsia"/>
        </w:rPr>
        <w:t>がで</w:t>
      </w:r>
      <w:r w:rsidRPr="008E1C36">
        <w:rPr>
          <w:rFonts w:eastAsiaTheme="minorHAnsi"/>
        </w:rPr>
        <w:t>きる</w:t>
      </w:r>
      <w:r w:rsidR="00633CC7">
        <w:rPr>
          <w:rFonts w:eastAsiaTheme="minorHAnsi" w:hint="eastAsia"/>
        </w:rPr>
        <w:t>。</w:t>
      </w:r>
      <w:r w:rsidRPr="008E1C36">
        <w:rPr>
          <w:rFonts w:eastAsiaTheme="minorHAnsi"/>
        </w:rPr>
        <w:t>図</w:t>
      </w:r>
      <w:r w:rsidR="00750439" w:rsidRPr="008E1C36">
        <w:rPr>
          <w:rFonts w:eastAsiaTheme="minorHAnsi"/>
        </w:rPr>
        <w:t>5</w:t>
      </w:r>
      <w:r w:rsidRPr="008E1C36">
        <w:rPr>
          <w:rFonts w:eastAsiaTheme="minorHAnsi"/>
        </w:rPr>
        <w:t>を見てわかるように</w:t>
      </w:r>
      <w:r w:rsidR="00633CC7">
        <w:rPr>
          <w:rFonts w:eastAsiaTheme="minorHAnsi" w:hint="eastAsia"/>
        </w:rPr>
        <w:t>、</w:t>
      </w:r>
      <w:r w:rsidRPr="008E1C36">
        <w:rPr>
          <w:rFonts w:eastAsiaTheme="minorHAnsi"/>
        </w:rPr>
        <w:t>排泄</w:t>
      </w:r>
      <w:r w:rsidR="00633CC7">
        <w:rPr>
          <w:rFonts w:eastAsiaTheme="minorHAnsi" w:hint="eastAsia"/>
        </w:rPr>
        <w:t>デ</w:t>
      </w:r>
      <w:r w:rsidRPr="008E1C36">
        <w:rPr>
          <w:rFonts w:eastAsiaTheme="minorHAnsi"/>
        </w:rPr>
        <w:t>ータ</w:t>
      </w:r>
      <w:r w:rsidR="00633CC7">
        <w:rPr>
          <w:rFonts w:eastAsiaTheme="minorHAnsi" w:hint="eastAsia"/>
        </w:rPr>
        <w:t>が</w:t>
      </w:r>
      <w:r w:rsidRPr="008E1C36">
        <w:rPr>
          <w:rFonts w:eastAsiaTheme="minorHAnsi"/>
        </w:rPr>
        <w:t>離着床に応</w:t>
      </w:r>
      <w:r w:rsidR="00633CC7">
        <w:rPr>
          <w:rFonts w:eastAsiaTheme="minorHAnsi" w:hint="eastAsia"/>
        </w:rPr>
        <w:t>じ</w:t>
      </w:r>
      <w:r w:rsidRPr="008E1C36">
        <w:rPr>
          <w:rFonts w:eastAsiaTheme="minorHAnsi"/>
        </w:rPr>
        <w:t>て変化していること</w:t>
      </w:r>
      <w:r w:rsidR="00633CC7">
        <w:rPr>
          <w:rFonts w:eastAsiaTheme="minorHAnsi" w:hint="eastAsia"/>
        </w:rPr>
        <w:t>が</w:t>
      </w:r>
      <w:r w:rsidRPr="008E1C36">
        <w:rPr>
          <w:rFonts w:eastAsiaTheme="minorHAnsi"/>
        </w:rPr>
        <w:t>わかる</w:t>
      </w:r>
      <w:r w:rsidR="00633CC7">
        <w:rPr>
          <w:rFonts w:eastAsiaTheme="minorHAnsi" w:hint="eastAsia"/>
        </w:rPr>
        <w:t>。</w:t>
      </w:r>
      <w:r w:rsidRPr="008E1C36">
        <w:rPr>
          <w:rFonts w:eastAsiaTheme="minorHAnsi"/>
        </w:rPr>
        <w:t>このことから</w:t>
      </w:r>
      <w:r w:rsidR="00633CC7">
        <w:rPr>
          <w:rFonts w:eastAsiaTheme="minorHAnsi" w:hint="eastAsia"/>
        </w:rPr>
        <w:t>、</w:t>
      </w:r>
      <w:r w:rsidRPr="008E1C36">
        <w:rPr>
          <w:rFonts w:eastAsiaTheme="minorHAnsi"/>
        </w:rPr>
        <w:t>排泄</w:t>
      </w:r>
      <w:r w:rsidR="00633CC7">
        <w:rPr>
          <w:rFonts w:eastAsiaTheme="minorHAnsi" w:hint="eastAsia"/>
        </w:rPr>
        <w:t>デ</w:t>
      </w:r>
      <w:r w:rsidRPr="008E1C36">
        <w:rPr>
          <w:rFonts w:eastAsiaTheme="minorHAnsi"/>
        </w:rPr>
        <w:t>ータの</w:t>
      </w:r>
      <w:r w:rsidR="00633CC7">
        <w:rPr>
          <w:rFonts w:eastAsiaTheme="minorHAnsi" w:hint="eastAsia"/>
        </w:rPr>
        <w:t>ベ</w:t>
      </w:r>
      <w:r w:rsidRPr="008E1C36">
        <w:rPr>
          <w:rFonts w:eastAsiaTheme="minorHAnsi"/>
        </w:rPr>
        <w:t>ースラインを抽出すること</w:t>
      </w:r>
      <w:r w:rsidR="00633CC7">
        <w:rPr>
          <w:rFonts w:eastAsiaTheme="minorHAnsi" w:hint="eastAsia"/>
        </w:rPr>
        <w:t>がで</w:t>
      </w:r>
      <w:r w:rsidRPr="008E1C36">
        <w:rPr>
          <w:rFonts w:eastAsiaTheme="minorHAnsi"/>
        </w:rPr>
        <w:t>きれ</w:t>
      </w:r>
      <w:r w:rsidR="00633CC7">
        <w:rPr>
          <w:rFonts w:eastAsiaTheme="minorHAnsi" w:hint="eastAsia"/>
        </w:rPr>
        <w:t>ば、ガ</w:t>
      </w:r>
      <w:r w:rsidRPr="008E1C36">
        <w:rPr>
          <w:rFonts w:eastAsiaTheme="minorHAnsi"/>
        </w:rPr>
        <w:t>スセンサ</w:t>
      </w:r>
      <w:r w:rsidR="00633CC7">
        <w:rPr>
          <w:rFonts w:eastAsiaTheme="minorHAnsi" w:hint="eastAsia"/>
        </w:rPr>
        <w:t>ー</w:t>
      </w:r>
      <w:r w:rsidRPr="008E1C36">
        <w:rPr>
          <w:rFonts w:eastAsiaTheme="minorHAnsi"/>
        </w:rPr>
        <w:t>を用いて離着床判定を行うこと</w:t>
      </w:r>
      <w:r w:rsidR="00633CC7">
        <w:rPr>
          <w:rFonts w:eastAsiaTheme="minorHAnsi" w:hint="eastAsia"/>
        </w:rPr>
        <w:t>がで</w:t>
      </w:r>
      <w:r w:rsidRPr="008E1C36">
        <w:rPr>
          <w:rFonts w:eastAsiaTheme="minorHAnsi"/>
        </w:rPr>
        <w:t>きると考えられる</w:t>
      </w:r>
      <w:r w:rsidR="00633CC7">
        <w:rPr>
          <w:rFonts w:eastAsiaTheme="minorHAnsi" w:hint="eastAsia"/>
        </w:rPr>
        <w:t>。</w:t>
      </w:r>
    </w:p>
    <w:p w14:paraId="66B8B0C4" w14:textId="77777777" w:rsidR="00633CC7" w:rsidRDefault="009B3EA0" w:rsidP="00045E68">
      <w:pPr>
        <w:spacing w:line="438" w:lineRule="exact"/>
        <w:rPr>
          <w:rFonts w:eastAsiaTheme="minorHAnsi"/>
        </w:rPr>
      </w:pPr>
      <w:r w:rsidRPr="008E1C36">
        <w:rPr>
          <w:rFonts w:eastAsiaTheme="minorHAnsi" w:hint="eastAsia"/>
        </w:rPr>
        <w:t>しかし</w:t>
      </w:r>
      <w:r w:rsidR="00633CC7">
        <w:rPr>
          <w:rFonts w:eastAsiaTheme="minorHAnsi" w:hint="eastAsia"/>
        </w:rPr>
        <w:t>、ガ</w:t>
      </w:r>
      <w:r w:rsidRPr="008E1C36">
        <w:rPr>
          <w:rFonts w:eastAsiaTheme="minorHAnsi" w:hint="eastAsia"/>
        </w:rPr>
        <w:t>スセンサ</w:t>
      </w:r>
      <w:r w:rsidR="00633CC7">
        <w:rPr>
          <w:rFonts w:eastAsiaTheme="minorHAnsi" w:hint="eastAsia"/>
        </w:rPr>
        <w:t>ー</w:t>
      </w:r>
      <w:r w:rsidRPr="008E1C36">
        <w:rPr>
          <w:rFonts w:eastAsiaTheme="minorHAnsi"/>
        </w:rPr>
        <w:t>TGS2602によって得られる排泄</w:t>
      </w:r>
      <w:r w:rsidR="00633CC7">
        <w:rPr>
          <w:rFonts w:eastAsiaTheme="minorHAnsi" w:hint="eastAsia"/>
        </w:rPr>
        <w:t>デ</w:t>
      </w:r>
      <w:r w:rsidRPr="008E1C36">
        <w:rPr>
          <w:rFonts w:eastAsiaTheme="minorHAnsi"/>
        </w:rPr>
        <w:t>ータは</w:t>
      </w:r>
      <w:r w:rsidR="00633CC7">
        <w:rPr>
          <w:rFonts w:eastAsiaTheme="minorHAnsi" w:hint="eastAsia"/>
        </w:rPr>
        <w:t>、</w:t>
      </w:r>
      <w:r w:rsidRPr="008E1C36">
        <w:rPr>
          <w:rFonts w:eastAsiaTheme="minorHAnsi"/>
        </w:rPr>
        <w:t>センサの個体差や個々人の体臭の違いの影響によって離床または着床しているときの</w:t>
      </w:r>
      <w:r w:rsidR="00633CC7">
        <w:rPr>
          <w:rFonts w:eastAsiaTheme="minorHAnsi" w:hint="eastAsia"/>
        </w:rPr>
        <w:t>ベ</w:t>
      </w:r>
      <w:r w:rsidRPr="008E1C36">
        <w:rPr>
          <w:rFonts w:eastAsiaTheme="minorHAnsi"/>
        </w:rPr>
        <w:t>ース</w:t>
      </w:r>
      <w:r w:rsidRPr="008E1C36">
        <w:rPr>
          <w:rFonts w:eastAsiaTheme="minorHAnsi"/>
        </w:rPr>
        <w:lastRenderedPageBreak/>
        <w:t>ライン値に</w:t>
      </w:r>
      <w:r w:rsidR="00633CC7">
        <w:rPr>
          <w:rFonts w:eastAsiaTheme="minorHAnsi" w:hint="eastAsia"/>
        </w:rPr>
        <w:t>ば</w:t>
      </w:r>
      <w:r w:rsidRPr="008E1C36">
        <w:rPr>
          <w:rFonts w:eastAsiaTheme="minorHAnsi"/>
        </w:rPr>
        <w:t>らつき</w:t>
      </w:r>
      <w:r w:rsidR="00633CC7">
        <w:rPr>
          <w:rFonts w:eastAsiaTheme="minorHAnsi" w:hint="eastAsia"/>
        </w:rPr>
        <w:t>が</w:t>
      </w:r>
      <w:r w:rsidRPr="008E1C36">
        <w:rPr>
          <w:rFonts w:eastAsiaTheme="minorHAnsi"/>
        </w:rPr>
        <w:t>存在する</w:t>
      </w:r>
      <w:r w:rsidR="00633CC7">
        <w:rPr>
          <w:rFonts w:eastAsiaTheme="minorHAnsi" w:hint="eastAsia"/>
        </w:rPr>
        <w:t>。</w:t>
      </w:r>
      <w:r w:rsidRPr="008E1C36">
        <w:rPr>
          <w:rFonts w:eastAsiaTheme="minorHAnsi"/>
        </w:rPr>
        <w:t>また</w:t>
      </w:r>
      <w:r w:rsidR="00633CC7">
        <w:rPr>
          <w:rFonts w:eastAsiaTheme="minorHAnsi" w:hint="eastAsia"/>
        </w:rPr>
        <w:t>、ベ</w:t>
      </w:r>
      <w:r w:rsidRPr="008E1C36">
        <w:rPr>
          <w:rFonts w:eastAsiaTheme="minorHAnsi"/>
        </w:rPr>
        <w:t>ースラインを抽出</w:t>
      </w:r>
      <w:r w:rsidR="00633CC7">
        <w:rPr>
          <w:rFonts w:eastAsiaTheme="minorHAnsi" w:hint="eastAsia"/>
        </w:rPr>
        <w:t>で</w:t>
      </w:r>
      <w:r w:rsidRPr="008E1C36">
        <w:rPr>
          <w:rFonts w:eastAsiaTheme="minorHAnsi"/>
        </w:rPr>
        <w:t>きても排泄による</w:t>
      </w:r>
      <w:r w:rsidR="00633CC7">
        <w:rPr>
          <w:rFonts w:eastAsiaTheme="minorHAnsi" w:hint="eastAsia"/>
        </w:rPr>
        <w:t>デ</w:t>
      </w:r>
      <w:r w:rsidRPr="008E1C36">
        <w:rPr>
          <w:rFonts w:eastAsiaTheme="minorHAnsi"/>
        </w:rPr>
        <w:t>ータの変動</w:t>
      </w:r>
      <w:r w:rsidR="00633CC7">
        <w:rPr>
          <w:rFonts w:eastAsiaTheme="minorHAnsi" w:hint="eastAsia"/>
        </w:rPr>
        <w:t>が</w:t>
      </w:r>
      <w:r w:rsidRPr="008E1C36">
        <w:rPr>
          <w:rFonts w:eastAsiaTheme="minorHAnsi"/>
        </w:rPr>
        <w:t>あるため</w:t>
      </w:r>
      <w:r w:rsidR="00633CC7">
        <w:rPr>
          <w:rFonts w:eastAsiaTheme="minorHAnsi" w:hint="eastAsia"/>
        </w:rPr>
        <w:t>、</w:t>
      </w:r>
      <w:r w:rsidRPr="008E1C36">
        <w:rPr>
          <w:rFonts w:eastAsiaTheme="minorHAnsi"/>
        </w:rPr>
        <w:t>単純に</w:t>
      </w:r>
      <w:r w:rsidR="00633CC7">
        <w:rPr>
          <w:rFonts w:eastAsiaTheme="minorHAnsi" w:hint="eastAsia"/>
        </w:rPr>
        <w:t>ベ</w:t>
      </w:r>
      <w:r w:rsidRPr="008E1C36">
        <w:rPr>
          <w:rFonts w:eastAsiaTheme="minorHAnsi"/>
        </w:rPr>
        <w:t>ースライン</w:t>
      </w:r>
      <w:r w:rsidR="00633CC7">
        <w:rPr>
          <w:rFonts w:eastAsiaTheme="minorHAnsi" w:hint="eastAsia"/>
        </w:rPr>
        <w:t>だ</w:t>
      </w:r>
      <w:r w:rsidRPr="008E1C36">
        <w:rPr>
          <w:rFonts w:eastAsiaTheme="minorHAnsi"/>
        </w:rPr>
        <w:t>け</w:t>
      </w:r>
      <w:r w:rsidR="00633CC7">
        <w:rPr>
          <w:rFonts w:eastAsiaTheme="minorHAnsi" w:hint="eastAsia"/>
        </w:rPr>
        <w:t>で</w:t>
      </w:r>
      <w:r w:rsidRPr="008E1C36">
        <w:rPr>
          <w:rFonts w:eastAsiaTheme="minorHAnsi"/>
        </w:rPr>
        <w:t>離着床を識別することは難しい</w:t>
      </w:r>
      <w:r w:rsidR="00633CC7">
        <w:rPr>
          <w:rFonts w:eastAsiaTheme="minorHAnsi" w:hint="eastAsia"/>
        </w:rPr>
        <w:t>。</w:t>
      </w:r>
      <w:r w:rsidRPr="008E1C36">
        <w:rPr>
          <w:rFonts w:eastAsiaTheme="minorHAnsi"/>
        </w:rPr>
        <w:t>そこ</w:t>
      </w:r>
      <w:r w:rsidR="00633CC7">
        <w:rPr>
          <w:rFonts w:eastAsiaTheme="minorHAnsi" w:hint="eastAsia"/>
        </w:rPr>
        <w:t>で、</w:t>
      </w:r>
      <w:r w:rsidRPr="008E1C36">
        <w:rPr>
          <w:rFonts w:eastAsiaTheme="minorHAnsi"/>
        </w:rPr>
        <w:t>被介護者の生活</w:t>
      </w:r>
      <w:r w:rsidR="00633CC7">
        <w:rPr>
          <w:rFonts w:eastAsiaTheme="minorHAnsi" w:hint="eastAsia"/>
        </w:rPr>
        <w:t>パ</w:t>
      </w:r>
      <w:r w:rsidRPr="008E1C36">
        <w:rPr>
          <w:rFonts w:eastAsiaTheme="minorHAnsi"/>
        </w:rPr>
        <w:t>ターンに着目して</w:t>
      </w:r>
      <w:r w:rsidR="00633CC7">
        <w:rPr>
          <w:rFonts w:eastAsiaTheme="minorHAnsi" w:hint="eastAsia"/>
        </w:rPr>
        <w:t>、</w:t>
      </w:r>
      <w:r w:rsidRPr="008E1C36">
        <w:rPr>
          <w:rFonts w:eastAsiaTheme="minorHAnsi"/>
        </w:rPr>
        <w:t>各時間帯における最頻値を統計的に抽出すること</w:t>
      </w:r>
      <w:r w:rsidR="00633CC7">
        <w:rPr>
          <w:rFonts w:eastAsiaTheme="minorHAnsi" w:hint="eastAsia"/>
        </w:rPr>
        <w:t>で</w:t>
      </w:r>
      <w:r w:rsidRPr="008E1C36">
        <w:rPr>
          <w:rFonts w:eastAsiaTheme="minorHAnsi"/>
        </w:rPr>
        <w:t>離着床判定をおこなうことを考えた</w:t>
      </w:r>
      <w:r w:rsidR="00633CC7">
        <w:rPr>
          <w:rFonts w:eastAsiaTheme="minorHAnsi" w:hint="eastAsia"/>
        </w:rPr>
        <w:t>。</w:t>
      </w:r>
    </w:p>
    <w:p w14:paraId="39341B28" w14:textId="77777777" w:rsidR="00633CC7" w:rsidRDefault="009B3EA0" w:rsidP="00045E68">
      <w:pPr>
        <w:spacing w:line="438" w:lineRule="exact"/>
        <w:rPr>
          <w:rFonts w:eastAsiaTheme="minorHAnsi"/>
        </w:rPr>
      </w:pPr>
      <w:r w:rsidRPr="008E1C36">
        <w:rPr>
          <w:rFonts w:eastAsiaTheme="minorHAnsi" w:hint="eastAsia"/>
        </w:rPr>
        <w:t>本論文</w:t>
      </w:r>
      <w:r w:rsidR="00633CC7">
        <w:rPr>
          <w:rFonts w:eastAsiaTheme="minorHAnsi" w:hint="eastAsia"/>
        </w:rPr>
        <w:t>で</w:t>
      </w:r>
      <w:r w:rsidRPr="008E1C36">
        <w:rPr>
          <w:rFonts w:eastAsiaTheme="minorHAnsi" w:hint="eastAsia"/>
        </w:rPr>
        <w:t>は</w:t>
      </w:r>
      <w:r w:rsidR="00633CC7">
        <w:rPr>
          <w:rFonts w:eastAsiaTheme="minorHAnsi" w:hint="eastAsia"/>
        </w:rPr>
        <w:t>、</w:t>
      </w:r>
      <w:r w:rsidRPr="008E1C36">
        <w:rPr>
          <w:rFonts w:eastAsiaTheme="minorHAnsi" w:hint="eastAsia"/>
        </w:rPr>
        <w:t>各時刻において頻出して測定される</w:t>
      </w:r>
      <w:r w:rsidR="00633CC7">
        <w:rPr>
          <w:rFonts w:eastAsiaTheme="minorHAnsi" w:hint="eastAsia"/>
        </w:rPr>
        <w:t>ガス</w:t>
      </w:r>
      <w:r w:rsidRPr="008E1C36">
        <w:rPr>
          <w:rFonts w:eastAsiaTheme="minorHAnsi"/>
        </w:rPr>
        <w:t>センサ</w:t>
      </w:r>
      <w:r w:rsidR="00633CC7">
        <w:rPr>
          <w:rFonts w:eastAsiaTheme="minorHAnsi" w:hint="eastAsia"/>
        </w:rPr>
        <w:t>ー</w:t>
      </w:r>
      <w:r w:rsidRPr="008E1C36">
        <w:rPr>
          <w:rFonts w:eastAsiaTheme="minorHAnsi"/>
        </w:rPr>
        <w:t>値を最頻値と呼</w:t>
      </w:r>
      <w:r w:rsidR="00633CC7">
        <w:rPr>
          <w:rFonts w:eastAsiaTheme="minorHAnsi" w:hint="eastAsia"/>
        </w:rPr>
        <w:t>ぶ。</w:t>
      </w:r>
    </w:p>
    <w:p w14:paraId="4362FE9E" w14:textId="77777777" w:rsidR="00633CC7" w:rsidRDefault="00633CC7" w:rsidP="00045E68">
      <w:pPr>
        <w:spacing w:line="438" w:lineRule="exact"/>
        <w:rPr>
          <w:rFonts w:eastAsiaTheme="minorHAnsi"/>
        </w:rPr>
      </w:pPr>
    </w:p>
    <w:p w14:paraId="60C48FF0" w14:textId="77777777" w:rsidR="00633CC7" w:rsidRDefault="00633CC7" w:rsidP="00045E68">
      <w:pPr>
        <w:spacing w:line="438" w:lineRule="exact"/>
        <w:rPr>
          <w:rFonts w:eastAsiaTheme="minorHAnsi"/>
        </w:rPr>
      </w:pPr>
    </w:p>
    <w:p w14:paraId="0685B1E3" w14:textId="77777777" w:rsidR="00633CC7" w:rsidRDefault="00633CC7" w:rsidP="00045E68">
      <w:pPr>
        <w:spacing w:line="438" w:lineRule="exact"/>
        <w:rPr>
          <w:rFonts w:eastAsiaTheme="minorHAnsi"/>
        </w:rPr>
      </w:pPr>
    </w:p>
    <w:p w14:paraId="4CBBDA6E" w14:textId="77777777" w:rsidR="00633CC7" w:rsidRDefault="00633CC7" w:rsidP="00045E68">
      <w:pPr>
        <w:spacing w:line="438" w:lineRule="exact"/>
        <w:rPr>
          <w:rFonts w:eastAsiaTheme="minorHAnsi"/>
        </w:rPr>
      </w:pPr>
    </w:p>
    <w:p w14:paraId="630FEA18" w14:textId="77777777" w:rsidR="00633CC7" w:rsidRDefault="00633CC7" w:rsidP="00045E68">
      <w:pPr>
        <w:spacing w:line="438" w:lineRule="exact"/>
        <w:rPr>
          <w:rFonts w:eastAsiaTheme="minorHAnsi"/>
        </w:rPr>
      </w:pPr>
    </w:p>
    <w:p w14:paraId="09CF09E9" w14:textId="5DB77BA9" w:rsidR="009B3EA0" w:rsidRPr="008E1C36" w:rsidRDefault="009B3EA0" w:rsidP="00045E68">
      <w:pPr>
        <w:spacing w:line="438" w:lineRule="exact"/>
        <w:rPr>
          <w:rFonts w:eastAsiaTheme="minorHAnsi"/>
        </w:rPr>
      </w:pPr>
      <w:r w:rsidRPr="008E1C36">
        <w:rPr>
          <w:rFonts w:eastAsiaTheme="minorHAnsi"/>
        </w:rPr>
        <w:t>たとえば，毎日 14 時 30 分 ごろには，被介護者はベッドにいる場合が多いとする. その時，離床している場合と比べると高いガスセンサ値である 1200[mV] 程度の値が頻出するため，その値 を 14 時 30 分ごろの最頻値とするといったことである. そこで，各時刻においてヒストグラムをとることを考 える.1 日86400 秒を一定の幅をもったフレームで分割し，各フレーム内でヒストグラ</w:t>
      </w:r>
      <w:r w:rsidRPr="008E1C36">
        <w:rPr>
          <w:rFonts w:eastAsiaTheme="minorHAnsi" w:hint="eastAsia"/>
        </w:rPr>
        <w:t>ムを作成する</w:t>
      </w:r>
      <w:r w:rsidRPr="008E1C36">
        <w:rPr>
          <w:rFonts w:eastAsiaTheme="minorHAnsi"/>
        </w:rPr>
        <w:t xml:space="preserve">.このフレーム幅やヒストグラムのビン幅はパラメータとして設定する必要があるが，本研究では様々な試行を経てそれぞれ 900 [s]，50 [mV] とした.この各フレームにおけるヒストグラムを，まるでスペクトログラムのように横軸が時間，縦軸がガスセンサ値，ヒストグラムの度数を色で表示されるように並べたものを最頻値 抽出行列と本研究では呼ぶ. </w:t>
      </w:r>
    </w:p>
    <w:p w14:paraId="55325CAE" w14:textId="129DC6FB" w:rsidR="009B3EA0" w:rsidRPr="008E1C36" w:rsidRDefault="00750439" w:rsidP="00045E68">
      <w:pPr>
        <w:spacing w:line="438" w:lineRule="exact"/>
        <w:rPr>
          <w:rFonts w:eastAsiaTheme="minorHAnsi"/>
        </w:rPr>
      </w:pPr>
      <w:r w:rsidRPr="008E1C36">
        <w:rPr>
          <w:rFonts w:eastAsiaTheme="minorHAnsi"/>
        </w:rPr>
        <w:t>2</w:t>
      </w:r>
      <w:r w:rsidR="009B3EA0" w:rsidRPr="008E1C36">
        <w:rPr>
          <w:rFonts w:eastAsiaTheme="minorHAnsi"/>
        </w:rPr>
        <w:t>週間分の排泄データによって作成した最頻値抽出</w:t>
      </w:r>
      <w:r w:rsidRPr="008E1C36">
        <w:rPr>
          <w:rFonts w:eastAsiaTheme="minorHAnsi"/>
        </w:rPr>
        <w:t>行列の例を</w:t>
      </w:r>
      <w:r w:rsidR="009B3EA0" w:rsidRPr="008E1C36">
        <w:rPr>
          <w:rFonts w:eastAsiaTheme="minorHAnsi"/>
        </w:rPr>
        <w:t>示す.このように，各時刻において 最頻値の違いが見られることから，最頻値抽出行列は被介護者の生活パターンを表しているといえる.また，最頻値抽出行列は異常値を吸収することができていると考えられるため，最頻値はベースラインを表している.したがって，この最頻値の系列を k-means でクラスタリングすることで，平常の場合の離床時と着床時のガスセンサ値のクラスタを見つけることができ，こ</w:t>
      </w:r>
      <w:r w:rsidR="009B3EA0" w:rsidRPr="008E1C36">
        <w:rPr>
          <w:rFonts w:eastAsiaTheme="minorHAnsi" w:hint="eastAsia"/>
        </w:rPr>
        <w:t>れを用いることで離着床判定可能である</w:t>
      </w:r>
      <w:r w:rsidR="009B3EA0" w:rsidRPr="008E1C36">
        <w:rPr>
          <w:rFonts w:eastAsiaTheme="minorHAnsi"/>
        </w:rPr>
        <w:t>. また，このとき重心が大きい値を取るクラスタを着床時のもの，重心が小</w:t>
      </w:r>
      <w:r w:rsidR="009B3EA0" w:rsidRPr="008E1C36">
        <w:rPr>
          <w:rFonts w:eastAsiaTheme="minorHAnsi"/>
        </w:rPr>
        <w:lastRenderedPageBreak/>
        <w:t>さい値を取るクラスタを離床時のものとする.ここで，重心とは各クラスタにおける平均ベクトルのことである.以下，最頻値を用いた離</w:t>
      </w:r>
      <w:r w:rsidR="009B3EA0" w:rsidRPr="008E1C36">
        <w:rPr>
          <w:rFonts w:eastAsiaTheme="minorHAnsi" w:hint="eastAsia"/>
        </w:rPr>
        <w:t>着床判定の手続きを以下に示す</w:t>
      </w:r>
      <w:r w:rsidR="009B3EA0" w:rsidRPr="008E1C36">
        <w:rPr>
          <w:rFonts w:eastAsiaTheme="minorHAnsi"/>
        </w:rPr>
        <w:t>.</w:t>
      </w:r>
    </w:p>
    <w:p w14:paraId="081A5C0D" w14:textId="47028F13" w:rsidR="009B3EA0" w:rsidRPr="008E1C36" w:rsidRDefault="00750439" w:rsidP="00045E68">
      <w:pPr>
        <w:spacing w:line="438" w:lineRule="exact"/>
        <w:rPr>
          <w:rFonts w:eastAsiaTheme="minorHAnsi"/>
        </w:rPr>
      </w:pPr>
      <w:r w:rsidRPr="008E1C36">
        <w:rPr>
          <w:rFonts w:eastAsiaTheme="minorHAnsi"/>
        </w:rPr>
        <w:t>1.</w:t>
      </w:r>
      <w:r w:rsidR="009B3EA0" w:rsidRPr="008E1C36">
        <w:rPr>
          <w:rFonts w:eastAsiaTheme="minorHAnsi"/>
        </w:rPr>
        <w:t xml:space="preserve">滑走窓によって部分時系列に分割された排泄デー タが入力される </w:t>
      </w:r>
      <w:r w:rsidR="009B3EA0" w:rsidRPr="008E1C36">
        <w:rPr>
          <w:rFonts w:ascii="ＭＳ 明朝" w:eastAsia="ＭＳ 明朝" w:hAnsi="ＭＳ 明朝" w:cs="ＭＳ 明朝" w:hint="eastAsia"/>
        </w:rPr>
        <w:t> </w:t>
      </w:r>
    </w:p>
    <w:p w14:paraId="764A1438" w14:textId="1BB2C69E" w:rsidR="009B3EA0" w:rsidRPr="008E1C36" w:rsidRDefault="00750439" w:rsidP="00045E68">
      <w:pPr>
        <w:spacing w:line="438" w:lineRule="exact"/>
        <w:rPr>
          <w:rFonts w:eastAsiaTheme="minorHAnsi"/>
        </w:rPr>
      </w:pPr>
      <w:r w:rsidRPr="008E1C36">
        <w:rPr>
          <w:rFonts w:eastAsiaTheme="minorHAnsi"/>
        </w:rPr>
        <w:t>2.</w:t>
      </w:r>
      <w:r w:rsidR="009B3EA0" w:rsidRPr="008E1C36">
        <w:rPr>
          <w:rFonts w:eastAsiaTheme="minorHAnsi"/>
        </w:rPr>
        <w:t xml:space="preserve">窓中の値が k-means によってあらかじめ分けたク ラスタ 2 つのうちどちらに属しているか評価する </w:t>
      </w:r>
      <w:r w:rsidR="009B3EA0" w:rsidRPr="008E1C36">
        <w:rPr>
          <w:rFonts w:ascii="ＭＳ 明朝" w:eastAsia="ＭＳ 明朝" w:hAnsi="ＭＳ 明朝" w:cs="ＭＳ 明朝" w:hint="eastAsia"/>
        </w:rPr>
        <w:t> </w:t>
      </w:r>
    </w:p>
    <w:p w14:paraId="12F69CB6" w14:textId="7116A1F6" w:rsidR="009B3EA0" w:rsidRPr="008E1C36" w:rsidRDefault="00750439" w:rsidP="00045E68">
      <w:pPr>
        <w:spacing w:line="438" w:lineRule="exact"/>
        <w:rPr>
          <w:rFonts w:eastAsiaTheme="minorHAnsi"/>
        </w:rPr>
      </w:pPr>
      <w:r w:rsidRPr="008E1C36">
        <w:rPr>
          <w:rFonts w:eastAsiaTheme="minorHAnsi"/>
        </w:rPr>
        <w:t>3.</w:t>
      </w:r>
      <w:r w:rsidR="009B3EA0" w:rsidRPr="008E1C36">
        <w:rPr>
          <w:rFonts w:eastAsiaTheme="minorHAnsi"/>
        </w:rPr>
        <w:t xml:space="preserve">このとき，窓内の「離床」クラスタに属すると評 価された値が窓の 1/3 以下であるなら着床してい </w:t>
      </w:r>
      <w:r w:rsidRPr="008E1C36">
        <w:rPr>
          <w:rFonts w:eastAsiaTheme="minorHAnsi"/>
        </w:rPr>
        <w:t>るとし</w:t>
      </w:r>
      <w:r w:rsidR="009B3EA0" w:rsidRPr="008E1C36">
        <w:rPr>
          <w:rFonts w:eastAsiaTheme="minorHAnsi"/>
        </w:rPr>
        <w:t xml:space="preserve">そうでないなら離床しているとする. </w:t>
      </w:r>
      <w:r w:rsidR="009B3EA0" w:rsidRPr="008E1C36">
        <w:rPr>
          <w:rFonts w:ascii="ＭＳ 明朝" w:eastAsia="ＭＳ 明朝" w:hAnsi="ＭＳ 明朝" w:cs="ＭＳ 明朝" w:hint="eastAsia"/>
        </w:rPr>
        <w:t> </w:t>
      </w:r>
    </w:p>
    <w:p w14:paraId="189B31F7" w14:textId="77777777" w:rsidR="00750439" w:rsidRPr="008E1C36" w:rsidRDefault="00750439" w:rsidP="00045E68">
      <w:pPr>
        <w:spacing w:line="438" w:lineRule="exact"/>
        <w:rPr>
          <w:rFonts w:eastAsiaTheme="minorHAnsi"/>
        </w:rPr>
      </w:pPr>
    </w:p>
    <w:p w14:paraId="19E6A90B" w14:textId="3AC75077" w:rsidR="009B3EA0" w:rsidRPr="008E1C36" w:rsidRDefault="009B3EA0" w:rsidP="00045E68">
      <w:pPr>
        <w:spacing w:line="438" w:lineRule="exact"/>
        <w:rPr>
          <w:rFonts w:eastAsiaTheme="minorHAnsi"/>
        </w:rPr>
      </w:pPr>
      <w:r w:rsidRPr="008E1C36">
        <w:rPr>
          <w:rFonts w:eastAsiaTheme="minorHAnsi"/>
        </w:rPr>
        <w:t xml:space="preserve">排泄検知アルゴリズム I </w:t>
      </w:r>
    </w:p>
    <w:p w14:paraId="40EFC3F1" w14:textId="42144AA1" w:rsidR="009B3EA0" w:rsidRPr="008E1C36" w:rsidRDefault="009B3EA0" w:rsidP="00045E68">
      <w:pPr>
        <w:spacing w:line="438" w:lineRule="exact"/>
        <w:rPr>
          <w:rFonts w:eastAsiaTheme="minorHAnsi"/>
        </w:rPr>
      </w:pPr>
      <w:r w:rsidRPr="008E1C36">
        <w:rPr>
          <w:rFonts w:eastAsiaTheme="minorHAnsi" w:hint="eastAsia"/>
        </w:rPr>
        <w:t>排泄検知アルゴリズム</w:t>
      </w:r>
      <w:r w:rsidRPr="008E1C36">
        <w:rPr>
          <w:rFonts w:eastAsiaTheme="minorHAnsi"/>
        </w:rPr>
        <w:t xml:space="preserve"> I (以下，アルゴリズム I) における排泄検知部の簡易フローチャートを示す. アルゴリズム I は，滑走窓によって部分時系列になった排泄データに関して値を逐一評価することによって排泄を検知するアルゴリズムである.このときの評価には，離着床判定部のクラスタリングに基づいて決定される閾値を用いる. </w:t>
      </w:r>
    </w:p>
    <w:p w14:paraId="1D872A33" w14:textId="2111F03F" w:rsidR="009B3EA0" w:rsidRPr="008E1C36" w:rsidRDefault="009B3EA0" w:rsidP="00045E68">
      <w:pPr>
        <w:spacing w:line="438" w:lineRule="exact"/>
        <w:rPr>
          <w:rFonts w:eastAsiaTheme="minorHAnsi"/>
        </w:rPr>
      </w:pPr>
      <w:r w:rsidRPr="008E1C36">
        <w:rPr>
          <w:rFonts w:eastAsiaTheme="minorHAnsi" w:hint="eastAsia"/>
        </w:rPr>
        <w:t>離着床判定部では離床または着床のクラスタにクラ</w:t>
      </w:r>
      <w:r w:rsidRPr="008E1C36">
        <w:rPr>
          <w:rFonts w:eastAsiaTheme="minorHAnsi"/>
        </w:rPr>
        <w:t xml:space="preserve">スタリングしているが, これを異常値の判別にも利用した. 具体的には着床クラスタの重心から 200[mV] 以上上昇している区間が窓長の 1/3 を超えた場合，その滑走窓を異常値検出窓とした.これらの値は以下のように経験値から決定されている.数々の試行から二つのクラスタ間のセンサ出力値の差はほぼ 400[mV] であった. </w:t>
      </w:r>
      <w:r w:rsidR="00750439" w:rsidRPr="008E1C36">
        <w:rPr>
          <w:rFonts w:eastAsiaTheme="minorHAnsi"/>
        </w:rPr>
        <w:t>このことを用</w:t>
      </w:r>
      <w:r w:rsidR="00750439" w:rsidRPr="008E1C36">
        <w:rPr>
          <w:rFonts w:eastAsiaTheme="minorHAnsi" w:hint="eastAsia"/>
        </w:rPr>
        <w:t>い</w:t>
      </w:r>
      <w:r w:rsidRPr="008E1C36">
        <w:rPr>
          <w:rFonts w:eastAsiaTheme="minorHAnsi"/>
        </w:rPr>
        <w:t xml:space="preserve">2 つのクラスタのうち着床クラスタの重心より両クラスタ間の 1/2 に相当する 200[mV] </w:t>
      </w:r>
      <w:r w:rsidRPr="008E1C36">
        <w:rPr>
          <w:rFonts w:eastAsiaTheme="minorHAnsi" w:hint="eastAsia"/>
        </w:rPr>
        <w:t>を閾値とした</w:t>
      </w:r>
      <w:r w:rsidRPr="008E1C36">
        <w:rPr>
          <w:rFonts w:eastAsiaTheme="minorHAnsi"/>
        </w:rPr>
        <w:t>.また，窓長の 1/3 に関しては、各窓の</w:t>
      </w:r>
      <w:r w:rsidR="00750439" w:rsidRPr="008E1C36">
        <w:rPr>
          <w:rFonts w:eastAsiaTheme="minorHAnsi"/>
        </w:rPr>
        <w:t>どの位置からセンサ値が上昇を始めているのか，あ</w:t>
      </w:r>
      <w:r w:rsidR="00750439" w:rsidRPr="008E1C36">
        <w:rPr>
          <w:rFonts w:eastAsiaTheme="minorHAnsi" w:hint="eastAsia"/>
        </w:rPr>
        <w:t>る</w:t>
      </w:r>
      <w:r w:rsidRPr="008E1C36">
        <w:rPr>
          <w:rFonts w:eastAsiaTheme="minorHAnsi" w:hint="eastAsia"/>
        </w:rPr>
        <w:t>いは前の窓で上昇していたセンサ値がどの程度で下降</w:t>
      </w:r>
      <w:r w:rsidRPr="008E1C36">
        <w:rPr>
          <w:rFonts w:eastAsiaTheme="minorHAnsi"/>
        </w:rPr>
        <w:t>していくかということを考えた場合，上昇，下降と変 化なしの 3 状況が考えられることから 1/3 とした.ち</w:t>
      </w:r>
      <w:r w:rsidR="00750439" w:rsidRPr="008E1C36">
        <w:rPr>
          <w:rFonts w:eastAsiaTheme="minorHAnsi"/>
        </w:rPr>
        <w:t>なみに，こ</w:t>
      </w:r>
      <w:r w:rsidR="00750439" w:rsidRPr="008E1C36">
        <w:rPr>
          <w:rFonts w:eastAsiaTheme="minorHAnsi" w:hint="eastAsia"/>
        </w:rPr>
        <w:t>の</w:t>
      </w:r>
      <w:r w:rsidRPr="008E1C36">
        <w:rPr>
          <w:rFonts w:eastAsiaTheme="minorHAnsi"/>
        </w:rPr>
        <w:t xml:space="preserve">1/3 以上という条件を課すことによって放屁によるような突発的な異常値による誤検出も防げ ることが期待される. </w:t>
      </w:r>
    </w:p>
    <w:p w14:paraId="656AAAB6" w14:textId="01EB5824" w:rsidR="009B3EA0" w:rsidRPr="008E1C36" w:rsidRDefault="009B3EA0" w:rsidP="00045E68">
      <w:pPr>
        <w:spacing w:line="438" w:lineRule="exact"/>
        <w:rPr>
          <w:rFonts w:eastAsiaTheme="minorHAnsi"/>
        </w:rPr>
      </w:pPr>
      <w:r w:rsidRPr="008E1C36">
        <w:rPr>
          <w:rFonts w:eastAsiaTheme="minorHAnsi" w:hint="eastAsia"/>
        </w:rPr>
        <w:t>すなわち，このアルゴリズムでは過去の排泄データ</w:t>
      </w:r>
      <w:r w:rsidRPr="008E1C36">
        <w:rPr>
          <w:rFonts w:eastAsiaTheme="minorHAnsi"/>
        </w:rPr>
        <w:t xml:space="preserve">を用いた教師なし学習によって閾値を決定することで個人に最適化させ排泄を検知する手法を用いている. </w:t>
      </w:r>
    </w:p>
    <w:p w14:paraId="3CA10DA2" w14:textId="77777777" w:rsidR="00750439" w:rsidRPr="008E1C36" w:rsidRDefault="00750439" w:rsidP="00045E68">
      <w:pPr>
        <w:spacing w:line="438" w:lineRule="exact"/>
        <w:rPr>
          <w:rFonts w:eastAsiaTheme="minorHAnsi"/>
        </w:rPr>
      </w:pPr>
    </w:p>
    <w:p w14:paraId="73DFE2D5" w14:textId="13E0EDD5" w:rsidR="009B3EA0" w:rsidRPr="008E1C36" w:rsidRDefault="009B3EA0" w:rsidP="00045E68">
      <w:pPr>
        <w:spacing w:line="438" w:lineRule="exact"/>
        <w:rPr>
          <w:rFonts w:eastAsiaTheme="minorHAnsi"/>
        </w:rPr>
      </w:pPr>
      <w:r w:rsidRPr="008E1C36">
        <w:rPr>
          <w:rFonts w:eastAsiaTheme="minorHAnsi"/>
        </w:rPr>
        <w:t xml:space="preserve">排泄検知アルゴリズム II </w:t>
      </w:r>
      <w:r w:rsidR="001F4002" w:rsidRPr="008E1C36">
        <w:rPr>
          <w:rFonts w:eastAsiaTheme="minorHAnsi"/>
        </w:rPr>
        <w:br/>
      </w:r>
      <w:r w:rsidRPr="008E1C36">
        <w:rPr>
          <w:rFonts w:eastAsiaTheme="minorHAnsi"/>
        </w:rPr>
        <w:t xml:space="preserve">排泄検知アルゴリズム II (以下，アルゴリズム II) に </w:t>
      </w:r>
      <w:r w:rsidRPr="008E1C36">
        <w:rPr>
          <w:rFonts w:eastAsiaTheme="minorHAnsi" w:hint="eastAsia"/>
        </w:rPr>
        <w:t>おける排泄種類クラスタリング部の簡易フローチャートを図</w:t>
      </w:r>
      <w:r w:rsidRPr="008E1C36">
        <w:rPr>
          <w:rFonts w:eastAsiaTheme="minorHAnsi"/>
        </w:rPr>
        <w:t xml:space="preserve"> 8 に示す.アルゴリズム II は，滑走窓から特徴量を抽出し，学習済みのk-means モデルに入力することで，この滑走窓がどのクラスタに属するか判断し，通知するかどうかと通知する内容を決定する.ここで，アルゴリズム II における k-means モデルは，クラスタ 数 3 としている.この 3 というパラメータ値は，クラスタが平常，排便，排尿の3 つに分かれることを期待して設定している. </w:t>
      </w:r>
    </w:p>
    <w:p w14:paraId="6F0E0BCC" w14:textId="337543CE" w:rsidR="009B3EA0" w:rsidRPr="008E1C36" w:rsidRDefault="004E0F52" w:rsidP="00045E68">
      <w:pPr>
        <w:spacing w:line="438" w:lineRule="exact"/>
        <w:rPr>
          <w:rFonts w:eastAsiaTheme="minorHAnsi"/>
        </w:rPr>
      </w:pPr>
      <w:r w:rsidRPr="008E1C36">
        <w:rPr>
          <w:rFonts w:eastAsiaTheme="minorHAnsi"/>
        </w:rPr>
        <w:t>k-means</w:t>
      </w:r>
      <w:r w:rsidR="009B3EA0" w:rsidRPr="008E1C36">
        <w:rPr>
          <w:rFonts w:eastAsiaTheme="minorHAnsi"/>
        </w:rPr>
        <w:t>モデルに入力する特徴量ベクトルは，滑走窓内で，一つ前の値との差分値を窓とした差分窓から抽出する { 標準偏差，最大値，最小値，正面積，負面積 } の5 次元ベクトルである.標準偏差は，データのブレ具合を表しており，この値が大きい場合には異常であると言える.最大値，最小値は臭いの度合いを表していると考えられる.また，ここで正面積は窓中の正の値を積算した値であり，負面積は窓中の負の値を積算した値である.正面積は，正の差分値の積算値なため原波形の増加度に</w:t>
      </w:r>
      <w:r w:rsidR="009B3EA0" w:rsidRPr="008E1C36">
        <w:rPr>
          <w:rFonts w:eastAsiaTheme="minorHAnsi" w:hint="eastAsia"/>
        </w:rPr>
        <w:t>対応する</w:t>
      </w:r>
      <w:r w:rsidR="009B3EA0" w:rsidRPr="008E1C36">
        <w:rPr>
          <w:rFonts w:eastAsiaTheme="minorHAnsi"/>
        </w:rPr>
        <w:t>.逆に，負面積は原波形の減少度に対応する.便臭は，尿臭と比べて臭源が</w:t>
      </w:r>
      <w:r w:rsidRPr="008E1C36">
        <w:rPr>
          <w:rFonts w:eastAsiaTheme="minorHAnsi" w:hint="eastAsia"/>
        </w:rPr>
        <w:t>固体</w:t>
      </w:r>
      <w:r w:rsidR="009B3EA0" w:rsidRPr="008E1C36">
        <w:rPr>
          <w:rFonts w:eastAsiaTheme="minorHAnsi"/>
        </w:rPr>
        <w:t xml:space="preserve">であるため臭いの減衰が遅く，原波形の増加度や減少度によって切り分けできると考えられるため選択している. </w:t>
      </w:r>
    </w:p>
    <w:p w14:paraId="34B700C4" w14:textId="77777777" w:rsidR="004E0F52" w:rsidRPr="008E1C36" w:rsidRDefault="004E0F52" w:rsidP="00045E68">
      <w:pPr>
        <w:spacing w:line="438" w:lineRule="exact"/>
        <w:rPr>
          <w:rFonts w:eastAsiaTheme="minorHAnsi"/>
        </w:rPr>
      </w:pPr>
    </w:p>
    <w:p w14:paraId="08E78C38" w14:textId="3A794477" w:rsidR="009B3EA0" w:rsidRPr="008E1C36" w:rsidRDefault="004E0F52" w:rsidP="00045E68">
      <w:pPr>
        <w:spacing w:line="438" w:lineRule="exact"/>
        <w:rPr>
          <w:rFonts w:eastAsiaTheme="minorHAnsi"/>
        </w:rPr>
      </w:pPr>
      <w:r w:rsidRPr="008E1C36">
        <w:rPr>
          <w:rFonts w:eastAsiaTheme="minorHAnsi"/>
        </w:rPr>
        <w:t>3.</w:t>
      </w:r>
      <w:r w:rsidR="009B3EA0" w:rsidRPr="008E1C36">
        <w:rPr>
          <w:rFonts w:eastAsiaTheme="minorHAnsi"/>
        </w:rPr>
        <w:t xml:space="preserve">6. 排泄データ取得実験 </w:t>
      </w:r>
    </w:p>
    <w:p w14:paraId="35FB049B" w14:textId="11207C46" w:rsidR="009B3EA0" w:rsidRPr="008E1C36" w:rsidRDefault="009B3EA0" w:rsidP="00045E68">
      <w:pPr>
        <w:spacing w:line="438" w:lineRule="exact"/>
        <w:rPr>
          <w:rFonts w:eastAsiaTheme="minorHAnsi"/>
        </w:rPr>
      </w:pPr>
      <w:r w:rsidRPr="008E1C36">
        <w:rPr>
          <w:rFonts w:eastAsiaTheme="minorHAnsi" w:hint="eastAsia"/>
        </w:rPr>
        <w:t>ここでは排泄検知アルゴリズム</w:t>
      </w:r>
      <w:r w:rsidRPr="008E1C36">
        <w:rPr>
          <w:rFonts w:eastAsiaTheme="minorHAnsi"/>
        </w:rPr>
        <w:t xml:space="preserve"> I の評価と今後のアルゴリズムの評価実験のためのセンサデータの取得実験について記す.結果として放屁に過剰に反応してしまい検知率が低くなってしまった部分や個人差にうまく適応できていないケースがあった.一方，離着床判定においては着床しているものの判断には有用であるという結果が得られた. </w:t>
      </w:r>
    </w:p>
    <w:p w14:paraId="264C41DA" w14:textId="77777777" w:rsidR="004E0F52" w:rsidRPr="008E1C36" w:rsidRDefault="004E0F52" w:rsidP="00045E68">
      <w:pPr>
        <w:spacing w:line="438" w:lineRule="exact"/>
        <w:rPr>
          <w:rFonts w:eastAsiaTheme="minorHAnsi"/>
        </w:rPr>
      </w:pPr>
    </w:p>
    <w:p w14:paraId="79EC73FD" w14:textId="2A697828" w:rsidR="009B3EA0" w:rsidRPr="008E1C36" w:rsidRDefault="009B3EA0" w:rsidP="00045E68">
      <w:pPr>
        <w:spacing w:line="438" w:lineRule="exact"/>
        <w:rPr>
          <w:rFonts w:eastAsiaTheme="minorHAnsi"/>
        </w:rPr>
      </w:pPr>
      <w:r w:rsidRPr="008E1C36">
        <w:rPr>
          <w:rFonts w:eastAsiaTheme="minorHAnsi"/>
        </w:rPr>
        <w:t xml:space="preserve">実験目的 </w:t>
      </w:r>
    </w:p>
    <w:p w14:paraId="6901E0AE" w14:textId="77777777" w:rsidR="004E0F52" w:rsidRPr="008E1C36" w:rsidRDefault="009B3EA0" w:rsidP="00045E68">
      <w:pPr>
        <w:spacing w:line="438" w:lineRule="exact"/>
        <w:rPr>
          <w:rFonts w:eastAsiaTheme="minorHAnsi"/>
        </w:rPr>
      </w:pPr>
      <w:r w:rsidRPr="008E1C36">
        <w:rPr>
          <w:rFonts w:eastAsiaTheme="minorHAnsi" w:hint="eastAsia"/>
        </w:rPr>
        <w:t>本システムとアルゴリズムを評価するためには，検</w:t>
      </w:r>
      <w:r w:rsidRPr="008E1C36">
        <w:rPr>
          <w:rFonts w:eastAsiaTheme="minorHAnsi"/>
        </w:rPr>
        <w:t>知の後に介護者に通知</w:t>
      </w:r>
      <w:r w:rsidRPr="008E1C36">
        <w:rPr>
          <w:rFonts w:eastAsiaTheme="minorHAnsi"/>
        </w:rPr>
        <w:lastRenderedPageBreak/>
        <w:t>し，介護者がおむつ交換する際に検知内容と排泄内容が合致しているかどうかを確認する必要がある.これは，時系列の各時点における排泄イベントデータを取得することは困難であるからである.しかし，アルゴリズムの評価のために毎回施設で実験するのは時間や施設への負担などの点で難しい. そこで，アルゴリズム I を載せた</w:t>
      </w:r>
      <w:r w:rsidR="004E0F52" w:rsidRPr="008E1C36">
        <w:rPr>
          <w:rFonts w:eastAsiaTheme="minorHAnsi"/>
        </w:rPr>
        <w:t xml:space="preserve"> Lifi</w:t>
      </w:r>
      <w:r w:rsidRPr="008E1C36">
        <w:rPr>
          <w:rFonts w:eastAsiaTheme="minorHAnsi"/>
        </w:rPr>
        <w:t>を排泄データ取得実験で使用し，排泄データを CSV ファイルに記録する.これを排泄データ取得実験と呼ぶことにする.排泄データ取得実験の目的は，アルゴリズム I を載せた 場合の Lifi システムの評価と再利用可能な排泄データの収集である.</w:t>
      </w:r>
    </w:p>
    <w:p w14:paraId="7F2AAE43" w14:textId="081554D9" w:rsidR="009B3EA0" w:rsidRPr="008E1C36" w:rsidRDefault="009B3EA0" w:rsidP="00045E68">
      <w:pPr>
        <w:spacing w:line="438" w:lineRule="exact"/>
        <w:rPr>
          <w:rFonts w:eastAsiaTheme="minorHAnsi"/>
        </w:rPr>
      </w:pPr>
      <w:r w:rsidRPr="008E1C36">
        <w:rPr>
          <w:rFonts w:eastAsiaTheme="minorHAnsi"/>
        </w:rPr>
        <w:t xml:space="preserve"> </w:t>
      </w:r>
    </w:p>
    <w:p w14:paraId="236C3C33" w14:textId="6F483FBC" w:rsidR="009B3EA0" w:rsidRPr="008E1C36" w:rsidRDefault="009B3EA0" w:rsidP="00045E68">
      <w:pPr>
        <w:spacing w:line="438" w:lineRule="exact"/>
        <w:rPr>
          <w:rFonts w:eastAsiaTheme="minorHAnsi"/>
        </w:rPr>
      </w:pPr>
      <w:r w:rsidRPr="008E1C36">
        <w:rPr>
          <w:rFonts w:eastAsiaTheme="minorHAnsi"/>
        </w:rPr>
        <w:t xml:space="preserve">実験方法 </w:t>
      </w:r>
    </w:p>
    <w:p w14:paraId="376C8090" w14:textId="03F3466D" w:rsidR="009B3EA0" w:rsidRPr="008E1C36" w:rsidRDefault="009B3EA0" w:rsidP="00045E68">
      <w:pPr>
        <w:spacing w:line="438" w:lineRule="exact"/>
        <w:rPr>
          <w:rFonts w:eastAsiaTheme="minorHAnsi"/>
        </w:rPr>
      </w:pPr>
      <w:r w:rsidRPr="008E1C36">
        <w:rPr>
          <w:rFonts w:eastAsiaTheme="minorHAnsi" w:hint="eastAsia"/>
        </w:rPr>
        <w:t>ほぼ寝たきりの高齢者という条件の被介護者を対象</w:t>
      </w:r>
      <w:r w:rsidRPr="008E1C36">
        <w:rPr>
          <w:rFonts w:eastAsiaTheme="minorHAnsi"/>
        </w:rPr>
        <w:t xml:space="preserve"> に，Lifi を導入して排泄データの収集とアルゴリズム I による通知をおこなった.期間は 5 週間であり，被験者</w:t>
      </w:r>
      <w:r w:rsidR="004E0F52" w:rsidRPr="008E1C36">
        <w:rPr>
          <w:rFonts w:eastAsiaTheme="minorHAnsi"/>
        </w:rPr>
        <w:t xml:space="preserve"> 10</w:t>
      </w:r>
      <w:r w:rsidRPr="008E1C36">
        <w:rPr>
          <w:rFonts w:eastAsiaTheme="minorHAnsi"/>
        </w:rPr>
        <w:t>人を対象とし実験を開始した.被験者の個人情報は控えるが，</w:t>
      </w:r>
      <w:r w:rsidR="004E0F52" w:rsidRPr="008E1C36">
        <w:rPr>
          <w:rFonts w:eastAsiaTheme="minorHAnsi"/>
        </w:rPr>
        <w:t>10</w:t>
      </w:r>
      <w:r w:rsidRPr="008E1C36">
        <w:rPr>
          <w:rFonts w:eastAsiaTheme="minorHAnsi"/>
        </w:rPr>
        <w:t xml:space="preserve">名全て女性で年齢は70 歳後半から 80 歳後半であった.このとき，定時おむつ交換の際の排泄内容とアルゴリズム I によって通知された際の排泄内容の </w:t>
      </w:r>
    </w:p>
    <w:p w14:paraId="0E7F8D35" w14:textId="238FC7E0" w:rsidR="009B3EA0" w:rsidRPr="008E1C36" w:rsidRDefault="009B3EA0" w:rsidP="00045E68">
      <w:pPr>
        <w:spacing w:line="438" w:lineRule="exact"/>
        <w:rPr>
          <w:rFonts w:eastAsiaTheme="minorHAnsi"/>
        </w:rPr>
      </w:pPr>
      <w:r w:rsidRPr="008E1C36">
        <w:rPr>
          <w:rFonts w:eastAsiaTheme="minorHAnsi" w:hint="eastAsia"/>
        </w:rPr>
        <w:t>た</w:t>
      </w:r>
      <w:r w:rsidRPr="008E1C36">
        <w:rPr>
          <w:rFonts w:eastAsiaTheme="minorHAnsi"/>
        </w:rPr>
        <w:t>.ただし，</w:t>
      </w:r>
      <w:r w:rsidR="008A0FEC" w:rsidRPr="008E1C36">
        <w:rPr>
          <w:rFonts w:eastAsiaTheme="minorHAnsi"/>
        </w:rPr>
        <w:t>1</w:t>
      </w:r>
      <w:r w:rsidRPr="008E1C36">
        <w:rPr>
          <w:rFonts w:eastAsiaTheme="minorHAnsi"/>
        </w:rPr>
        <w:t>日中イベントデータを記録することは不可能であるため，被験者が着床している19 時から翌朝</w:t>
      </w:r>
      <w:r w:rsidR="008A0FEC" w:rsidRPr="008E1C36">
        <w:rPr>
          <w:rFonts w:eastAsiaTheme="minorHAnsi"/>
        </w:rPr>
        <w:t>6</w:t>
      </w:r>
      <w:r w:rsidRPr="008E1C36">
        <w:rPr>
          <w:rFonts w:eastAsiaTheme="minorHAnsi"/>
        </w:rPr>
        <w:t>時までの間に限定した.また，</w:t>
      </w:r>
      <w:r w:rsidR="008A0FEC" w:rsidRPr="008E1C36">
        <w:rPr>
          <w:rFonts w:eastAsiaTheme="minorHAnsi"/>
        </w:rPr>
        <w:t>Lifi</w:t>
      </w:r>
      <w:r w:rsidRPr="008E1C36">
        <w:rPr>
          <w:rFonts w:eastAsiaTheme="minorHAnsi"/>
        </w:rPr>
        <w:t xml:space="preserve">の通知の評価を正報，失報，誤報と以下のように定義する. </w:t>
      </w:r>
    </w:p>
    <w:p w14:paraId="4E58E23A" w14:textId="5DF3AC66" w:rsidR="009B3EA0" w:rsidRPr="008E1C36" w:rsidRDefault="009B3EA0" w:rsidP="00045E68">
      <w:pPr>
        <w:spacing w:line="438" w:lineRule="exact"/>
        <w:rPr>
          <w:rFonts w:eastAsiaTheme="minorHAnsi"/>
        </w:rPr>
      </w:pPr>
      <w:r w:rsidRPr="008E1C36">
        <w:rPr>
          <w:rFonts w:eastAsiaTheme="minorHAnsi" w:hint="eastAsia"/>
        </w:rPr>
        <w:t>•</w:t>
      </w:r>
      <w:r w:rsidRPr="008E1C36">
        <w:rPr>
          <w:rFonts w:eastAsiaTheme="minorHAnsi"/>
        </w:rPr>
        <w:t xml:space="preserve">正報: Lifi が通知し，実際に排泄があった場合. </w:t>
      </w:r>
      <w:r w:rsidRPr="008E1C36">
        <w:rPr>
          <w:rFonts w:ascii="ＭＳ 明朝" w:eastAsia="ＭＳ 明朝" w:hAnsi="ＭＳ 明朝" w:cs="ＭＳ 明朝" w:hint="eastAsia"/>
        </w:rPr>
        <w:t> </w:t>
      </w:r>
    </w:p>
    <w:p w14:paraId="42EB98D9" w14:textId="45A39BFE" w:rsidR="009B3EA0" w:rsidRPr="008E1C36" w:rsidRDefault="009B3EA0" w:rsidP="00045E68">
      <w:pPr>
        <w:spacing w:line="438" w:lineRule="exact"/>
        <w:rPr>
          <w:rFonts w:eastAsiaTheme="minorHAnsi"/>
        </w:rPr>
      </w:pPr>
      <w:r w:rsidRPr="008E1C36">
        <w:rPr>
          <w:rFonts w:eastAsiaTheme="minorHAnsi" w:hint="eastAsia"/>
        </w:rPr>
        <w:t>•</w:t>
      </w:r>
      <w:r w:rsidRPr="008E1C36">
        <w:rPr>
          <w:rFonts w:eastAsiaTheme="minorHAnsi"/>
        </w:rPr>
        <w:t>失報: 排泄はあったものの</w:t>
      </w:r>
      <w:r w:rsidR="008A0FEC" w:rsidRPr="008E1C36">
        <w:rPr>
          <w:rFonts w:eastAsiaTheme="minorHAnsi"/>
        </w:rPr>
        <w:t>Lifi</w:t>
      </w:r>
      <w:r w:rsidRPr="008E1C36">
        <w:rPr>
          <w:rFonts w:eastAsiaTheme="minorHAnsi"/>
        </w:rPr>
        <w:t xml:space="preserve">が通知することができなかった場合. </w:t>
      </w:r>
      <w:r w:rsidRPr="008E1C36">
        <w:rPr>
          <w:rFonts w:ascii="ＭＳ 明朝" w:eastAsia="ＭＳ 明朝" w:hAnsi="ＭＳ 明朝" w:cs="ＭＳ 明朝" w:hint="eastAsia"/>
        </w:rPr>
        <w:t> </w:t>
      </w:r>
    </w:p>
    <w:p w14:paraId="63538523" w14:textId="1CC4D424" w:rsidR="009B3EA0" w:rsidRPr="008E1C36" w:rsidRDefault="009B3EA0" w:rsidP="00045E68">
      <w:pPr>
        <w:spacing w:line="438" w:lineRule="exact"/>
        <w:rPr>
          <w:rFonts w:eastAsiaTheme="minorHAnsi"/>
        </w:rPr>
      </w:pPr>
      <w:r w:rsidRPr="008E1C36">
        <w:rPr>
          <w:rFonts w:eastAsiaTheme="minorHAnsi" w:hint="eastAsia"/>
        </w:rPr>
        <w:t>•</w:t>
      </w:r>
      <w:r w:rsidRPr="008E1C36">
        <w:rPr>
          <w:rFonts w:eastAsiaTheme="minorHAnsi"/>
        </w:rPr>
        <w:t>誤報: Lifi が通知したものの，実際には排泄がなかった場合</w:t>
      </w:r>
      <w:r w:rsidR="008A0FEC" w:rsidRPr="008E1C36">
        <w:rPr>
          <w:rFonts w:eastAsiaTheme="minorHAnsi"/>
        </w:rPr>
        <w:t>.また</w:t>
      </w:r>
      <w:r w:rsidRPr="008E1C36">
        <w:rPr>
          <w:rFonts w:eastAsiaTheme="minorHAnsi"/>
        </w:rPr>
        <w:t xml:space="preserve">このうち失報には，以下に示すような大きく2 通りのパターンがあると考えられる. </w:t>
      </w:r>
      <w:r w:rsidRPr="008E1C36">
        <w:rPr>
          <w:rFonts w:ascii="ＭＳ 明朝" w:eastAsia="ＭＳ 明朝" w:hAnsi="ＭＳ 明朝" w:cs="ＭＳ 明朝" w:hint="eastAsia"/>
        </w:rPr>
        <w:t> </w:t>
      </w:r>
    </w:p>
    <w:p w14:paraId="1627746C" w14:textId="7DE56F83" w:rsidR="009B3EA0" w:rsidRPr="008E1C36" w:rsidRDefault="008A0FEC" w:rsidP="00045E68">
      <w:pPr>
        <w:spacing w:line="438" w:lineRule="exact"/>
        <w:rPr>
          <w:rFonts w:eastAsiaTheme="minorHAnsi"/>
        </w:rPr>
      </w:pPr>
      <w:r w:rsidRPr="008E1C36">
        <w:rPr>
          <w:rFonts w:eastAsiaTheme="minorHAnsi"/>
        </w:rPr>
        <w:t>1.</w:t>
      </w:r>
      <w:r w:rsidR="009B3EA0" w:rsidRPr="008E1C36">
        <w:rPr>
          <w:rFonts w:eastAsiaTheme="minorHAnsi"/>
        </w:rPr>
        <w:t xml:space="preserve">(ハードウェア的エラー) 結露による水つまりなどによって排泄臭を吸引できていないなどハードウェアに起因する要因によって排泄データに特徴が現れない場合 </w:t>
      </w:r>
      <w:r w:rsidR="009B3EA0" w:rsidRPr="008E1C36">
        <w:rPr>
          <w:rFonts w:ascii="ＭＳ 明朝" w:eastAsia="ＭＳ 明朝" w:hAnsi="ＭＳ 明朝" w:cs="ＭＳ 明朝" w:hint="eastAsia"/>
        </w:rPr>
        <w:t> </w:t>
      </w:r>
    </w:p>
    <w:p w14:paraId="02AA0B82" w14:textId="2867110D" w:rsidR="009B3EA0" w:rsidRPr="008E1C36" w:rsidRDefault="009B3EA0" w:rsidP="00045E68">
      <w:pPr>
        <w:spacing w:line="438" w:lineRule="exact"/>
        <w:rPr>
          <w:rFonts w:eastAsiaTheme="minorHAnsi"/>
        </w:rPr>
      </w:pPr>
      <w:r w:rsidRPr="008E1C36">
        <w:rPr>
          <w:rFonts w:eastAsiaTheme="minorHAnsi"/>
        </w:rPr>
        <w:t>2</w:t>
      </w:r>
      <w:r w:rsidR="008A0FEC" w:rsidRPr="008E1C36">
        <w:rPr>
          <w:rFonts w:eastAsiaTheme="minorHAnsi"/>
        </w:rPr>
        <w:t>.</w:t>
      </w:r>
      <w:r w:rsidRPr="008E1C36">
        <w:rPr>
          <w:rFonts w:eastAsiaTheme="minorHAnsi"/>
        </w:rPr>
        <w:t xml:space="preserve">(ソフトウェア的エラー) 排泄データは得られているがイベントを予測できなかった場合 </w:t>
      </w:r>
      <w:r w:rsidRPr="008E1C36">
        <w:rPr>
          <w:rFonts w:ascii="ＭＳ 明朝" w:eastAsia="ＭＳ 明朝" w:hAnsi="ＭＳ 明朝" w:cs="ＭＳ 明朝" w:hint="eastAsia"/>
        </w:rPr>
        <w:t> </w:t>
      </w:r>
    </w:p>
    <w:p w14:paraId="234DE32A" w14:textId="77777777" w:rsidR="008A0FEC" w:rsidRPr="008E1C36" w:rsidRDefault="009B3EA0" w:rsidP="00045E68">
      <w:pPr>
        <w:spacing w:line="438" w:lineRule="exact"/>
        <w:rPr>
          <w:rFonts w:eastAsiaTheme="minorHAnsi"/>
        </w:rPr>
      </w:pPr>
      <w:r w:rsidRPr="008E1C36">
        <w:rPr>
          <w:rFonts w:eastAsiaTheme="minorHAnsi" w:hint="eastAsia"/>
        </w:rPr>
        <w:lastRenderedPageBreak/>
        <w:t>すなわち，ソフトウェア的に回避が不可能なエラー</w:t>
      </w:r>
      <w:r w:rsidRPr="008E1C36">
        <w:rPr>
          <w:rFonts w:eastAsiaTheme="minorHAnsi"/>
        </w:rPr>
        <w:t>が存在するため，実験の結果の評価はあくまでアルゴリズムのものではなく，システム全体のものとしておこなう.それに対して，ハードウェア的エラーの影響には大小あることが考えられるが誤報は一貫してソフトウェア的エラーとする.</w:t>
      </w:r>
    </w:p>
    <w:p w14:paraId="50883D83" w14:textId="7E107595" w:rsidR="009B3EA0" w:rsidRPr="008E1C36" w:rsidRDefault="009B3EA0" w:rsidP="00045E68">
      <w:pPr>
        <w:spacing w:line="438" w:lineRule="exact"/>
        <w:rPr>
          <w:rFonts w:eastAsiaTheme="minorHAnsi"/>
        </w:rPr>
      </w:pPr>
      <w:r w:rsidRPr="008E1C36">
        <w:rPr>
          <w:rFonts w:eastAsiaTheme="minorHAnsi"/>
        </w:rPr>
        <w:t xml:space="preserve"> </w:t>
      </w:r>
    </w:p>
    <w:p w14:paraId="15ACA8C8" w14:textId="48B1E319" w:rsidR="009B3EA0" w:rsidRPr="008E1C36" w:rsidRDefault="009B3EA0" w:rsidP="00045E68">
      <w:pPr>
        <w:spacing w:line="438" w:lineRule="exact"/>
        <w:rPr>
          <w:rFonts w:eastAsiaTheme="minorHAnsi"/>
        </w:rPr>
      </w:pPr>
      <w:r w:rsidRPr="008E1C36">
        <w:rPr>
          <w:rFonts w:eastAsiaTheme="minorHAnsi"/>
        </w:rPr>
        <w:t xml:space="preserve">実験結果 </w:t>
      </w:r>
    </w:p>
    <w:p w14:paraId="4F6789F1" w14:textId="23539C87" w:rsidR="009B3EA0" w:rsidRPr="008E1C36" w:rsidRDefault="009B3EA0" w:rsidP="00045E68">
      <w:pPr>
        <w:spacing w:line="438" w:lineRule="exact"/>
        <w:rPr>
          <w:rFonts w:eastAsiaTheme="minorHAnsi"/>
        </w:rPr>
      </w:pPr>
      <w:r w:rsidRPr="008E1C36">
        <w:rPr>
          <w:rFonts w:eastAsiaTheme="minorHAnsi" w:hint="eastAsia"/>
        </w:rPr>
        <w:t>今回，</w:t>
      </w:r>
      <w:r w:rsidRPr="008E1C36">
        <w:rPr>
          <w:rFonts w:eastAsiaTheme="minorHAnsi"/>
        </w:rPr>
        <w:t>10 人で始めた実験において，実験協力者が実 験機に不慣れのための破損及び被介護者の体調不良に 起因する便漏れによるシートの汚染などのケースが重 なり計 4 名分のデータに不備が生じた.また体調を崩</w:t>
      </w:r>
      <w:r w:rsidRPr="008E1C36">
        <w:rPr>
          <w:rFonts w:eastAsiaTheme="minorHAnsi" w:hint="eastAsia"/>
        </w:rPr>
        <w:t>して入院し施設からいなくなった被介護者も</w:t>
      </w:r>
      <w:r w:rsidRPr="008E1C36">
        <w:rPr>
          <w:rFonts w:eastAsiaTheme="minorHAnsi"/>
        </w:rPr>
        <w:t xml:space="preserve">1 名いたため，合計 5 名に関して実験継続が不可能となった. </w:t>
      </w:r>
      <w:r w:rsidR="00A208A4" w:rsidRPr="008E1C36">
        <w:rPr>
          <w:rFonts w:eastAsiaTheme="minorHAnsi"/>
        </w:rPr>
        <w:t>そのため，アルゴリズムの検証用には残</w:t>
      </w:r>
      <w:r w:rsidR="00A208A4" w:rsidRPr="008E1C36">
        <w:rPr>
          <w:rFonts w:eastAsiaTheme="minorHAnsi" w:hint="eastAsia"/>
        </w:rPr>
        <w:t>り</w:t>
      </w:r>
      <w:r w:rsidRPr="008E1C36">
        <w:rPr>
          <w:rFonts w:eastAsiaTheme="minorHAnsi"/>
        </w:rPr>
        <w:t xml:space="preserve">5 名のデー タを用いた. </w:t>
      </w:r>
    </w:p>
    <w:p w14:paraId="5223C827" w14:textId="37F14750" w:rsidR="009B3EA0" w:rsidRPr="008E1C36" w:rsidRDefault="009B3EA0" w:rsidP="00045E68">
      <w:pPr>
        <w:spacing w:line="438" w:lineRule="exact"/>
        <w:rPr>
          <w:rFonts w:eastAsiaTheme="minorHAnsi"/>
        </w:rPr>
      </w:pPr>
      <w:r w:rsidRPr="008E1C36">
        <w:rPr>
          <w:rFonts w:eastAsiaTheme="minorHAnsi" w:hint="eastAsia"/>
        </w:rPr>
        <w:t>今後，被験者</w:t>
      </w:r>
      <w:r w:rsidRPr="008E1C36">
        <w:rPr>
          <w:rFonts w:eastAsiaTheme="minorHAnsi"/>
        </w:rPr>
        <w:t xml:space="preserve"> A, B, C, D, E とする.表 1 に 5 週間の排泄検知結果を示す.ここで，排泄検知率は以下の計算式により求めた. </w:t>
      </w:r>
    </w:p>
    <w:p w14:paraId="435FCD4D" w14:textId="6F5DF769" w:rsidR="009B3EA0" w:rsidRPr="008E1C36" w:rsidRDefault="00A208A4" w:rsidP="00045E68">
      <w:pPr>
        <w:spacing w:line="438" w:lineRule="exact"/>
        <w:rPr>
          <w:rFonts w:eastAsiaTheme="minorHAnsi"/>
        </w:rPr>
      </w:pPr>
      <w:r w:rsidRPr="008E1C36">
        <w:rPr>
          <w:rFonts w:eastAsiaTheme="minorHAnsi" w:hint="eastAsia"/>
        </w:rPr>
        <w:t>また，</w:t>
      </w:r>
      <w:r w:rsidR="009B3EA0" w:rsidRPr="008E1C36">
        <w:rPr>
          <w:rFonts w:eastAsiaTheme="minorHAnsi"/>
        </w:rPr>
        <w:t>実験期間のうち k-means に入力する排泄データの収集が十分できた状態でおこなった最後 の2 週間の離着床判定の評価結果を示す.</w:t>
      </w:r>
      <w:r w:rsidRPr="008E1C36">
        <w:rPr>
          <w:rFonts w:eastAsiaTheme="minorHAnsi"/>
        </w:rPr>
        <w:t>ここで</w:t>
      </w:r>
      <w:r w:rsidR="009B3EA0" w:rsidRPr="008E1C36">
        <w:rPr>
          <w:rFonts w:eastAsiaTheme="minorHAnsi"/>
        </w:rPr>
        <w:t xml:space="preserve">全体判定率，着床判定率，離床判定率は以下のように求めた.また，判定結果が眠りSCAN データと一致しているものを正答としている. </w:t>
      </w:r>
    </w:p>
    <w:p w14:paraId="43EAD131" w14:textId="2B86BFE4" w:rsidR="009B3EA0" w:rsidRPr="008E1C36" w:rsidRDefault="009B3EA0" w:rsidP="00045E68">
      <w:pPr>
        <w:spacing w:line="438" w:lineRule="exact"/>
        <w:rPr>
          <w:rFonts w:eastAsiaTheme="minorHAnsi"/>
        </w:rPr>
      </w:pPr>
      <w:r w:rsidRPr="008E1C36">
        <w:rPr>
          <w:rFonts w:eastAsiaTheme="minorHAnsi"/>
        </w:rPr>
        <w:t>示したように，個人差や各週における違いが非常に大きい.また，被験者 A に関してはハードウェ ア的エラーや排泄臭が弱いなどの理由によって波形に 特徴的パタ</w:t>
      </w:r>
      <w:r w:rsidR="00A208A4" w:rsidRPr="008E1C36">
        <w:rPr>
          <w:rFonts w:eastAsiaTheme="minorHAnsi"/>
        </w:rPr>
        <w:t>-</w:t>
      </w:r>
      <w:r w:rsidRPr="008E1C36">
        <w:rPr>
          <w:rFonts w:eastAsiaTheme="minorHAnsi"/>
        </w:rPr>
        <w:t>ンがほとんど現れることがなく，0 % の週もあった.このようなことが排泄検知実験における実験環境のコンディションや個人に適応させていくことの難しさの 1 つである.それに対し，被験者 B では閾</w:t>
      </w:r>
      <w:r w:rsidRPr="008E1C36">
        <w:rPr>
          <w:rFonts w:eastAsiaTheme="minorHAnsi" w:hint="eastAsia"/>
        </w:rPr>
        <w:t>値を学習することによって</w:t>
      </w:r>
      <w:r w:rsidRPr="008E1C36">
        <w:rPr>
          <w:rFonts w:eastAsiaTheme="minorHAnsi"/>
        </w:rPr>
        <w:t xml:space="preserve"> 6 割台の検知率に上昇しており，比較的うまくいったケースであるといえる. </w:t>
      </w:r>
    </w:p>
    <w:p w14:paraId="226821DD" w14:textId="2966B030" w:rsidR="009B3EA0" w:rsidRPr="008E1C36" w:rsidRDefault="009B3EA0" w:rsidP="00045E68">
      <w:pPr>
        <w:spacing w:line="438" w:lineRule="exact"/>
        <w:rPr>
          <w:rFonts w:eastAsiaTheme="minorHAnsi"/>
        </w:rPr>
      </w:pPr>
      <w:r w:rsidRPr="008E1C36">
        <w:rPr>
          <w:rFonts w:eastAsiaTheme="minorHAnsi" w:hint="eastAsia"/>
        </w:rPr>
        <w:t>また，表</w:t>
      </w:r>
      <w:r w:rsidRPr="008E1C36">
        <w:rPr>
          <w:rFonts w:eastAsiaTheme="minorHAnsi"/>
        </w:rPr>
        <w:t xml:space="preserve"> 2 に示した離着床判定の結果を見ると，全体として着床判定率は低くても 60 % 台でほとんどの場合で</w:t>
      </w:r>
      <w:r w:rsidR="00A208A4" w:rsidRPr="008E1C36">
        <w:rPr>
          <w:rFonts w:eastAsiaTheme="minorHAnsi"/>
        </w:rPr>
        <w:t>80 %</w:t>
      </w:r>
      <w:r w:rsidRPr="008E1C36">
        <w:rPr>
          <w:rFonts w:eastAsiaTheme="minorHAnsi"/>
        </w:rPr>
        <w:t>以上を超えている.そのため，生活パターンに着目した最頻値抽出行列は着床しているかどうかを判断するのには有用であると考える.対して，離床判定率は個人差が大きい.これは離床しているのにも関わらず，着床していると判断している場合が多いと</w:t>
      </w:r>
      <w:r w:rsidRPr="008E1C36">
        <w:rPr>
          <w:rFonts w:eastAsiaTheme="minorHAnsi"/>
        </w:rPr>
        <w:lastRenderedPageBreak/>
        <w:t>いうことである.これは，離床している場合には</w:t>
      </w:r>
      <w:r w:rsidR="00A208A4" w:rsidRPr="008E1C36">
        <w:rPr>
          <w:rFonts w:eastAsiaTheme="minorHAnsi"/>
        </w:rPr>
        <w:t>Lifi</w:t>
      </w:r>
      <w:r w:rsidRPr="008E1C36">
        <w:rPr>
          <w:rFonts w:eastAsiaTheme="minorHAnsi"/>
        </w:rPr>
        <w:t>周辺の臭いに影響されてしまっていることが考えられる.一方で，着床</w:t>
      </w:r>
      <w:r w:rsidRPr="008E1C36">
        <w:rPr>
          <w:rFonts w:eastAsiaTheme="minorHAnsi" w:hint="eastAsia"/>
        </w:rPr>
        <w:t>している場合には</w:t>
      </w:r>
      <w:r w:rsidRPr="008E1C36">
        <w:rPr>
          <w:rFonts w:eastAsiaTheme="minorHAnsi"/>
        </w:rPr>
        <w:t xml:space="preserve"> Lifi に被介護者が乗り，掛け布団などをかけるため一定して似た値が測定されるため判定率が高いと考える. </w:t>
      </w:r>
    </w:p>
    <w:p w14:paraId="769A872C" w14:textId="77777777" w:rsidR="00A208A4" w:rsidRPr="008E1C36" w:rsidRDefault="009B3EA0" w:rsidP="00045E68">
      <w:pPr>
        <w:spacing w:line="438" w:lineRule="exact"/>
        <w:rPr>
          <w:rFonts w:eastAsiaTheme="minorHAnsi"/>
        </w:rPr>
      </w:pPr>
      <w:r w:rsidRPr="008E1C36">
        <w:rPr>
          <w:rFonts w:eastAsiaTheme="minorHAnsi" w:hint="eastAsia"/>
        </w:rPr>
        <w:t>したがって，離床時にベッド周辺の臭いに影響され</w:t>
      </w:r>
      <w:r w:rsidRPr="008E1C36">
        <w:rPr>
          <w:rFonts w:eastAsiaTheme="minorHAnsi"/>
        </w:rPr>
        <w:t>てしまうガスセンサだけで，これ以上離床判定率を上げることは難しい.そこで，湿度センサを利用するなどして情報量を増やすことによって離床判定率を上げられると考える.しかし，離着床判定としては十分な精度であるといえ，排泄検知部に与える影響は少ないと考えられる.</w:t>
      </w:r>
    </w:p>
    <w:p w14:paraId="0FE7E5B1" w14:textId="2140AA9B" w:rsidR="009B3EA0" w:rsidRPr="008E1C36" w:rsidRDefault="009B3EA0" w:rsidP="00045E68">
      <w:pPr>
        <w:spacing w:line="438" w:lineRule="exact"/>
        <w:rPr>
          <w:rFonts w:eastAsiaTheme="minorHAnsi"/>
        </w:rPr>
      </w:pPr>
      <w:r w:rsidRPr="008E1C36">
        <w:rPr>
          <w:rFonts w:eastAsiaTheme="minorHAnsi"/>
        </w:rPr>
        <w:t xml:space="preserve"> </w:t>
      </w:r>
    </w:p>
    <w:p w14:paraId="4E6378F0" w14:textId="001FD07C" w:rsidR="009B3EA0" w:rsidRPr="008E1C36" w:rsidRDefault="00A208A4" w:rsidP="00045E68">
      <w:pPr>
        <w:spacing w:line="438" w:lineRule="exact"/>
        <w:rPr>
          <w:rFonts w:eastAsiaTheme="minorHAnsi"/>
        </w:rPr>
      </w:pPr>
      <w:r w:rsidRPr="008E1C36">
        <w:rPr>
          <w:rFonts w:eastAsiaTheme="minorHAnsi"/>
        </w:rPr>
        <w:t>3.</w:t>
      </w:r>
      <w:r w:rsidR="009B3EA0" w:rsidRPr="008E1C36">
        <w:rPr>
          <w:rFonts w:eastAsiaTheme="minorHAnsi"/>
        </w:rPr>
        <w:t xml:space="preserve">7. アルゴリズム II 評価実験 </w:t>
      </w:r>
    </w:p>
    <w:p w14:paraId="4CD20795" w14:textId="77777777" w:rsidR="00A208A4" w:rsidRPr="008E1C36" w:rsidRDefault="009B3EA0" w:rsidP="00045E68">
      <w:pPr>
        <w:spacing w:line="438" w:lineRule="exact"/>
        <w:rPr>
          <w:rFonts w:eastAsiaTheme="minorHAnsi"/>
        </w:rPr>
      </w:pPr>
      <w:r w:rsidRPr="008E1C36">
        <w:rPr>
          <w:rFonts w:eastAsiaTheme="minorHAnsi" w:hint="eastAsia"/>
        </w:rPr>
        <w:t>ここではアルゴリズム</w:t>
      </w:r>
      <w:r w:rsidR="00A208A4" w:rsidRPr="008E1C36">
        <w:rPr>
          <w:rFonts w:eastAsiaTheme="minorHAnsi"/>
        </w:rPr>
        <w:t xml:space="preserve"> II</w:t>
      </w:r>
      <w:r w:rsidRPr="008E1C36">
        <w:rPr>
          <w:rFonts w:eastAsiaTheme="minorHAnsi"/>
        </w:rPr>
        <w:t>の評価実験について記す. 結果として失報に関して原因となっている主な理由がハードウェア的エラーであり，誤報は放屁によるものが多いといった結果が得られた.放屁による誤検知は施設の職員の無駄な業務を増やしてしまうため減らしていかなければならない.そこで放屁を切り分けられる方法の検討が今後の課題として得られた.</w:t>
      </w:r>
    </w:p>
    <w:p w14:paraId="59236D85" w14:textId="3079C795" w:rsidR="009B3EA0" w:rsidRPr="008E1C36" w:rsidRDefault="009B3EA0" w:rsidP="00045E68">
      <w:pPr>
        <w:spacing w:line="438" w:lineRule="exact"/>
        <w:rPr>
          <w:rFonts w:eastAsiaTheme="minorHAnsi"/>
        </w:rPr>
      </w:pPr>
      <w:r w:rsidRPr="008E1C36">
        <w:rPr>
          <w:rFonts w:eastAsiaTheme="minorHAnsi"/>
        </w:rPr>
        <w:t xml:space="preserve"> </w:t>
      </w:r>
    </w:p>
    <w:p w14:paraId="3F2D7B75" w14:textId="635D2CB7" w:rsidR="009B3EA0" w:rsidRPr="008E1C36" w:rsidRDefault="009B3EA0" w:rsidP="00045E68">
      <w:pPr>
        <w:spacing w:line="438" w:lineRule="exact"/>
        <w:rPr>
          <w:rFonts w:eastAsiaTheme="minorHAnsi"/>
        </w:rPr>
      </w:pPr>
      <w:r w:rsidRPr="008E1C36">
        <w:rPr>
          <w:rFonts w:eastAsiaTheme="minorHAnsi"/>
        </w:rPr>
        <w:t xml:space="preserve">実験方法 </w:t>
      </w:r>
    </w:p>
    <w:p w14:paraId="44F40A28" w14:textId="77777777" w:rsidR="00A208A4" w:rsidRPr="008E1C36" w:rsidRDefault="009B3EA0" w:rsidP="00045E68">
      <w:pPr>
        <w:spacing w:line="438" w:lineRule="exact"/>
        <w:rPr>
          <w:rFonts w:eastAsiaTheme="minorHAnsi"/>
        </w:rPr>
      </w:pPr>
      <w:r w:rsidRPr="008E1C36">
        <w:rPr>
          <w:rFonts w:eastAsiaTheme="minorHAnsi" w:hint="eastAsia"/>
        </w:rPr>
        <w:t>図</w:t>
      </w:r>
      <w:r w:rsidR="00A208A4" w:rsidRPr="008E1C36">
        <w:rPr>
          <w:rFonts w:eastAsiaTheme="minorHAnsi"/>
        </w:rPr>
        <w:t>9</w:t>
      </w:r>
      <w:r w:rsidRPr="008E1C36">
        <w:rPr>
          <w:rFonts w:eastAsiaTheme="minorHAnsi"/>
        </w:rPr>
        <w:t>に示すように排泄データ中に二つの隣り合ったおむつ交換 (図中のイベント X 及び Y) が記録されていたとする.この時おむつ交換</w:t>
      </w:r>
      <w:r w:rsidR="00A208A4" w:rsidRPr="008E1C36">
        <w:rPr>
          <w:rFonts w:eastAsiaTheme="minorHAnsi"/>
        </w:rPr>
        <w:t>Y</w:t>
      </w:r>
      <w:r w:rsidRPr="008E1C36">
        <w:rPr>
          <w:rFonts w:eastAsiaTheme="minorHAnsi"/>
        </w:rPr>
        <w:t>の時点での排泄報告 (あり，なし) と、両おむつ交換の間に検出された結果 (あり，なし) とが合致していた場合を正報，報告が排泄ありで検出がなしの場合を失報，報告がなしで検出が排泄ありだった場合を誤報とする.このとき，実験に使用する排泄データは，第 6 章で用いた 5 人分の</w:t>
      </w:r>
      <w:r w:rsidRPr="008E1C36">
        <w:rPr>
          <w:rFonts w:eastAsiaTheme="minorHAnsi" w:hint="eastAsia"/>
        </w:rPr>
        <w:t>データの最終</w:t>
      </w:r>
      <w:r w:rsidR="00A208A4" w:rsidRPr="008E1C36">
        <w:rPr>
          <w:rFonts w:eastAsiaTheme="minorHAnsi"/>
        </w:rPr>
        <w:t>1</w:t>
      </w:r>
      <w:r w:rsidRPr="008E1C36">
        <w:rPr>
          <w:rFonts w:eastAsiaTheme="minorHAnsi"/>
        </w:rPr>
        <w:t>週間とし，イベントデータはその際に記録されたものを使用する.k-means モデルの学習は， 検知実験に用いる</w:t>
      </w:r>
      <w:r w:rsidR="00A208A4" w:rsidRPr="008E1C36">
        <w:rPr>
          <w:rFonts w:eastAsiaTheme="minorHAnsi"/>
        </w:rPr>
        <w:t>1</w:t>
      </w:r>
      <w:r w:rsidRPr="008E1C36">
        <w:rPr>
          <w:rFonts w:eastAsiaTheme="minorHAnsi"/>
        </w:rPr>
        <w:t>週間の排泄データと同じ被験者から収集した2 週間分の排泄データを使用する.このとき，排泄データ取得実験の第</w:t>
      </w:r>
      <w:r w:rsidR="00A208A4" w:rsidRPr="008E1C36">
        <w:rPr>
          <w:rFonts w:eastAsiaTheme="minorHAnsi"/>
        </w:rPr>
        <w:t>5</w:t>
      </w:r>
      <w:r w:rsidRPr="008E1C36">
        <w:rPr>
          <w:rFonts w:eastAsiaTheme="minorHAnsi"/>
        </w:rPr>
        <w:t>週の排泄検知結果とくらべて，正報や失報の回数がどのように変化するか調べる.</w:t>
      </w:r>
    </w:p>
    <w:p w14:paraId="68938CE7" w14:textId="61367490" w:rsidR="009B3EA0" w:rsidRPr="008E1C36" w:rsidRDefault="009B3EA0" w:rsidP="00045E68">
      <w:pPr>
        <w:spacing w:line="438" w:lineRule="exact"/>
        <w:rPr>
          <w:rFonts w:eastAsiaTheme="minorHAnsi"/>
        </w:rPr>
      </w:pPr>
      <w:r w:rsidRPr="008E1C36">
        <w:rPr>
          <w:rFonts w:eastAsiaTheme="minorHAnsi"/>
        </w:rPr>
        <w:t xml:space="preserve"> </w:t>
      </w:r>
    </w:p>
    <w:p w14:paraId="25675ACD" w14:textId="77777777" w:rsidR="00A208A4" w:rsidRPr="008E1C36" w:rsidRDefault="00A208A4" w:rsidP="00045E68">
      <w:pPr>
        <w:spacing w:line="438" w:lineRule="exact"/>
        <w:rPr>
          <w:rFonts w:eastAsiaTheme="minorHAnsi"/>
        </w:rPr>
      </w:pPr>
    </w:p>
    <w:p w14:paraId="7F91588D" w14:textId="191A836A" w:rsidR="009B3EA0" w:rsidRPr="008E1C36" w:rsidRDefault="009B3EA0" w:rsidP="00045E68">
      <w:pPr>
        <w:spacing w:line="438" w:lineRule="exact"/>
        <w:rPr>
          <w:rFonts w:eastAsiaTheme="minorHAnsi"/>
        </w:rPr>
      </w:pPr>
      <w:r w:rsidRPr="008E1C36">
        <w:rPr>
          <w:rFonts w:eastAsiaTheme="minorHAnsi"/>
        </w:rPr>
        <w:t xml:space="preserve">実験結果 </w:t>
      </w:r>
    </w:p>
    <w:p w14:paraId="05FF02E0" w14:textId="788D22A6" w:rsidR="009B3EA0" w:rsidRPr="008E1C36" w:rsidRDefault="00B67E4E" w:rsidP="00045E68">
      <w:pPr>
        <w:spacing w:line="438" w:lineRule="exact"/>
        <w:rPr>
          <w:rFonts w:eastAsiaTheme="minorHAnsi"/>
        </w:rPr>
      </w:pPr>
      <w:r w:rsidRPr="008E1C36">
        <w:rPr>
          <w:rFonts w:eastAsiaTheme="minorHAnsi" w:hint="eastAsia"/>
        </w:rPr>
        <w:t>実験の結果として、</w:t>
      </w:r>
      <w:r w:rsidR="009B3EA0" w:rsidRPr="008E1C36">
        <w:rPr>
          <w:rFonts w:eastAsiaTheme="minorHAnsi"/>
        </w:rPr>
        <w:t>システム全体の排泄検知率は式 1 によって計算される</w:t>
      </w:r>
      <w:r w:rsidRPr="008E1C36">
        <w:rPr>
          <w:rFonts w:eastAsiaTheme="minorHAnsi"/>
        </w:rPr>
        <w:t>ものであり，実験において現れたすべての失報</w:t>
      </w:r>
      <w:r w:rsidR="009B3EA0" w:rsidRPr="008E1C36">
        <w:rPr>
          <w:rFonts w:eastAsiaTheme="minorHAnsi"/>
        </w:rPr>
        <w:t>考慮した排泄検知率でありハードウェアとソフトウェアを含む Lifi 全体による検知率である.それに対し，アルゴリズムのみの排泄検知率はアルゴリズム自体の性能 を評価するためハードウェアが原因とみなされる状況、 すなわちガスセンサ値の変動がほとんど認められない部分を除いたデータを作りそれを用いて式 1 によって検知率を計算</w:t>
      </w:r>
      <w:r w:rsidR="009B3EA0" w:rsidRPr="008E1C36">
        <w:rPr>
          <w:rFonts w:eastAsiaTheme="minorHAnsi" w:hint="eastAsia"/>
        </w:rPr>
        <w:t>したもためある</w:t>
      </w:r>
      <w:r w:rsidR="009B3EA0" w:rsidRPr="008E1C36">
        <w:rPr>
          <w:rFonts w:eastAsiaTheme="minorHAnsi"/>
        </w:rPr>
        <w:t xml:space="preserve">.また，この計算に用いているデータはハードウェアの問題点と推測されるものを人為的に削除したデータを用いた解析であることより，単純な検出率のみ算出した. </w:t>
      </w:r>
    </w:p>
    <w:p w14:paraId="59771F9B" w14:textId="77777777" w:rsidR="00B67E4E" w:rsidRPr="008E1C36" w:rsidRDefault="00B67E4E" w:rsidP="00045E68">
      <w:pPr>
        <w:spacing w:line="438" w:lineRule="exact"/>
        <w:rPr>
          <w:rFonts w:eastAsiaTheme="minorHAnsi"/>
        </w:rPr>
      </w:pPr>
    </w:p>
    <w:p w14:paraId="231E0359" w14:textId="3A9ED5AC" w:rsidR="009B3EA0" w:rsidRPr="008E1C36" w:rsidRDefault="009B3EA0" w:rsidP="00045E68">
      <w:pPr>
        <w:spacing w:line="438" w:lineRule="exact"/>
        <w:rPr>
          <w:rFonts w:eastAsiaTheme="minorHAnsi"/>
        </w:rPr>
      </w:pPr>
      <w:r w:rsidRPr="008E1C36">
        <w:rPr>
          <w:rFonts w:eastAsiaTheme="minorHAnsi"/>
        </w:rPr>
        <w:t xml:space="preserve">実験考察 </w:t>
      </w:r>
    </w:p>
    <w:p w14:paraId="51733B1B" w14:textId="16137FC1" w:rsidR="009B3EA0" w:rsidRPr="008E1C36" w:rsidRDefault="009B3EA0" w:rsidP="00045E68">
      <w:pPr>
        <w:spacing w:line="438" w:lineRule="exact"/>
        <w:rPr>
          <w:rFonts w:eastAsiaTheme="minorHAnsi"/>
        </w:rPr>
      </w:pPr>
      <w:r w:rsidRPr="008E1C36">
        <w:rPr>
          <w:rFonts w:eastAsiaTheme="minorHAnsi" w:hint="eastAsia"/>
        </w:rPr>
        <w:t>表</w:t>
      </w:r>
      <w:r w:rsidR="004B5BB0" w:rsidRPr="008E1C36">
        <w:rPr>
          <w:rFonts w:eastAsiaTheme="minorHAnsi"/>
        </w:rPr>
        <w:t>1</w:t>
      </w:r>
      <w:r w:rsidRPr="008E1C36">
        <w:rPr>
          <w:rFonts w:eastAsiaTheme="minorHAnsi"/>
        </w:rPr>
        <w:t>の第</w:t>
      </w:r>
      <w:r w:rsidR="004B5BB0" w:rsidRPr="008E1C36">
        <w:rPr>
          <w:rFonts w:eastAsiaTheme="minorHAnsi"/>
        </w:rPr>
        <w:t xml:space="preserve"> 5</w:t>
      </w:r>
      <w:r w:rsidRPr="008E1C36">
        <w:rPr>
          <w:rFonts w:eastAsiaTheme="minorHAnsi"/>
        </w:rPr>
        <w:t>週のカラムの結果と表 3 のシステム全体の排泄検知率を比べると性能としてほとんど変わらない結果となった.そこで，ソフトウェア的に精度を上げることが困難であることが考えられたため，失報が起きている箇所の波形を実際にプロットし，ソフトウェア的エラーに</w:t>
      </w:r>
      <w:r w:rsidR="004B5BB0" w:rsidRPr="008E1C36">
        <w:rPr>
          <w:rFonts w:eastAsiaTheme="minorHAnsi"/>
        </w:rPr>
        <w:t>よる失報なのかハードウェア的エラ</w:t>
      </w:r>
      <w:r w:rsidR="004B5BB0" w:rsidRPr="008E1C36">
        <w:rPr>
          <w:rFonts w:eastAsiaTheme="minorHAnsi" w:hint="eastAsia"/>
        </w:rPr>
        <w:t>ー</w:t>
      </w:r>
      <w:r w:rsidRPr="008E1C36">
        <w:rPr>
          <w:rFonts w:eastAsiaTheme="minorHAnsi"/>
        </w:rPr>
        <w:t>によるものなのかを調査した.するとほとんどの失報箇所において排泄データに特徴的なパターンが見られず，フラットな波形である場合であった.したがって， チューブの水</w:t>
      </w:r>
      <w:r w:rsidRPr="008E1C36">
        <w:rPr>
          <w:rFonts w:eastAsiaTheme="minorHAnsi" w:hint="eastAsia"/>
        </w:rPr>
        <w:t>詰まりなどの要因によってセンサが測定</w:t>
      </w:r>
      <w:r w:rsidRPr="008E1C36">
        <w:rPr>
          <w:rFonts w:eastAsiaTheme="minorHAnsi"/>
        </w:rPr>
        <w:t xml:space="preserve">できていなかった可能性が考えられる. </w:t>
      </w:r>
    </w:p>
    <w:p w14:paraId="4CAF697A" w14:textId="2EDC8FFE" w:rsidR="009B3EA0" w:rsidRPr="008E1C36" w:rsidRDefault="004B5BB0" w:rsidP="00045E68">
      <w:pPr>
        <w:spacing w:line="438" w:lineRule="exact"/>
        <w:rPr>
          <w:rFonts w:eastAsiaTheme="minorHAnsi"/>
        </w:rPr>
      </w:pPr>
      <w:r w:rsidRPr="008E1C36">
        <w:rPr>
          <w:rFonts w:eastAsiaTheme="minorHAnsi" w:hint="eastAsia"/>
        </w:rPr>
        <w:t>ソフトウェア的には</w:t>
      </w:r>
      <w:r w:rsidR="009B3EA0" w:rsidRPr="008E1C36">
        <w:rPr>
          <w:rFonts w:eastAsiaTheme="minorHAnsi" w:hint="eastAsia"/>
        </w:rPr>
        <w:t>窓長を変えることやクラスタ</w:t>
      </w:r>
      <w:r w:rsidR="009B3EA0" w:rsidRPr="008E1C36">
        <w:rPr>
          <w:rFonts w:eastAsiaTheme="minorHAnsi"/>
        </w:rPr>
        <w:t xml:space="preserve">数を変えることによって結果が異なるため，研究を続けることによって排泄検知に適したパラメータ値を見極める必要がある. </w:t>
      </w:r>
    </w:p>
    <w:p w14:paraId="70F1204D" w14:textId="3EEBF8E2" w:rsidR="009B3EA0" w:rsidRPr="008E1C36" w:rsidRDefault="009B3EA0" w:rsidP="00045E68">
      <w:pPr>
        <w:spacing w:line="438" w:lineRule="exact"/>
        <w:rPr>
          <w:rFonts w:eastAsiaTheme="minorHAnsi"/>
        </w:rPr>
      </w:pPr>
      <w:r w:rsidRPr="008E1C36">
        <w:rPr>
          <w:rFonts w:eastAsiaTheme="minorHAnsi" w:hint="eastAsia"/>
        </w:rPr>
        <w:t>さらに，特徴的なパターンが現れるものの排泄はな</w:t>
      </w:r>
      <w:r w:rsidRPr="008E1C36">
        <w:rPr>
          <w:rFonts w:eastAsiaTheme="minorHAnsi"/>
        </w:rPr>
        <w:t>い場合に起こる誤報を無くす事が必要である.こういった誤報は，多くは放屁によるもためあると考えられる. これを切り分けるためには，放屁とその他の排泄が原因となる波形パターンそれぞれを切り分けることができるような特徴量を検討することやクラスタ数を変え</w:t>
      </w:r>
      <w:r w:rsidRPr="008E1C36">
        <w:rPr>
          <w:rFonts w:eastAsiaTheme="minorHAnsi" w:hint="eastAsia"/>
        </w:rPr>
        <w:t>ることによって対応することが必要である</w:t>
      </w:r>
      <w:r w:rsidRPr="008E1C36">
        <w:rPr>
          <w:rFonts w:eastAsiaTheme="minorHAnsi"/>
        </w:rPr>
        <w:t xml:space="preserve">.このことによりさらなる検知率の向上が見込まれる. </w:t>
      </w:r>
    </w:p>
    <w:p w14:paraId="7DB7C466" w14:textId="77777777" w:rsidR="004B5BB0" w:rsidRPr="008E1C36" w:rsidRDefault="004B5BB0" w:rsidP="00045E68">
      <w:pPr>
        <w:spacing w:line="438" w:lineRule="exact"/>
        <w:rPr>
          <w:rFonts w:eastAsiaTheme="minorHAnsi"/>
        </w:rPr>
      </w:pPr>
    </w:p>
    <w:p w14:paraId="6D711EEF" w14:textId="4D419504" w:rsidR="009B3EA0" w:rsidRPr="008E1C36" w:rsidRDefault="004B5BB0" w:rsidP="00045E68">
      <w:pPr>
        <w:spacing w:line="438" w:lineRule="exact"/>
        <w:rPr>
          <w:rFonts w:eastAsiaTheme="minorHAnsi"/>
        </w:rPr>
      </w:pPr>
      <w:r w:rsidRPr="008E1C36">
        <w:rPr>
          <w:rFonts w:eastAsiaTheme="minorHAnsi"/>
        </w:rPr>
        <w:t>3.</w:t>
      </w:r>
      <w:r w:rsidR="009B3EA0" w:rsidRPr="008E1C36">
        <w:rPr>
          <w:rFonts w:eastAsiaTheme="minorHAnsi"/>
        </w:rPr>
        <w:t xml:space="preserve">8. </w:t>
      </w:r>
      <w:r w:rsidRPr="008E1C36">
        <w:rPr>
          <w:rFonts w:eastAsiaTheme="minorHAnsi" w:hint="eastAsia"/>
        </w:rPr>
        <w:t>技術開発の</w:t>
      </w:r>
      <w:r w:rsidR="009B3EA0" w:rsidRPr="008E1C36">
        <w:rPr>
          <w:rFonts w:eastAsiaTheme="minorHAnsi"/>
        </w:rPr>
        <w:t xml:space="preserve">まとめ </w:t>
      </w:r>
    </w:p>
    <w:p w14:paraId="27BCA57F" w14:textId="553DC6C0" w:rsidR="009B3EA0" w:rsidRPr="008E1C36" w:rsidRDefault="004B5BB0" w:rsidP="00045E68">
      <w:pPr>
        <w:spacing w:line="438" w:lineRule="exact"/>
        <w:rPr>
          <w:rFonts w:eastAsiaTheme="minorHAnsi"/>
        </w:rPr>
      </w:pPr>
      <w:r w:rsidRPr="008E1C36">
        <w:rPr>
          <w:rFonts w:eastAsiaTheme="minorHAnsi" w:hint="eastAsia"/>
        </w:rPr>
        <w:t>本技術開発</w:t>
      </w:r>
      <w:r w:rsidR="009B3EA0" w:rsidRPr="008E1C36">
        <w:rPr>
          <w:rFonts w:eastAsiaTheme="minorHAnsi" w:hint="eastAsia"/>
        </w:rPr>
        <w:t>では，排泄検知シート</w:t>
      </w:r>
      <w:r w:rsidR="009B3EA0" w:rsidRPr="008E1C36">
        <w:rPr>
          <w:rFonts w:eastAsiaTheme="minorHAnsi"/>
        </w:rPr>
        <w:t xml:space="preserve"> Lifi の研究開発に関し て説明してきた.まず，Lifi のシステムを説明し，その使われ方についても述べた.Lifi はガスセンサによって排泄を検知するが，排泄イベントを正確かつ詳細に記 録することが困難であるため，教師なし学習を用いて排泄データから特徴的なパターンを抽出・クラスタリングすることによって排泄検知することを考え，ハー ドウェア的な影響を無視すれば，6 割強の精度で検知することができた. </w:t>
      </w:r>
    </w:p>
    <w:p w14:paraId="6D14503A" w14:textId="686E1854" w:rsidR="00593FB2" w:rsidRPr="008E1C36" w:rsidRDefault="009B3EA0" w:rsidP="00045E68">
      <w:pPr>
        <w:spacing w:line="438" w:lineRule="exact"/>
        <w:rPr>
          <w:rFonts w:eastAsiaTheme="minorHAnsi"/>
        </w:rPr>
      </w:pPr>
      <w:r w:rsidRPr="008E1C36">
        <w:rPr>
          <w:rFonts w:eastAsiaTheme="minorHAnsi" w:hint="eastAsia"/>
        </w:rPr>
        <w:t>今後は，誤報を減らすことを第一検討課題とし，放</w:t>
      </w:r>
      <w:r w:rsidRPr="008E1C36">
        <w:rPr>
          <w:rFonts w:eastAsiaTheme="minorHAnsi"/>
        </w:rPr>
        <w:t>屁のようなおむつ交換の必要のないイベントとその他 おむつ交換を必要とするような排泄イベントを分類し，検知することを検討していく.</w:t>
      </w:r>
    </w:p>
    <w:p w14:paraId="7E472BEA" w14:textId="77777777" w:rsidR="00593FB2" w:rsidRPr="008E1C36" w:rsidRDefault="00593FB2" w:rsidP="00045E68">
      <w:pPr>
        <w:spacing w:line="438" w:lineRule="exact"/>
        <w:rPr>
          <w:rFonts w:eastAsiaTheme="minorHAnsi"/>
        </w:rPr>
      </w:pPr>
    </w:p>
    <w:p w14:paraId="039574BF" w14:textId="77777777" w:rsidR="009A06C1" w:rsidRPr="008E1C36" w:rsidRDefault="009A06C1" w:rsidP="00045E68">
      <w:pPr>
        <w:spacing w:line="438" w:lineRule="exact"/>
        <w:rPr>
          <w:rFonts w:eastAsiaTheme="minorHAnsi"/>
        </w:rPr>
      </w:pPr>
    </w:p>
    <w:p w14:paraId="00F2CD3B" w14:textId="77777777" w:rsidR="008B5264" w:rsidRPr="008E1C36" w:rsidRDefault="008B5264" w:rsidP="00045E68">
      <w:pPr>
        <w:spacing w:line="438" w:lineRule="exact"/>
        <w:rPr>
          <w:rFonts w:eastAsiaTheme="minorHAnsi"/>
        </w:rPr>
      </w:pPr>
    </w:p>
    <w:p w14:paraId="7DB80182" w14:textId="77777777" w:rsidR="008B5264" w:rsidRPr="008E1C36" w:rsidRDefault="008B5264" w:rsidP="00045E68">
      <w:pPr>
        <w:spacing w:line="438" w:lineRule="exact"/>
        <w:rPr>
          <w:rFonts w:eastAsiaTheme="minorHAnsi"/>
        </w:rPr>
      </w:pPr>
    </w:p>
    <w:p w14:paraId="171ED775" w14:textId="77777777" w:rsidR="008B5264" w:rsidRPr="008E1C36" w:rsidRDefault="008B5264" w:rsidP="00045E68">
      <w:pPr>
        <w:spacing w:line="438" w:lineRule="exact"/>
        <w:rPr>
          <w:rFonts w:eastAsiaTheme="minorHAnsi"/>
        </w:rPr>
      </w:pPr>
    </w:p>
    <w:p w14:paraId="153C72DB" w14:textId="77777777" w:rsidR="008B5264" w:rsidRPr="008E1C36" w:rsidRDefault="008B5264" w:rsidP="00045E68">
      <w:pPr>
        <w:spacing w:line="438" w:lineRule="exact"/>
        <w:rPr>
          <w:rFonts w:eastAsiaTheme="minorHAnsi"/>
        </w:rPr>
      </w:pPr>
    </w:p>
    <w:p w14:paraId="4B0EFCBF" w14:textId="77777777" w:rsidR="008B5264" w:rsidRPr="008E1C36" w:rsidRDefault="008B5264" w:rsidP="00045E68">
      <w:pPr>
        <w:spacing w:line="438" w:lineRule="exact"/>
        <w:rPr>
          <w:rFonts w:eastAsiaTheme="minorHAnsi"/>
        </w:rPr>
      </w:pPr>
    </w:p>
    <w:p w14:paraId="19030647" w14:textId="77777777" w:rsidR="008B5264" w:rsidRPr="008E1C36" w:rsidRDefault="008B5264" w:rsidP="00045E68">
      <w:pPr>
        <w:spacing w:line="438" w:lineRule="exact"/>
        <w:rPr>
          <w:rFonts w:eastAsiaTheme="minorHAnsi"/>
        </w:rPr>
      </w:pPr>
    </w:p>
    <w:p w14:paraId="241491EF" w14:textId="77777777" w:rsidR="008B5264" w:rsidRPr="008E1C36" w:rsidRDefault="008B5264" w:rsidP="00045E68">
      <w:pPr>
        <w:spacing w:line="438" w:lineRule="exact"/>
        <w:rPr>
          <w:rFonts w:eastAsiaTheme="minorHAnsi"/>
        </w:rPr>
      </w:pPr>
    </w:p>
    <w:p w14:paraId="5E7AD313" w14:textId="77777777" w:rsidR="00DE536A" w:rsidRPr="008E1C36" w:rsidRDefault="00DE536A" w:rsidP="00045E68">
      <w:pPr>
        <w:spacing w:line="438" w:lineRule="exact"/>
        <w:rPr>
          <w:rFonts w:eastAsiaTheme="minorHAnsi"/>
        </w:rPr>
      </w:pPr>
    </w:p>
    <w:p w14:paraId="2900583F" w14:textId="77777777" w:rsidR="00DE536A" w:rsidRPr="008E1C36" w:rsidRDefault="00DE536A" w:rsidP="00045E68">
      <w:pPr>
        <w:spacing w:line="438" w:lineRule="exact"/>
        <w:rPr>
          <w:rFonts w:eastAsiaTheme="minorHAnsi"/>
        </w:rPr>
      </w:pPr>
    </w:p>
    <w:p w14:paraId="0D462249" w14:textId="77777777" w:rsidR="00DE536A" w:rsidRPr="008E1C36" w:rsidRDefault="00DE536A" w:rsidP="00045E68">
      <w:pPr>
        <w:spacing w:line="438" w:lineRule="exact"/>
        <w:rPr>
          <w:rFonts w:eastAsiaTheme="minorHAnsi"/>
        </w:rPr>
      </w:pPr>
    </w:p>
    <w:p w14:paraId="569E033D" w14:textId="77777777" w:rsidR="00DE536A" w:rsidRPr="008E1C36" w:rsidRDefault="00DE536A" w:rsidP="00045E68">
      <w:pPr>
        <w:spacing w:line="438" w:lineRule="exact"/>
        <w:rPr>
          <w:rFonts w:eastAsiaTheme="minorHAnsi"/>
        </w:rPr>
      </w:pPr>
    </w:p>
    <w:p w14:paraId="06EF2842" w14:textId="77777777" w:rsidR="00DE536A" w:rsidRPr="008E1C36" w:rsidRDefault="00DE536A" w:rsidP="00045E68">
      <w:pPr>
        <w:spacing w:line="438" w:lineRule="exact"/>
        <w:rPr>
          <w:rFonts w:eastAsiaTheme="minorHAnsi"/>
        </w:rPr>
      </w:pPr>
    </w:p>
    <w:p w14:paraId="1FE83170" w14:textId="77777777" w:rsidR="00DE536A" w:rsidRPr="008E1C36" w:rsidRDefault="00DE536A" w:rsidP="00045E68">
      <w:pPr>
        <w:spacing w:line="438" w:lineRule="exact"/>
        <w:rPr>
          <w:rFonts w:eastAsiaTheme="minorHAnsi"/>
        </w:rPr>
      </w:pPr>
    </w:p>
    <w:p w14:paraId="29BD57C7" w14:textId="77777777" w:rsidR="00DE536A" w:rsidRPr="008E1C36" w:rsidRDefault="00DE536A" w:rsidP="00045E68">
      <w:pPr>
        <w:spacing w:line="438" w:lineRule="exact"/>
        <w:rPr>
          <w:rFonts w:eastAsiaTheme="minorHAnsi"/>
        </w:rPr>
      </w:pPr>
    </w:p>
    <w:p w14:paraId="5FDD28B6" w14:textId="77777777" w:rsidR="00DE536A" w:rsidRPr="008E1C36" w:rsidRDefault="00DE536A" w:rsidP="00045E68">
      <w:pPr>
        <w:spacing w:line="438" w:lineRule="exact"/>
        <w:rPr>
          <w:rFonts w:eastAsiaTheme="minorHAnsi"/>
        </w:rPr>
      </w:pPr>
    </w:p>
    <w:p w14:paraId="426FA988" w14:textId="77777777" w:rsidR="00DE536A" w:rsidRPr="008E1C36" w:rsidRDefault="00DE536A" w:rsidP="00045E68">
      <w:pPr>
        <w:spacing w:line="438" w:lineRule="exact"/>
        <w:rPr>
          <w:rFonts w:eastAsiaTheme="minorHAnsi"/>
        </w:rPr>
      </w:pPr>
    </w:p>
    <w:p w14:paraId="17AE7529" w14:textId="77777777" w:rsidR="00DE536A" w:rsidRPr="008E1C36" w:rsidRDefault="00DE536A" w:rsidP="00045E68">
      <w:pPr>
        <w:spacing w:line="438" w:lineRule="exact"/>
        <w:rPr>
          <w:rFonts w:eastAsiaTheme="minorHAnsi"/>
        </w:rPr>
      </w:pPr>
    </w:p>
    <w:p w14:paraId="706934A0" w14:textId="40FF81D3" w:rsidR="00DE536A" w:rsidRPr="008E1C36" w:rsidRDefault="00DE536A" w:rsidP="00045E68">
      <w:pPr>
        <w:spacing w:line="438" w:lineRule="exact"/>
        <w:rPr>
          <w:rFonts w:eastAsiaTheme="minorHAnsi"/>
          <w:b/>
          <w:sz w:val="32"/>
          <w:szCs w:val="32"/>
        </w:rPr>
      </w:pPr>
      <w:r w:rsidRPr="008E1C36">
        <w:rPr>
          <w:rFonts w:eastAsiaTheme="minorHAnsi" w:hint="eastAsia"/>
          <w:b/>
          <w:sz w:val="32"/>
          <w:szCs w:val="32"/>
        </w:rPr>
        <w:t>第</w:t>
      </w:r>
      <w:r w:rsidRPr="008E1C36">
        <w:rPr>
          <w:rFonts w:eastAsiaTheme="minorHAnsi"/>
          <w:b/>
          <w:sz w:val="32"/>
          <w:szCs w:val="32"/>
        </w:rPr>
        <w:t>4</w:t>
      </w:r>
      <w:r w:rsidRPr="008E1C36">
        <w:rPr>
          <w:rFonts w:eastAsiaTheme="minorHAnsi" w:hint="eastAsia"/>
          <w:b/>
          <w:sz w:val="32"/>
          <w:szCs w:val="32"/>
        </w:rPr>
        <w:t>章</w:t>
      </w:r>
      <w:r w:rsidR="009B3EA0" w:rsidRPr="008E1C36">
        <w:rPr>
          <w:rFonts w:eastAsiaTheme="minorHAnsi" w:hint="eastAsia"/>
          <w:b/>
          <w:sz w:val="32"/>
          <w:szCs w:val="32"/>
        </w:rPr>
        <w:t xml:space="preserve">　</w:t>
      </w:r>
      <w:r w:rsidR="009A06C1" w:rsidRPr="008E1C36">
        <w:rPr>
          <w:rFonts w:eastAsiaTheme="minorHAnsi" w:hint="eastAsia"/>
          <w:b/>
          <w:sz w:val="32"/>
          <w:szCs w:val="32"/>
        </w:rPr>
        <w:t>製品普及に向けたプロモーション製作</w:t>
      </w:r>
    </w:p>
    <w:p w14:paraId="1AD17459" w14:textId="77777777" w:rsidR="00DE536A" w:rsidRPr="008E1C36" w:rsidRDefault="00DE536A" w:rsidP="00045E68">
      <w:pPr>
        <w:spacing w:line="438" w:lineRule="exact"/>
        <w:rPr>
          <w:rFonts w:eastAsiaTheme="minorHAnsi"/>
        </w:rPr>
      </w:pPr>
    </w:p>
    <w:p w14:paraId="4661AB77" w14:textId="77777777" w:rsidR="00DE536A" w:rsidRPr="008E1C36" w:rsidRDefault="00DE536A" w:rsidP="00045E68">
      <w:pPr>
        <w:spacing w:line="438" w:lineRule="exact"/>
        <w:rPr>
          <w:rFonts w:eastAsiaTheme="minorHAnsi"/>
        </w:rPr>
      </w:pPr>
    </w:p>
    <w:p w14:paraId="2BFBDBDC" w14:textId="77777777" w:rsidR="00DE536A" w:rsidRPr="008E1C36" w:rsidRDefault="00DE536A" w:rsidP="00045E68">
      <w:pPr>
        <w:spacing w:line="438" w:lineRule="exact"/>
        <w:rPr>
          <w:rFonts w:eastAsiaTheme="minorHAnsi"/>
        </w:rPr>
      </w:pPr>
    </w:p>
    <w:p w14:paraId="782E4269" w14:textId="77777777" w:rsidR="00DE536A" w:rsidRPr="008E1C36" w:rsidRDefault="00DE536A" w:rsidP="00045E68">
      <w:pPr>
        <w:spacing w:line="438" w:lineRule="exact"/>
        <w:rPr>
          <w:rFonts w:eastAsiaTheme="minorHAnsi"/>
        </w:rPr>
      </w:pPr>
    </w:p>
    <w:p w14:paraId="21B6BEE4" w14:textId="77777777" w:rsidR="00DE536A" w:rsidRPr="008E1C36" w:rsidRDefault="00DE536A" w:rsidP="00045E68">
      <w:pPr>
        <w:spacing w:line="438" w:lineRule="exact"/>
        <w:rPr>
          <w:rFonts w:eastAsiaTheme="minorHAnsi"/>
        </w:rPr>
      </w:pPr>
    </w:p>
    <w:p w14:paraId="7AC5F755" w14:textId="77777777" w:rsidR="00DE536A" w:rsidRPr="008E1C36" w:rsidRDefault="00DE536A" w:rsidP="00045E68">
      <w:pPr>
        <w:spacing w:line="438" w:lineRule="exact"/>
        <w:rPr>
          <w:rFonts w:eastAsiaTheme="minorHAnsi"/>
        </w:rPr>
      </w:pPr>
    </w:p>
    <w:p w14:paraId="4B98A3DB" w14:textId="77777777" w:rsidR="00DE536A" w:rsidRPr="008E1C36" w:rsidRDefault="00DE536A" w:rsidP="00045E68">
      <w:pPr>
        <w:spacing w:line="438" w:lineRule="exact"/>
        <w:rPr>
          <w:rFonts w:eastAsiaTheme="minorHAnsi"/>
        </w:rPr>
      </w:pPr>
    </w:p>
    <w:p w14:paraId="39D2E9E4" w14:textId="77777777" w:rsidR="00DE536A" w:rsidRPr="008E1C36" w:rsidRDefault="00DE536A" w:rsidP="00045E68">
      <w:pPr>
        <w:spacing w:line="438" w:lineRule="exact"/>
        <w:rPr>
          <w:rFonts w:eastAsiaTheme="minorHAnsi"/>
        </w:rPr>
      </w:pPr>
    </w:p>
    <w:p w14:paraId="6B63A7CB" w14:textId="77777777" w:rsidR="00DE536A" w:rsidRPr="008E1C36" w:rsidRDefault="00DE536A" w:rsidP="00045E68">
      <w:pPr>
        <w:spacing w:line="438" w:lineRule="exact"/>
        <w:rPr>
          <w:rFonts w:eastAsiaTheme="minorHAnsi"/>
        </w:rPr>
      </w:pPr>
    </w:p>
    <w:p w14:paraId="6928FA06" w14:textId="77777777" w:rsidR="00DE536A" w:rsidRPr="008E1C36" w:rsidRDefault="00DE536A" w:rsidP="00045E68">
      <w:pPr>
        <w:spacing w:line="438" w:lineRule="exact"/>
        <w:rPr>
          <w:rFonts w:eastAsiaTheme="minorHAnsi"/>
        </w:rPr>
      </w:pPr>
    </w:p>
    <w:p w14:paraId="640CABF1" w14:textId="77777777" w:rsidR="00DE536A" w:rsidRPr="008E1C36" w:rsidRDefault="00DE536A" w:rsidP="00045E68">
      <w:pPr>
        <w:spacing w:line="438" w:lineRule="exact"/>
        <w:rPr>
          <w:rFonts w:eastAsiaTheme="minorHAnsi"/>
        </w:rPr>
      </w:pPr>
    </w:p>
    <w:p w14:paraId="552D2EBE" w14:textId="77777777" w:rsidR="00DE536A" w:rsidRPr="008E1C36" w:rsidRDefault="00DE536A" w:rsidP="00045E68">
      <w:pPr>
        <w:spacing w:line="438" w:lineRule="exact"/>
        <w:rPr>
          <w:rFonts w:eastAsiaTheme="minorHAnsi"/>
        </w:rPr>
      </w:pPr>
    </w:p>
    <w:p w14:paraId="416701F8" w14:textId="77777777" w:rsidR="00DE536A" w:rsidRPr="008E1C36" w:rsidRDefault="00DE536A" w:rsidP="00045E68">
      <w:pPr>
        <w:spacing w:line="438" w:lineRule="exact"/>
        <w:rPr>
          <w:rFonts w:eastAsiaTheme="minorHAnsi"/>
        </w:rPr>
      </w:pPr>
    </w:p>
    <w:p w14:paraId="27C363DB" w14:textId="77777777" w:rsidR="00DE536A" w:rsidRPr="008E1C36" w:rsidRDefault="00DE536A" w:rsidP="00045E68">
      <w:pPr>
        <w:spacing w:line="438" w:lineRule="exact"/>
        <w:rPr>
          <w:rFonts w:eastAsiaTheme="minorHAnsi"/>
        </w:rPr>
      </w:pPr>
    </w:p>
    <w:p w14:paraId="0DDA9D75" w14:textId="77777777" w:rsidR="00DE536A" w:rsidRPr="008E1C36" w:rsidRDefault="00DE536A" w:rsidP="00045E68">
      <w:pPr>
        <w:spacing w:line="438" w:lineRule="exact"/>
        <w:rPr>
          <w:rFonts w:eastAsiaTheme="minorHAnsi"/>
        </w:rPr>
      </w:pPr>
    </w:p>
    <w:p w14:paraId="16D73D44" w14:textId="77777777" w:rsidR="00DE536A" w:rsidRPr="008E1C36" w:rsidRDefault="00DE536A" w:rsidP="00045E68">
      <w:pPr>
        <w:spacing w:line="438" w:lineRule="exact"/>
        <w:rPr>
          <w:rFonts w:eastAsiaTheme="minorHAnsi"/>
        </w:rPr>
      </w:pPr>
    </w:p>
    <w:p w14:paraId="15C43A04" w14:textId="77777777" w:rsidR="00DE536A" w:rsidRPr="008E1C36" w:rsidRDefault="00DE536A" w:rsidP="00045E68">
      <w:pPr>
        <w:spacing w:line="438" w:lineRule="exact"/>
        <w:rPr>
          <w:rFonts w:eastAsiaTheme="minorHAnsi"/>
        </w:rPr>
      </w:pPr>
    </w:p>
    <w:p w14:paraId="23F264DA" w14:textId="59AF876D" w:rsidR="00DE536A" w:rsidRPr="008E1C36" w:rsidRDefault="006B0394" w:rsidP="00045E68">
      <w:pPr>
        <w:spacing w:line="438" w:lineRule="exact"/>
        <w:rPr>
          <w:rFonts w:eastAsiaTheme="minorHAnsi"/>
        </w:rPr>
      </w:pPr>
      <w:r w:rsidRPr="008E1C36">
        <w:rPr>
          <w:rFonts w:eastAsiaTheme="minorHAnsi"/>
        </w:rPr>
        <w:t>4.</w:t>
      </w:r>
      <w:r w:rsidRPr="008E1C36">
        <w:rPr>
          <w:rFonts w:eastAsiaTheme="minorHAnsi" w:hint="eastAsia"/>
        </w:rPr>
        <w:t>プロモーション製作</w:t>
      </w:r>
      <w:r w:rsidR="009A06C1" w:rsidRPr="008E1C36">
        <w:rPr>
          <w:rFonts w:eastAsiaTheme="minorHAnsi"/>
        </w:rPr>
        <w:t xml:space="preserve"> </w:t>
      </w:r>
    </w:p>
    <w:p w14:paraId="216E80FE" w14:textId="4CA194DA" w:rsidR="009A06C1" w:rsidRPr="008E1C36" w:rsidRDefault="009A06C1" w:rsidP="00045E68">
      <w:pPr>
        <w:spacing w:line="438" w:lineRule="exact"/>
        <w:rPr>
          <w:rFonts w:eastAsiaTheme="minorHAnsi"/>
        </w:rPr>
      </w:pPr>
      <w:r w:rsidRPr="008E1C36">
        <w:rPr>
          <w:rFonts w:eastAsiaTheme="minorHAnsi" w:hint="eastAsia"/>
        </w:rPr>
        <w:t>これまでニーズ調査および技術開発について述べてきたが、</w:t>
      </w:r>
      <w:r w:rsidR="003B0AFB" w:rsidRPr="008E1C36">
        <w:rPr>
          <w:rFonts w:eastAsiaTheme="minorHAnsi" w:hint="eastAsia"/>
        </w:rPr>
        <w:t>本章では製品普及に向けたプロモーション製作について述べる。</w:t>
      </w:r>
    </w:p>
    <w:p w14:paraId="6DD83F71" w14:textId="7AD8C5C1" w:rsidR="003B0AFB" w:rsidRPr="008E1C36" w:rsidRDefault="003B0AFB" w:rsidP="00045E68">
      <w:pPr>
        <w:spacing w:line="438" w:lineRule="exact"/>
        <w:rPr>
          <w:rFonts w:eastAsiaTheme="minorHAnsi"/>
        </w:rPr>
      </w:pPr>
      <w:r w:rsidRPr="008E1C36">
        <w:rPr>
          <w:rFonts w:eastAsiaTheme="minorHAnsi"/>
        </w:rPr>
        <w:t>1</w:t>
      </w:r>
      <w:r w:rsidRPr="008E1C36">
        <w:rPr>
          <w:rFonts w:eastAsiaTheme="minorHAnsi" w:hint="eastAsia"/>
        </w:rPr>
        <w:t>章で述べたように、介護機器開発ではユーザーが複数いる。そのため製品説明の際も、ユーザーそれぞれに伝えるベネフィットは異なってくる。</w:t>
      </w:r>
    </w:p>
    <w:p w14:paraId="69276A95" w14:textId="06957FC0" w:rsidR="003B0AFB" w:rsidRPr="008E1C36" w:rsidRDefault="003B0AFB" w:rsidP="00045E68">
      <w:pPr>
        <w:spacing w:line="438" w:lineRule="exact"/>
        <w:rPr>
          <w:rFonts w:eastAsiaTheme="minorHAnsi"/>
        </w:rPr>
      </w:pPr>
      <w:r w:rsidRPr="008E1C36">
        <w:rPr>
          <w:rFonts w:eastAsiaTheme="minorHAnsi" w:hint="eastAsia"/>
        </w:rPr>
        <w:t>本章では、ユーザーへの伝え方をどのように工夫してきたか、それらについて述べる。</w:t>
      </w:r>
    </w:p>
    <w:p w14:paraId="30529256" w14:textId="162CF339" w:rsidR="003B0AFB" w:rsidRPr="008E1C36" w:rsidRDefault="003B0AFB" w:rsidP="00045E68">
      <w:pPr>
        <w:spacing w:line="438" w:lineRule="exact"/>
        <w:rPr>
          <w:rFonts w:eastAsiaTheme="minorHAnsi"/>
        </w:rPr>
      </w:pPr>
      <w:r w:rsidRPr="008E1C36">
        <w:rPr>
          <w:rFonts w:eastAsiaTheme="minorHAnsi" w:hint="eastAsia"/>
        </w:rPr>
        <w:t>またこれらは、「総務省　アイチャレンジ」事業内で行われた</w:t>
      </w:r>
      <w:r w:rsidR="008C6B01" w:rsidRPr="008E1C36">
        <w:rPr>
          <w:rFonts w:eastAsiaTheme="minorHAnsi" w:hint="eastAsia"/>
        </w:rPr>
        <w:t>調査である。</w:t>
      </w:r>
    </w:p>
    <w:p w14:paraId="0EEB679D" w14:textId="77777777" w:rsidR="003B0AFB" w:rsidRPr="008E1C36" w:rsidRDefault="003B0AFB" w:rsidP="00045E68">
      <w:pPr>
        <w:spacing w:line="438" w:lineRule="exact"/>
        <w:rPr>
          <w:rFonts w:eastAsiaTheme="minorHAnsi"/>
        </w:rPr>
      </w:pPr>
    </w:p>
    <w:p w14:paraId="5B481FE6" w14:textId="353ECA2A" w:rsidR="003B0AFB" w:rsidRPr="008E1C36" w:rsidRDefault="003B0AFB" w:rsidP="00045E68">
      <w:pPr>
        <w:spacing w:line="438" w:lineRule="exact"/>
        <w:rPr>
          <w:rFonts w:eastAsiaTheme="minorHAnsi"/>
        </w:rPr>
      </w:pPr>
      <w:r w:rsidRPr="008E1C36">
        <w:rPr>
          <w:rFonts w:eastAsiaTheme="minorHAnsi"/>
        </w:rPr>
        <w:t>4.</w:t>
      </w:r>
      <w:r w:rsidR="00A33BC8" w:rsidRPr="008E1C36">
        <w:rPr>
          <w:rFonts w:eastAsiaTheme="minorHAnsi"/>
        </w:rPr>
        <w:t xml:space="preserve">1. </w:t>
      </w:r>
      <w:r w:rsidRPr="008E1C36">
        <w:rPr>
          <w:rFonts w:eastAsiaTheme="minorHAnsi" w:hint="eastAsia"/>
        </w:rPr>
        <w:t>ビジョンの整理</w:t>
      </w:r>
    </w:p>
    <w:p w14:paraId="1954543B" w14:textId="77777777" w:rsidR="003B0AFB" w:rsidRPr="008E1C36" w:rsidRDefault="003B0AFB" w:rsidP="00045E68">
      <w:pPr>
        <w:pStyle w:val="a4"/>
        <w:spacing w:line="438" w:lineRule="exact"/>
        <w:ind w:leftChars="0" w:left="0"/>
        <w:rPr>
          <w:rFonts w:eastAsiaTheme="minorHAnsi"/>
        </w:rPr>
      </w:pPr>
    </w:p>
    <w:p w14:paraId="53300C36" w14:textId="665D0601" w:rsidR="003B0AFB" w:rsidRPr="008E1C36" w:rsidRDefault="003B0AFB" w:rsidP="00045E68">
      <w:pPr>
        <w:spacing w:line="438" w:lineRule="exact"/>
        <w:rPr>
          <w:rFonts w:eastAsiaTheme="minorHAnsi"/>
        </w:rPr>
      </w:pPr>
      <w:r w:rsidRPr="008E1C36">
        <w:rPr>
          <w:rFonts w:eastAsiaTheme="minorHAnsi" w:hint="eastAsia"/>
        </w:rPr>
        <w:lastRenderedPageBreak/>
        <w:t>まずプロモーション製作を行うにあたり、ビジョンの整理を行った。</w:t>
      </w:r>
    </w:p>
    <w:p w14:paraId="1CE76FAD" w14:textId="7F6884E9" w:rsidR="003B0AFB" w:rsidRPr="008E1C36" w:rsidRDefault="00B97EBD" w:rsidP="00045E68">
      <w:pPr>
        <w:spacing w:line="438" w:lineRule="exact"/>
        <w:rPr>
          <w:rFonts w:eastAsiaTheme="minorHAnsi"/>
        </w:rPr>
      </w:pPr>
      <w:r w:rsidRPr="008E1C36">
        <w:rPr>
          <w:rFonts w:eastAsiaTheme="minorHAnsi" w:hint="eastAsia"/>
        </w:rPr>
        <w:t>以下にビジョン整理を示す。</w:t>
      </w:r>
    </w:p>
    <w:p w14:paraId="75B3FFE9" w14:textId="77777777" w:rsidR="003B0AFB" w:rsidRPr="008E1C36" w:rsidRDefault="003B0AFB" w:rsidP="00045E68">
      <w:pPr>
        <w:pStyle w:val="a4"/>
        <w:spacing w:line="438" w:lineRule="exact"/>
        <w:ind w:leftChars="0" w:left="0"/>
        <w:rPr>
          <w:rFonts w:eastAsiaTheme="minorHAnsi"/>
        </w:rPr>
      </w:pPr>
    </w:p>
    <w:p w14:paraId="20466E58" w14:textId="1EA997F2" w:rsidR="003B0AFB" w:rsidRPr="008E1C36" w:rsidRDefault="003B0AFB" w:rsidP="00045E68">
      <w:pPr>
        <w:pStyle w:val="a4"/>
        <w:spacing w:line="438" w:lineRule="exact"/>
        <w:ind w:leftChars="0" w:left="0"/>
        <w:rPr>
          <w:rFonts w:eastAsiaTheme="minorHAnsi"/>
        </w:rPr>
      </w:pPr>
      <w:r w:rsidRPr="008E1C36">
        <w:rPr>
          <w:rFonts w:eastAsiaTheme="minorHAnsi"/>
          <w:noProof/>
        </w:rPr>
        <w:drawing>
          <wp:inline distT="0" distB="0" distL="0" distR="0" wp14:anchorId="515FC12F" wp14:editId="47B24FBB">
            <wp:extent cx="5753735" cy="4290695"/>
            <wp:effectExtent l="0" t="0" r="12065" b="1905"/>
            <wp:docPr id="48" name="図 48" descr="Macintosh HD:Users:wieyoshimi:Desktop:スクリーンショット 0030-10-25 7.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wieyoshimi:Desktop:スクリーンショット 0030-10-25 7.01.0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4290695"/>
                    </a:xfrm>
                    <a:prstGeom prst="rect">
                      <a:avLst/>
                    </a:prstGeom>
                    <a:noFill/>
                    <a:ln>
                      <a:noFill/>
                    </a:ln>
                  </pic:spPr>
                </pic:pic>
              </a:graphicData>
            </a:graphic>
          </wp:inline>
        </w:drawing>
      </w:r>
    </w:p>
    <w:p w14:paraId="3CB9FC04" w14:textId="46D86B33" w:rsidR="00DE536A" w:rsidRPr="008E1C36" w:rsidRDefault="00B97EBD" w:rsidP="00045E68">
      <w:pPr>
        <w:spacing w:line="438" w:lineRule="exact"/>
        <w:rPr>
          <w:rFonts w:eastAsiaTheme="minorHAnsi"/>
        </w:rPr>
      </w:pPr>
      <w:r w:rsidRPr="008E1C36">
        <w:rPr>
          <w:rFonts w:eastAsiaTheme="minorHAnsi" w:hint="eastAsia"/>
        </w:rPr>
        <w:t>図</w:t>
      </w:r>
      <w:r w:rsidRPr="008E1C36">
        <w:rPr>
          <w:rFonts w:eastAsiaTheme="minorHAnsi"/>
        </w:rPr>
        <w:t xml:space="preserve">. </w:t>
      </w:r>
      <w:r w:rsidRPr="008E1C36">
        <w:rPr>
          <w:rFonts w:eastAsiaTheme="minorHAnsi" w:hint="eastAsia"/>
        </w:rPr>
        <w:t>介護業界のステークホルダー整理</w:t>
      </w:r>
    </w:p>
    <w:p w14:paraId="6E7EB928" w14:textId="66D17A3C" w:rsidR="00DE536A" w:rsidRPr="008E1C36" w:rsidRDefault="008C6B01" w:rsidP="00045E68">
      <w:pPr>
        <w:spacing w:line="438" w:lineRule="exact"/>
        <w:rPr>
          <w:rFonts w:eastAsiaTheme="minorHAnsi"/>
        </w:rPr>
      </w:pPr>
      <w:r w:rsidRPr="008E1C36">
        <w:rPr>
          <w:rFonts w:eastAsiaTheme="minorHAnsi" w:hint="eastAsia"/>
          <w:noProof/>
        </w:rPr>
        <w:drawing>
          <wp:inline distT="0" distB="0" distL="0" distR="0" wp14:anchorId="024BE43D" wp14:editId="04AECD6F">
            <wp:extent cx="4862911" cy="3626387"/>
            <wp:effectExtent l="0" t="0" r="0" b="6350"/>
            <wp:docPr id="49" name="図 49" descr="Macintosh HD:Users:wieyoshimi:Desktop:スクリーンショット 0030-10-25 7.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wieyoshimi:Desktop:スクリーンショット 0030-10-25 7.00.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2911" cy="3626387"/>
                    </a:xfrm>
                    <a:prstGeom prst="rect">
                      <a:avLst/>
                    </a:prstGeom>
                    <a:noFill/>
                    <a:ln>
                      <a:noFill/>
                    </a:ln>
                  </pic:spPr>
                </pic:pic>
              </a:graphicData>
            </a:graphic>
          </wp:inline>
        </w:drawing>
      </w:r>
    </w:p>
    <w:p w14:paraId="30742FB8" w14:textId="45ED9776" w:rsidR="009A06C1" w:rsidRPr="008E1C36" w:rsidRDefault="00B97EBD" w:rsidP="00045E68">
      <w:pPr>
        <w:spacing w:line="438" w:lineRule="exact"/>
        <w:rPr>
          <w:rFonts w:eastAsiaTheme="minorHAnsi"/>
        </w:rPr>
      </w:pPr>
      <w:r w:rsidRPr="008E1C36">
        <w:rPr>
          <w:rFonts w:eastAsiaTheme="minorHAnsi" w:hint="eastAsia"/>
        </w:rPr>
        <w:t>図</w:t>
      </w:r>
      <w:r w:rsidRPr="008E1C36">
        <w:rPr>
          <w:rFonts w:eastAsiaTheme="minorHAnsi"/>
        </w:rPr>
        <w:t xml:space="preserve">. </w:t>
      </w:r>
      <w:r w:rsidRPr="008E1C36">
        <w:rPr>
          <w:rFonts w:eastAsiaTheme="minorHAnsi" w:hint="eastAsia"/>
        </w:rPr>
        <w:t>排泄センサーのポイント整理</w:t>
      </w:r>
    </w:p>
    <w:p w14:paraId="74576382" w14:textId="6300E60A" w:rsidR="009A06C1" w:rsidRPr="008E1C36" w:rsidRDefault="008C6B01" w:rsidP="00045E68">
      <w:pPr>
        <w:spacing w:line="438" w:lineRule="exact"/>
        <w:rPr>
          <w:rFonts w:eastAsiaTheme="minorHAnsi"/>
        </w:rPr>
      </w:pPr>
      <w:r w:rsidRPr="008E1C36">
        <w:rPr>
          <w:rFonts w:eastAsiaTheme="minorHAnsi" w:hint="eastAsia"/>
          <w:noProof/>
        </w:rPr>
        <w:drawing>
          <wp:inline distT="0" distB="0" distL="0" distR="0" wp14:anchorId="1D31E2B5" wp14:editId="39472533">
            <wp:extent cx="5351555" cy="4016766"/>
            <wp:effectExtent l="0" t="0" r="8255" b="0"/>
            <wp:docPr id="50" name="図 50" descr="Macintosh HD:Users:wieyoshimi:Desktop:スクリーンショット 0030-10-25 7.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wieyoshimi:Desktop:スクリーンショット 0030-10-25 7.00.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2384" cy="4017388"/>
                    </a:xfrm>
                    <a:prstGeom prst="rect">
                      <a:avLst/>
                    </a:prstGeom>
                    <a:noFill/>
                    <a:ln>
                      <a:noFill/>
                    </a:ln>
                  </pic:spPr>
                </pic:pic>
              </a:graphicData>
            </a:graphic>
          </wp:inline>
        </w:drawing>
      </w:r>
    </w:p>
    <w:p w14:paraId="57915EDF" w14:textId="1B721BC1" w:rsidR="009A06C1" w:rsidRPr="008E1C36" w:rsidRDefault="00B97EBD" w:rsidP="00045E68">
      <w:pPr>
        <w:spacing w:line="438" w:lineRule="exact"/>
        <w:rPr>
          <w:rFonts w:eastAsiaTheme="minorHAnsi"/>
        </w:rPr>
      </w:pPr>
      <w:r w:rsidRPr="008E1C36">
        <w:rPr>
          <w:rFonts w:eastAsiaTheme="minorHAnsi" w:hint="eastAsia"/>
        </w:rPr>
        <w:t>図</w:t>
      </w:r>
      <w:r w:rsidRPr="008E1C36">
        <w:rPr>
          <w:rFonts w:eastAsiaTheme="minorHAnsi"/>
        </w:rPr>
        <w:t xml:space="preserve">. </w:t>
      </w:r>
      <w:r w:rsidRPr="008E1C36">
        <w:rPr>
          <w:rFonts w:eastAsiaTheme="minorHAnsi" w:hint="eastAsia"/>
        </w:rPr>
        <w:t>業界における排泄センサーの立ち位置</w:t>
      </w:r>
    </w:p>
    <w:p w14:paraId="7EF17988" w14:textId="77777777" w:rsidR="009A06C1" w:rsidRPr="008E1C36" w:rsidRDefault="009A06C1" w:rsidP="00045E68">
      <w:pPr>
        <w:spacing w:line="438" w:lineRule="exact"/>
        <w:rPr>
          <w:rFonts w:eastAsiaTheme="minorHAnsi"/>
        </w:rPr>
      </w:pPr>
    </w:p>
    <w:p w14:paraId="10D06586" w14:textId="18FBED21" w:rsidR="009A06C1" w:rsidRPr="008E1C36" w:rsidRDefault="00AB6E52" w:rsidP="00045E68">
      <w:pPr>
        <w:spacing w:line="438" w:lineRule="exact"/>
        <w:rPr>
          <w:rFonts w:eastAsiaTheme="minorHAnsi"/>
        </w:rPr>
      </w:pPr>
      <w:r w:rsidRPr="008E1C36">
        <w:rPr>
          <w:rFonts w:eastAsiaTheme="minorHAnsi"/>
          <w:noProof/>
        </w:rPr>
        <w:t xml:space="preserve">4.2 </w:t>
      </w:r>
      <w:r w:rsidRPr="008E1C36">
        <w:rPr>
          <w:rFonts w:eastAsiaTheme="minorHAnsi" w:hint="eastAsia"/>
          <w:noProof/>
        </w:rPr>
        <w:t>ネーミング案の変更</w:t>
      </w:r>
    </w:p>
    <w:p w14:paraId="3C7FC958" w14:textId="478D45A5" w:rsidR="009A06C1" w:rsidRPr="008E1C36" w:rsidRDefault="00AB6E52" w:rsidP="00045E68">
      <w:pPr>
        <w:spacing w:line="438" w:lineRule="exact"/>
        <w:rPr>
          <w:rFonts w:eastAsiaTheme="minorHAnsi"/>
        </w:rPr>
      </w:pPr>
      <w:r w:rsidRPr="008E1C36">
        <w:rPr>
          <w:rFonts w:eastAsiaTheme="minorHAnsi" w:hint="eastAsia"/>
        </w:rPr>
        <w:t>これまで</w:t>
      </w:r>
      <w:r w:rsidRPr="008E1C36">
        <w:rPr>
          <w:rFonts w:eastAsiaTheme="minorHAnsi"/>
        </w:rPr>
        <w:t>Lifi</w:t>
      </w:r>
      <w:r w:rsidRPr="008E1C36">
        <w:rPr>
          <w:rFonts w:eastAsiaTheme="minorHAnsi" w:hint="eastAsia"/>
        </w:rPr>
        <w:t>という名前で製品化してきた製品を、今回より馴染みやすい名前にするため、ネーミング変更することにした。以下がその際にいくつか上がった案である。</w:t>
      </w:r>
    </w:p>
    <w:p w14:paraId="7F0FC5D2" w14:textId="77777777" w:rsidR="000008D2" w:rsidRPr="008E1C36" w:rsidRDefault="000008D2" w:rsidP="00045E68">
      <w:pPr>
        <w:spacing w:line="438" w:lineRule="exact"/>
        <w:rPr>
          <w:rFonts w:eastAsiaTheme="minorHAnsi"/>
        </w:rPr>
      </w:pPr>
    </w:p>
    <w:p w14:paraId="0D5BF8C8" w14:textId="7F248CD6" w:rsidR="009A06C1" w:rsidRPr="008E1C36" w:rsidRDefault="00AB6E52" w:rsidP="00045E68">
      <w:pPr>
        <w:spacing w:line="438" w:lineRule="exact"/>
        <w:rPr>
          <w:rFonts w:eastAsiaTheme="minorHAnsi"/>
        </w:rPr>
      </w:pPr>
      <w:r w:rsidRPr="008E1C36">
        <w:rPr>
          <w:rFonts w:eastAsiaTheme="minorHAnsi"/>
          <w:noProof/>
        </w:rPr>
        <w:drawing>
          <wp:inline distT="0" distB="0" distL="0" distR="0" wp14:anchorId="02D26390" wp14:editId="5C27D508">
            <wp:extent cx="5753735" cy="4318635"/>
            <wp:effectExtent l="0" t="0" r="12065" b="0"/>
            <wp:docPr id="23" name="図 23" descr="Macintosh HD:Users:wieyoshimi:Desktop:スクリーンショット 0030-10-25 7.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ieyoshimi:Desktop:スクリーンショット 0030-10-25 7.18.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4318635"/>
                    </a:xfrm>
                    <a:prstGeom prst="rect">
                      <a:avLst/>
                    </a:prstGeom>
                    <a:noFill/>
                    <a:ln>
                      <a:noFill/>
                    </a:ln>
                  </pic:spPr>
                </pic:pic>
              </a:graphicData>
            </a:graphic>
          </wp:inline>
        </w:drawing>
      </w:r>
    </w:p>
    <w:p w14:paraId="383BF464" w14:textId="6E0A45FD" w:rsidR="00AB6E52" w:rsidRPr="008E1C36" w:rsidRDefault="00AB6E52" w:rsidP="00045E68">
      <w:pPr>
        <w:spacing w:line="438" w:lineRule="exact"/>
        <w:rPr>
          <w:rFonts w:eastAsiaTheme="minorHAnsi"/>
        </w:rPr>
      </w:pPr>
      <w:r w:rsidRPr="008E1C36">
        <w:rPr>
          <w:rFonts w:eastAsiaTheme="minorHAnsi" w:hint="eastAsia"/>
        </w:rPr>
        <w:t>図</w:t>
      </w:r>
      <w:r w:rsidRPr="008E1C36">
        <w:rPr>
          <w:rFonts w:eastAsiaTheme="minorHAnsi"/>
        </w:rPr>
        <w:t>. Lifi</w:t>
      </w:r>
      <w:r w:rsidRPr="008E1C36">
        <w:rPr>
          <w:rFonts w:eastAsiaTheme="minorHAnsi" w:hint="eastAsia"/>
        </w:rPr>
        <w:t>と最終決定した製品名の違い</w:t>
      </w:r>
    </w:p>
    <w:p w14:paraId="1C63D2E5" w14:textId="0B764498" w:rsidR="009A06C1" w:rsidRPr="008E1C36" w:rsidRDefault="00140EC4" w:rsidP="00045E68">
      <w:pPr>
        <w:spacing w:line="438" w:lineRule="exact"/>
        <w:rPr>
          <w:rFonts w:eastAsiaTheme="minorHAnsi"/>
        </w:rPr>
      </w:pPr>
      <w:r w:rsidRPr="008E1C36">
        <w:rPr>
          <w:rFonts w:eastAsiaTheme="minorHAnsi"/>
          <w:noProof/>
        </w:rPr>
        <w:drawing>
          <wp:inline distT="0" distB="0" distL="0" distR="0" wp14:anchorId="3F0792FC" wp14:editId="58194ABA">
            <wp:extent cx="5143598" cy="3898712"/>
            <wp:effectExtent l="0" t="0" r="0" b="0"/>
            <wp:docPr id="17" name="図 17" descr="Macintosh HD:Users:wieyoshimi:Desktop:スクリーンショット 0030-10-27 0.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ieyoshimi:Desktop:スクリーンショット 0030-10-27 0.20.0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3598" cy="3898712"/>
                    </a:xfrm>
                    <a:prstGeom prst="rect">
                      <a:avLst/>
                    </a:prstGeom>
                    <a:noFill/>
                    <a:ln>
                      <a:noFill/>
                    </a:ln>
                  </pic:spPr>
                </pic:pic>
              </a:graphicData>
            </a:graphic>
          </wp:inline>
        </w:drawing>
      </w:r>
    </w:p>
    <w:p w14:paraId="3C9E648C" w14:textId="15D81DEF" w:rsidR="009A06C1" w:rsidRPr="008E1C36" w:rsidRDefault="00AB6E52" w:rsidP="00045E68">
      <w:pPr>
        <w:spacing w:line="438" w:lineRule="exact"/>
        <w:rPr>
          <w:rFonts w:eastAsiaTheme="minorHAnsi"/>
        </w:rPr>
      </w:pPr>
      <w:r w:rsidRPr="008E1C36">
        <w:rPr>
          <w:rFonts w:eastAsiaTheme="minorHAnsi" w:hint="eastAsia"/>
        </w:rPr>
        <w:t>図</w:t>
      </w:r>
      <w:r w:rsidRPr="008E1C36">
        <w:rPr>
          <w:rFonts w:eastAsiaTheme="minorHAnsi"/>
        </w:rPr>
        <w:t>. Helppad</w:t>
      </w:r>
      <w:r w:rsidRPr="008E1C36">
        <w:rPr>
          <w:rFonts w:eastAsiaTheme="minorHAnsi" w:hint="eastAsia"/>
        </w:rPr>
        <w:t>の原案。</w:t>
      </w:r>
      <w:r w:rsidRPr="008E1C36">
        <w:rPr>
          <w:rFonts w:eastAsiaTheme="minorHAnsi"/>
        </w:rPr>
        <w:t>”</w:t>
      </w:r>
      <w:r w:rsidRPr="008E1C36">
        <w:rPr>
          <w:rFonts w:eastAsiaTheme="minorHAnsi" w:hint="eastAsia"/>
        </w:rPr>
        <w:t>ヘル</w:t>
      </w:r>
      <w:r w:rsidRPr="008E1C36">
        <w:rPr>
          <w:rFonts w:eastAsiaTheme="minorHAnsi"/>
        </w:rPr>
        <w:t>”</w:t>
      </w:r>
      <w:r w:rsidRPr="008E1C36">
        <w:rPr>
          <w:rFonts w:eastAsiaTheme="minorHAnsi" w:hint="eastAsia"/>
        </w:rPr>
        <w:t>という音が地獄を彷彿させることから</w:t>
      </w:r>
      <w:r w:rsidRPr="008E1C36">
        <w:rPr>
          <w:rFonts w:eastAsiaTheme="minorHAnsi"/>
        </w:rPr>
        <w:t>”p”</w:t>
      </w:r>
      <w:r w:rsidRPr="008E1C36">
        <w:rPr>
          <w:rFonts w:eastAsiaTheme="minorHAnsi" w:hint="eastAsia"/>
        </w:rPr>
        <w:t>を重ねることにした</w:t>
      </w:r>
    </w:p>
    <w:p w14:paraId="23842208" w14:textId="77777777" w:rsidR="009A06C1" w:rsidRPr="008E1C36" w:rsidRDefault="009A06C1" w:rsidP="00045E68">
      <w:pPr>
        <w:spacing w:line="438" w:lineRule="exact"/>
        <w:rPr>
          <w:rFonts w:eastAsiaTheme="minorHAnsi"/>
        </w:rPr>
      </w:pPr>
    </w:p>
    <w:p w14:paraId="5D54B615" w14:textId="4FBA7DDA" w:rsidR="00140EC4" w:rsidRPr="008E1C36" w:rsidRDefault="00405BE8" w:rsidP="00045E68">
      <w:pPr>
        <w:spacing w:line="438" w:lineRule="exact"/>
        <w:rPr>
          <w:rFonts w:eastAsiaTheme="minorHAnsi"/>
        </w:rPr>
      </w:pPr>
      <w:r w:rsidRPr="008E1C36">
        <w:rPr>
          <w:rFonts w:eastAsiaTheme="minorHAnsi" w:hint="eastAsia"/>
          <w:noProof/>
        </w:rPr>
        <w:drawing>
          <wp:inline distT="0" distB="0" distL="0" distR="0" wp14:anchorId="5F63FBE7" wp14:editId="011E6AA5">
            <wp:extent cx="5029298" cy="3492368"/>
            <wp:effectExtent l="0" t="0" r="0" b="0"/>
            <wp:docPr id="18" name="図 18" descr="Macintosh HD:Users:wieyoshimi:Desktop:スクリーンショット 0030-10-27 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wieyoshimi:Desktop:スクリーンショット 0030-10-27 0.20.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98" cy="3492368"/>
                    </a:xfrm>
                    <a:prstGeom prst="rect">
                      <a:avLst/>
                    </a:prstGeom>
                    <a:noFill/>
                    <a:ln>
                      <a:noFill/>
                    </a:ln>
                  </pic:spPr>
                </pic:pic>
              </a:graphicData>
            </a:graphic>
          </wp:inline>
        </w:drawing>
      </w:r>
    </w:p>
    <w:p w14:paraId="15DA2EC7" w14:textId="1E425697" w:rsidR="00140EC4" w:rsidRPr="008E1C36" w:rsidRDefault="000008D2" w:rsidP="00045E68">
      <w:pPr>
        <w:spacing w:line="438" w:lineRule="exact"/>
        <w:rPr>
          <w:rFonts w:eastAsiaTheme="minorHAnsi"/>
        </w:rPr>
      </w:pPr>
      <w:r w:rsidRPr="008E1C36">
        <w:rPr>
          <w:rFonts w:eastAsiaTheme="minorHAnsi" w:hint="eastAsia"/>
        </w:rPr>
        <w:t>図</w:t>
      </w:r>
      <w:r w:rsidRPr="008E1C36">
        <w:rPr>
          <w:rFonts w:eastAsiaTheme="minorHAnsi"/>
        </w:rPr>
        <w:t xml:space="preserve">. </w:t>
      </w:r>
      <w:r w:rsidRPr="008E1C36">
        <w:rPr>
          <w:rFonts w:eastAsiaTheme="minorHAnsi" w:hint="eastAsia"/>
        </w:rPr>
        <w:t>洒落を入れながら覚えやすさを追求したネーミング</w:t>
      </w:r>
    </w:p>
    <w:p w14:paraId="1F70B004" w14:textId="6EF21F3F" w:rsidR="000008D2" w:rsidRPr="008E1C36" w:rsidRDefault="000008D2" w:rsidP="00045E68">
      <w:pPr>
        <w:spacing w:line="438" w:lineRule="exact"/>
        <w:rPr>
          <w:rFonts w:eastAsiaTheme="minorHAnsi"/>
        </w:rPr>
      </w:pPr>
      <w:r w:rsidRPr="008E1C36">
        <w:rPr>
          <w:rFonts w:eastAsiaTheme="minorHAnsi"/>
        </w:rPr>
        <w:t xml:space="preserve">4.3 </w:t>
      </w:r>
      <w:r w:rsidRPr="008E1C36">
        <w:rPr>
          <w:rFonts w:eastAsiaTheme="minorHAnsi" w:hint="eastAsia"/>
        </w:rPr>
        <w:t>タグライン</w:t>
      </w:r>
    </w:p>
    <w:p w14:paraId="1F1A5836" w14:textId="3E17DDA7" w:rsidR="009A06C1" w:rsidRPr="008E1C36" w:rsidRDefault="000008D2" w:rsidP="00045E68">
      <w:pPr>
        <w:spacing w:line="438" w:lineRule="exact"/>
        <w:rPr>
          <w:rFonts w:eastAsiaTheme="minorHAnsi"/>
        </w:rPr>
      </w:pPr>
      <w:r w:rsidRPr="008E1C36">
        <w:rPr>
          <w:rFonts w:eastAsiaTheme="minorHAnsi" w:hint="eastAsia"/>
        </w:rPr>
        <w:t>製品の特徴を一言で表すタグラインを製作する。最終的には「おむつからの</w:t>
      </w:r>
      <w:r w:rsidRPr="008E1C36">
        <w:rPr>
          <w:rFonts w:eastAsiaTheme="minorHAnsi"/>
        </w:rPr>
        <w:t>119</w:t>
      </w:r>
      <w:r w:rsidRPr="008E1C36">
        <w:rPr>
          <w:rFonts w:eastAsiaTheme="minorHAnsi" w:hint="eastAsia"/>
        </w:rPr>
        <w:t>番。」に</w:t>
      </w:r>
      <w:r w:rsidR="007B56F1" w:rsidRPr="008E1C36">
        <w:rPr>
          <w:rFonts w:eastAsiaTheme="minorHAnsi" w:hint="eastAsia"/>
        </w:rPr>
        <w:t>なったが、最終的に決定するまでに</w:t>
      </w:r>
      <w:r w:rsidR="007B56F1" w:rsidRPr="008E1C36">
        <w:rPr>
          <w:rFonts w:eastAsiaTheme="minorHAnsi"/>
        </w:rPr>
        <w:t>20</w:t>
      </w:r>
      <w:r w:rsidR="007B56F1" w:rsidRPr="008E1C36">
        <w:rPr>
          <w:rFonts w:eastAsiaTheme="minorHAnsi" w:hint="eastAsia"/>
        </w:rPr>
        <w:t>案ほど出している。以下が一部である。</w:t>
      </w:r>
    </w:p>
    <w:p w14:paraId="455C63B5" w14:textId="77777777" w:rsidR="000008D2" w:rsidRPr="008E1C36" w:rsidRDefault="000008D2" w:rsidP="00045E68">
      <w:pPr>
        <w:spacing w:line="438" w:lineRule="exact"/>
        <w:rPr>
          <w:rFonts w:eastAsiaTheme="minorHAnsi"/>
        </w:rPr>
      </w:pPr>
    </w:p>
    <w:p w14:paraId="351989D4" w14:textId="0CFCC1A8" w:rsidR="00DE536A" w:rsidRPr="008E1C36" w:rsidRDefault="00AA3C26" w:rsidP="00045E68">
      <w:pPr>
        <w:spacing w:line="438" w:lineRule="exact"/>
        <w:rPr>
          <w:rFonts w:eastAsiaTheme="minorHAnsi"/>
        </w:rPr>
      </w:pPr>
      <w:r w:rsidRPr="008E1C36">
        <w:rPr>
          <w:rFonts w:eastAsiaTheme="minorHAnsi" w:hint="eastAsia"/>
          <w:noProof/>
        </w:rPr>
        <w:drawing>
          <wp:inline distT="0" distB="0" distL="0" distR="0" wp14:anchorId="762AEF27" wp14:editId="08A1DB64">
            <wp:extent cx="4903881" cy="3213149"/>
            <wp:effectExtent l="0" t="0" r="0" b="0"/>
            <wp:docPr id="21" name="図 21" descr="Macintosh HD:Users:wieyoshimi:Desktop:スクリーンショット 0030-10-27 0.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ieyoshimi:Desktop:スクリーンショット 0030-10-27 0.20.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4636" cy="3213644"/>
                    </a:xfrm>
                    <a:prstGeom prst="rect">
                      <a:avLst/>
                    </a:prstGeom>
                    <a:noFill/>
                    <a:ln>
                      <a:noFill/>
                    </a:ln>
                  </pic:spPr>
                </pic:pic>
              </a:graphicData>
            </a:graphic>
          </wp:inline>
        </w:drawing>
      </w:r>
    </w:p>
    <w:p w14:paraId="039F70B1" w14:textId="72598CAD" w:rsidR="00B97EBD" w:rsidRPr="008E1C36" w:rsidRDefault="007B56F1" w:rsidP="00045E68">
      <w:pPr>
        <w:spacing w:line="438" w:lineRule="exact"/>
        <w:rPr>
          <w:rFonts w:eastAsiaTheme="minorHAnsi"/>
        </w:rPr>
      </w:pPr>
      <w:r w:rsidRPr="008E1C36">
        <w:rPr>
          <w:rFonts w:eastAsiaTheme="minorHAnsi" w:hint="eastAsia"/>
        </w:rPr>
        <w:t>図</w:t>
      </w:r>
      <w:r w:rsidRPr="008E1C36">
        <w:rPr>
          <w:rFonts w:eastAsiaTheme="minorHAnsi"/>
        </w:rPr>
        <w:t xml:space="preserve">. </w:t>
      </w:r>
      <w:r w:rsidRPr="008E1C36">
        <w:rPr>
          <w:rFonts w:eastAsiaTheme="minorHAnsi" w:hint="eastAsia"/>
        </w:rPr>
        <w:t>言葉遊びを入れて。この案はステートメントに残った。</w:t>
      </w:r>
    </w:p>
    <w:p w14:paraId="16B2E4E9" w14:textId="77777777" w:rsidR="00B97EBD" w:rsidRPr="008E1C36" w:rsidRDefault="00B97EBD" w:rsidP="00045E68">
      <w:pPr>
        <w:spacing w:line="438" w:lineRule="exact"/>
        <w:rPr>
          <w:rFonts w:eastAsiaTheme="minorHAnsi"/>
        </w:rPr>
      </w:pPr>
    </w:p>
    <w:p w14:paraId="387FE9F4" w14:textId="77777777" w:rsidR="00AA3C26" w:rsidRPr="008E1C36" w:rsidRDefault="00AA3C26" w:rsidP="00045E68">
      <w:pPr>
        <w:spacing w:line="438" w:lineRule="exact"/>
        <w:rPr>
          <w:rFonts w:eastAsiaTheme="minorHAnsi"/>
        </w:rPr>
      </w:pPr>
    </w:p>
    <w:p w14:paraId="6804715E" w14:textId="55C88602" w:rsidR="00B97EBD" w:rsidRPr="008E1C36" w:rsidRDefault="00AA3C26" w:rsidP="00045E68">
      <w:pPr>
        <w:spacing w:line="438" w:lineRule="exact"/>
        <w:rPr>
          <w:rFonts w:eastAsiaTheme="minorHAnsi"/>
        </w:rPr>
      </w:pPr>
      <w:r w:rsidRPr="008E1C36">
        <w:rPr>
          <w:rFonts w:eastAsiaTheme="minorHAnsi" w:hint="eastAsia"/>
          <w:noProof/>
        </w:rPr>
        <w:drawing>
          <wp:inline distT="0" distB="0" distL="0" distR="0" wp14:anchorId="742D9442" wp14:editId="07F75382">
            <wp:extent cx="4953537" cy="3172975"/>
            <wp:effectExtent l="0" t="0" r="0" b="2540"/>
            <wp:docPr id="22" name="図 22" descr="Macintosh HD:Users:wieyoshimi:Desktop:スクリーンショット 0030-10-27 0.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ieyoshimi:Desktop:スクリーンショット 0030-10-27 0.20.4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3537" cy="3172975"/>
                    </a:xfrm>
                    <a:prstGeom prst="rect">
                      <a:avLst/>
                    </a:prstGeom>
                    <a:noFill/>
                    <a:ln>
                      <a:noFill/>
                    </a:ln>
                  </pic:spPr>
                </pic:pic>
              </a:graphicData>
            </a:graphic>
          </wp:inline>
        </w:drawing>
      </w:r>
    </w:p>
    <w:p w14:paraId="0D7E223B" w14:textId="46AA9ECD" w:rsidR="00B97EBD" w:rsidRPr="008E1C36" w:rsidRDefault="007B56F1" w:rsidP="00045E68">
      <w:pPr>
        <w:spacing w:line="438" w:lineRule="exact"/>
        <w:rPr>
          <w:rFonts w:eastAsiaTheme="minorHAnsi"/>
        </w:rPr>
      </w:pPr>
      <w:r w:rsidRPr="008E1C36">
        <w:rPr>
          <w:rFonts w:eastAsiaTheme="minorHAnsi" w:hint="eastAsia"/>
        </w:rPr>
        <w:t>図</w:t>
      </w:r>
      <w:r w:rsidRPr="008E1C36">
        <w:rPr>
          <w:rFonts w:eastAsiaTheme="minorHAnsi"/>
        </w:rPr>
        <w:t xml:space="preserve">. </w:t>
      </w:r>
      <w:r w:rsidRPr="008E1C36">
        <w:rPr>
          <w:rFonts w:eastAsiaTheme="minorHAnsi" w:hint="eastAsia"/>
        </w:rPr>
        <w:t>排泄センサーの価値をつかみ始めた頃の名前</w:t>
      </w:r>
    </w:p>
    <w:p w14:paraId="3AF3E74F" w14:textId="77777777" w:rsidR="00B97EBD" w:rsidRPr="008E1C36" w:rsidRDefault="00B97EBD" w:rsidP="00045E68">
      <w:pPr>
        <w:spacing w:line="438" w:lineRule="exact"/>
        <w:rPr>
          <w:rFonts w:eastAsiaTheme="minorHAnsi"/>
        </w:rPr>
      </w:pPr>
    </w:p>
    <w:p w14:paraId="39FD8C2E" w14:textId="77777777" w:rsidR="00B97EBD" w:rsidRPr="008E1C36" w:rsidRDefault="00B97EBD" w:rsidP="00045E68">
      <w:pPr>
        <w:spacing w:line="438" w:lineRule="exact"/>
        <w:rPr>
          <w:rFonts w:eastAsiaTheme="minorHAnsi"/>
        </w:rPr>
      </w:pPr>
    </w:p>
    <w:p w14:paraId="4EF78951" w14:textId="77777777" w:rsidR="00B97EBD" w:rsidRPr="008E1C36" w:rsidRDefault="00B97EBD" w:rsidP="00045E68">
      <w:pPr>
        <w:spacing w:line="438" w:lineRule="exact"/>
        <w:rPr>
          <w:rFonts w:eastAsiaTheme="minorHAnsi"/>
        </w:rPr>
      </w:pPr>
    </w:p>
    <w:p w14:paraId="095BC2A5" w14:textId="77777777" w:rsidR="00B97EBD" w:rsidRPr="008E1C36" w:rsidRDefault="00B97EBD" w:rsidP="00045E68">
      <w:pPr>
        <w:spacing w:line="438" w:lineRule="exact"/>
        <w:rPr>
          <w:rFonts w:eastAsiaTheme="minorHAnsi"/>
        </w:rPr>
      </w:pPr>
    </w:p>
    <w:p w14:paraId="2046DBBB" w14:textId="77777777" w:rsidR="00B97EBD" w:rsidRPr="008E1C36" w:rsidRDefault="00B97EBD" w:rsidP="00045E68">
      <w:pPr>
        <w:spacing w:line="438" w:lineRule="exact"/>
        <w:rPr>
          <w:rFonts w:eastAsiaTheme="minorHAnsi"/>
        </w:rPr>
      </w:pPr>
    </w:p>
    <w:p w14:paraId="596859B7" w14:textId="77777777" w:rsidR="00B97EBD" w:rsidRPr="008E1C36" w:rsidRDefault="00B97EBD" w:rsidP="00045E68">
      <w:pPr>
        <w:spacing w:line="438" w:lineRule="exact"/>
        <w:rPr>
          <w:rFonts w:eastAsiaTheme="minorHAnsi"/>
        </w:rPr>
      </w:pPr>
    </w:p>
    <w:p w14:paraId="1346B7F2" w14:textId="77777777" w:rsidR="00B97EBD" w:rsidRPr="008E1C36" w:rsidRDefault="00B97EBD" w:rsidP="00045E68">
      <w:pPr>
        <w:spacing w:line="438" w:lineRule="exact"/>
        <w:rPr>
          <w:rFonts w:eastAsiaTheme="minorHAnsi"/>
        </w:rPr>
      </w:pPr>
    </w:p>
    <w:p w14:paraId="1B0B7910" w14:textId="77777777" w:rsidR="00B97EBD" w:rsidRPr="008E1C36" w:rsidRDefault="00B97EBD" w:rsidP="00045E68">
      <w:pPr>
        <w:spacing w:line="438" w:lineRule="exact"/>
        <w:rPr>
          <w:rFonts w:eastAsiaTheme="minorHAnsi"/>
        </w:rPr>
      </w:pPr>
    </w:p>
    <w:p w14:paraId="22300C7E" w14:textId="77777777" w:rsidR="00B97EBD" w:rsidRPr="008E1C36" w:rsidRDefault="00B97EBD" w:rsidP="00045E68">
      <w:pPr>
        <w:spacing w:line="438" w:lineRule="exact"/>
        <w:rPr>
          <w:rFonts w:eastAsiaTheme="minorHAnsi"/>
        </w:rPr>
      </w:pPr>
    </w:p>
    <w:p w14:paraId="2FC9662E" w14:textId="77777777" w:rsidR="00DE536A" w:rsidRPr="008E1C36" w:rsidRDefault="00DE536A" w:rsidP="00045E68">
      <w:pPr>
        <w:spacing w:line="438" w:lineRule="exact"/>
        <w:rPr>
          <w:rFonts w:eastAsiaTheme="minorHAnsi"/>
        </w:rPr>
      </w:pPr>
    </w:p>
    <w:p w14:paraId="55620B9A" w14:textId="77777777" w:rsidR="007B56F1" w:rsidRPr="008E1C36" w:rsidRDefault="007B56F1" w:rsidP="00045E68">
      <w:pPr>
        <w:spacing w:line="438" w:lineRule="exact"/>
        <w:rPr>
          <w:rFonts w:eastAsiaTheme="minorHAnsi"/>
        </w:rPr>
      </w:pPr>
    </w:p>
    <w:p w14:paraId="2D63FF72" w14:textId="77777777" w:rsidR="007B56F1" w:rsidRPr="008E1C36" w:rsidRDefault="007B56F1" w:rsidP="00045E68">
      <w:pPr>
        <w:spacing w:line="438" w:lineRule="exact"/>
        <w:rPr>
          <w:rFonts w:eastAsiaTheme="minorHAnsi"/>
        </w:rPr>
      </w:pPr>
    </w:p>
    <w:p w14:paraId="704B77F3" w14:textId="77777777" w:rsidR="007B56F1" w:rsidRPr="008E1C36" w:rsidRDefault="007B56F1" w:rsidP="00045E68">
      <w:pPr>
        <w:spacing w:line="438" w:lineRule="exact"/>
        <w:rPr>
          <w:rFonts w:eastAsiaTheme="minorHAnsi"/>
        </w:rPr>
      </w:pPr>
    </w:p>
    <w:p w14:paraId="1A45A6AE" w14:textId="77777777" w:rsidR="007B56F1" w:rsidRPr="008E1C36" w:rsidRDefault="007B56F1" w:rsidP="00045E68">
      <w:pPr>
        <w:spacing w:line="438" w:lineRule="exact"/>
        <w:rPr>
          <w:rFonts w:eastAsiaTheme="minorHAnsi"/>
        </w:rPr>
      </w:pPr>
    </w:p>
    <w:p w14:paraId="7D182F5C" w14:textId="77777777" w:rsidR="007B56F1" w:rsidRPr="008E1C36" w:rsidRDefault="007B56F1" w:rsidP="00045E68">
      <w:pPr>
        <w:spacing w:line="438" w:lineRule="exact"/>
        <w:rPr>
          <w:rFonts w:eastAsiaTheme="minorHAnsi"/>
        </w:rPr>
      </w:pPr>
    </w:p>
    <w:p w14:paraId="5C61B638" w14:textId="77777777" w:rsidR="00DE536A" w:rsidRPr="008E1C36" w:rsidRDefault="00DE536A" w:rsidP="00045E68">
      <w:pPr>
        <w:spacing w:line="438" w:lineRule="exact"/>
        <w:rPr>
          <w:rFonts w:eastAsiaTheme="minorHAnsi"/>
        </w:rPr>
      </w:pPr>
    </w:p>
    <w:p w14:paraId="43E9FD6C" w14:textId="563910A6" w:rsidR="00DE536A" w:rsidRPr="008E1C36" w:rsidRDefault="00DE536A" w:rsidP="00045E68">
      <w:pPr>
        <w:spacing w:line="438" w:lineRule="exact"/>
        <w:rPr>
          <w:rFonts w:eastAsiaTheme="minorHAnsi"/>
          <w:b/>
          <w:sz w:val="32"/>
          <w:szCs w:val="32"/>
        </w:rPr>
      </w:pPr>
      <w:r w:rsidRPr="008E1C36">
        <w:rPr>
          <w:rFonts w:eastAsiaTheme="minorHAnsi" w:hint="eastAsia"/>
          <w:b/>
          <w:sz w:val="32"/>
          <w:szCs w:val="32"/>
        </w:rPr>
        <w:t>第</w:t>
      </w:r>
      <w:r w:rsidRPr="008E1C36">
        <w:rPr>
          <w:rFonts w:eastAsiaTheme="minorHAnsi"/>
          <w:b/>
          <w:sz w:val="32"/>
          <w:szCs w:val="32"/>
        </w:rPr>
        <w:t>5</w:t>
      </w:r>
      <w:r w:rsidRPr="008E1C36">
        <w:rPr>
          <w:rFonts w:eastAsiaTheme="minorHAnsi" w:hint="eastAsia"/>
          <w:b/>
          <w:sz w:val="32"/>
          <w:szCs w:val="32"/>
        </w:rPr>
        <w:t>章</w:t>
      </w:r>
      <w:r w:rsidRPr="008E1C36">
        <w:rPr>
          <w:rFonts w:eastAsiaTheme="minorHAnsi"/>
          <w:b/>
          <w:sz w:val="32"/>
          <w:szCs w:val="32"/>
        </w:rPr>
        <w:t xml:space="preserve"> </w:t>
      </w:r>
      <w:r w:rsidR="00AB506C" w:rsidRPr="008E1C36">
        <w:rPr>
          <w:rFonts w:eastAsiaTheme="minorHAnsi" w:hint="eastAsia"/>
          <w:b/>
          <w:sz w:val="32"/>
          <w:szCs w:val="32"/>
        </w:rPr>
        <w:t>総論</w:t>
      </w:r>
    </w:p>
    <w:p w14:paraId="2B98756F" w14:textId="77777777" w:rsidR="00DE536A" w:rsidRPr="008E1C36" w:rsidRDefault="00DE536A" w:rsidP="00045E68">
      <w:pPr>
        <w:spacing w:line="438" w:lineRule="exact"/>
        <w:rPr>
          <w:rFonts w:eastAsiaTheme="minorHAnsi"/>
        </w:rPr>
      </w:pPr>
    </w:p>
    <w:p w14:paraId="12DDFD2B" w14:textId="77777777" w:rsidR="00DE536A" w:rsidRPr="008E1C36" w:rsidRDefault="00DE536A" w:rsidP="00045E68">
      <w:pPr>
        <w:spacing w:line="438" w:lineRule="exact"/>
        <w:rPr>
          <w:rFonts w:eastAsiaTheme="minorHAnsi"/>
        </w:rPr>
      </w:pPr>
    </w:p>
    <w:p w14:paraId="68E86355" w14:textId="77777777" w:rsidR="00DE536A" w:rsidRPr="008E1C36" w:rsidRDefault="00DE536A" w:rsidP="00045E68">
      <w:pPr>
        <w:spacing w:line="438" w:lineRule="exact"/>
        <w:rPr>
          <w:rFonts w:eastAsiaTheme="minorHAnsi"/>
        </w:rPr>
      </w:pPr>
    </w:p>
    <w:p w14:paraId="36379596" w14:textId="77777777" w:rsidR="00DE536A" w:rsidRPr="008E1C36" w:rsidRDefault="00DE536A" w:rsidP="00045E68">
      <w:pPr>
        <w:spacing w:line="438" w:lineRule="exact"/>
        <w:rPr>
          <w:rFonts w:eastAsiaTheme="minorHAnsi"/>
        </w:rPr>
      </w:pPr>
    </w:p>
    <w:p w14:paraId="0D726FF1" w14:textId="77777777" w:rsidR="00DE536A" w:rsidRPr="008E1C36" w:rsidRDefault="00DE536A" w:rsidP="00045E68">
      <w:pPr>
        <w:spacing w:line="438" w:lineRule="exact"/>
        <w:rPr>
          <w:rFonts w:eastAsiaTheme="minorHAnsi"/>
        </w:rPr>
      </w:pPr>
    </w:p>
    <w:p w14:paraId="7A3D18DC" w14:textId="77777777" w:rsidR="00DE536A" w:rsidRPr="008E1C36" w:rsidRDefault="00DE536A" w:rsidP="00045E68">
      <w:pPr>
        <w:spacing w:line="438" w:lineRule="exact"/>
        <w:rPr>
          <w:rFonts w:eastAsiaTheme="minorHAnsi"/>
        </w:rPr>
      </w:pPr>
    </w:p>
    <w:p w14:paraId="14EFA57D" w14:textId="77777777" w:rsidR="00DE536A" w:rsidRPr="008E1C36" w:rsidRDefault="00DE536A" w:rsidP="00045E68">
      <w:pPr>
        <w:spacing w:line="438" w:lineRule="exact"/>
        <w:rPr>
          <w:rFonts w:eastAsiaTheme="minorHAnsi"/>
        </w:rPr>
      </w:pPr>
    </w:p>
    <w:p w14:paraId="48AC5FBC" w14:textId="77777777" w:rsidR="00DE536A" w:rsidRPr="008E1C36" w:rsidRDefault="00DE536A" w:rsidP="00045E68">
      <w:pPr>
        <w:spacing w:line="438" w:lineRule="exact"/>
        <w:rPr>
          <w:rFonts w:eastAsiaTheme="minorHAnsi"/>
        </w:rPr>
      </w:pPr>
    </w:p>
    <w:p w14:paraId="17E19966" w14:textId="77777777" w:rsidR="00DE536A" w:rsidRPr="008E1C36" w:rsidRDefault="00DE536A" w:rsidP="00045E68">
      <w:pPr>
        <w:spacing w:line="438" w:lineRule="exact"/>
        <w:rPr>
          <w:rFonts w:eastAsiaTheme="minorHAnsi"/>
        </w:rPr>
      </w:pPr>
    </w:p>
    <w:p w14:paraId="44C69953" w14:textId="77777777" w:rsidR="00DE536A" w:rsidRPr="008E1C36" w:rsidRDefault="00DE536A" w:rsidP="00045E68">
      <w:pPr>
        <w:spacing w:line="438" w:lineRule="exact"/>
        <w:rPr>
          <w:rFonts w:eastAsiaTheme="minorHAnsi"/>
        </w:rPr>
      </w:pPr>
    </w:p>
    <w:p w14:paraId="11F4D2A2" w14:textId="77777777" w:rsidR="00DE536A" w:rsidRPr="008E1C36" w:rsidRDefault="00DE536A" w:rsidP="00045E68">
      <w:pPr>
        <w:spacing w:line="438" w:lineRule="exact"/>
        <w:rPr>
          <w:rFonts w:eastAsiaTheme="minorHAnsi"/>
        </w:rPr>
      </w:pPr>
    </w:p>
    <w:p w14:paraId="78413D48" w14:textId="77777777" w:rsidR="00DE536A" w:rsidRPr="008E1C36" w:rsidRDefault="00DE536A" w:rsidP="00045E68">
      <w:pPr>
        <w:spacing w:line="438" w:lineRule="exact"/>
        <w:rPr>
          <w:rFonts w:eastAsiaTheme="minorHAnsi"/>
        </w:rPr>
      </w:pPr>
    </w:p>
    <w:p w14:paraId="79D8E857" w14:textId="77777777" w:rsidR="00DE536A" w:rsidRPr="008E1C36" w:rsidRDefault="00DE536A" w:rsidP="00045E68">
      <w:pPr>
        <w:spacing w:line="438" w:lineRule="exact"/>
        <w:rPr>
          <w:rFonts w:eastAsiaTheme="minorHAnsi"/>
        </w:rPr>
      </w:pPr>
    </w:p>
    <w:p w14:paraId="1156551C" w14:textId="77777777" w:rsidR="00DE536A" w:rsidRPr="008E1C36" w:rsidRDefault="00DE536A" w:rsidP="00045E68">
      <w:pPr>
        <w:spacing w:line="438" w:lineRule="exact"/>
        <w:rPr>
          <w:rFonts w:eastAsiaTheme="minorHAnsi"/>
        </w:rPr>
      </w:pPr>
    </w:p>
    <w:p w14:paraId="380BBE42" w14:textId="77777777" w:rsidR="00DE536A" w:rsidRPr="008E1C36" w:rsidRDefault="00DE536A" w:rsidP="00045E68">
      <w:pPr>
        <w:spacing w:line="438" w:lineRule="exact"/>
        <w:rPr>
          <w:rFonts w:eastAsiaTheme="minorHAnsi"/>
        </w:rPr>
      </w:pPr>
    </w:p>
    <w:p w14:paraId="358EAE76" w14:textId="77777777" w:rsidR="00DE536A" w:rsidRPr="008E1C36" w:rsidRDefault="00DE536A" w:rsidP="00045E68">
      <w:pPr>
        <w:spacing w:line="438" w:lineRule="exact"/>
        <w:rPr>
          <w:rFonts w:eastAsiaTheme="minorHAnsi"/>
        </w:rPr>
      </w:pPr>
    </w:p>
    <w:p w14:paraId="3DC7BF75" w14:textId="77777777" w:rsidR="00DE536A" w:rsidRPr="008E1C36" w:rsidRDefault="00DE536A" w:rsidP="00045E68">
      <w:pPr>
        <w:spacing w:line="438" w:lineRule="exact"/>
        <w:rPr>
          <w:rFonts w:eastAsiaTheme="minorHAnsi"/>
        </w:rPr>
      </w:pPr>
    </w:p>
    <w:p w14:paraId="3308B622" w14:textId="77777777" w:rsidR="00DE536A" w:rsidRPr="008E1C36" w:rsidRDefault="00DE536A" w:rsidP="00045E68">
      <w:pPr>
        <w:spacing w:line="438" w:lineRule="exact"/>
        <w:rPr>
          <w:rFonts w:eastAsiaTheme="minorHAnsi"/>
        </w:rPr>
      </w:pPr>
    </w:p>
    <w:p w14:paraId="0187E4D2" w14:textId="77777777" w:rsidR="007B56F1" w:rsidRPr="008E1C36" w:rsidRDefault="007B56F1" w:rsidP="00045E68">
      <w:pPr>
        <w:spacing w:line="438" w:lineRule="exact"/>
        <w:rPr>
          <w:rFonts w:eastAsiaTheme="minorHAnsi"/>
        </w:rPr>
      </w:pPr>
    </w:p>
    <w:p w14:paraId="70400CE4" w14:textId="743DBE9B" w:rsidR="00DE536A" w:rsidRPr="008E1C36" w:rsidRDefault="00D4399A" w:rsidP="00045E68">
      <w:pPr>
        <w:spacing w:line="438" w:lineRule="exact"/>
        <w:rPr>
          <w:rFonts w:eastAsiaTheme="minorHAnsi"/>
          <w:b/>
          <w:sz w:val="24"/>
          <w:szCs w:val="24"/>
        </w:rPr>
      </w:pPr>
      <w:r w:rsidRPr="008E1C36">
        <w:rPr>
          <w:rFonts w:eastAsiaTheme="minorHAnsi" w:hint="eastAsia"/>
          <w:b/>
          <w:sz w:val="24"/>
          <w:szCs w:val="24"/>
        </w:rPr>
        <w:t>総論</w:t>
      </w:r>
    </w:p>
    <w:p w14:paraId="3D61D56E" w14:textId="6C21697D" w:rsidR="005C2753" w:rsidRPr="008E1C36" w:rsidRDefault="00CA4F3A" w:rsidP="00045E68">
      <w:pPr>
        <w:spacing w:line="438" w:lineRule="exact"/>
        <w:rPr>
          <w:rFonts w:eastAsiaTheme="minorHAnsi"/>
        </w:rPr>
      </w:pPr>
      <w:r w:rsidRPr="008E1C36">
        <w:rPr>
          <w:rFonts w:eastAsiaTheme="minorHAnsi" w:hint="eastAsia"/>
        </w:rPr>
        <w:t>本研究では</w:t>
      </w:r>
      <w:r w:rsidR="00EE5F0D" w:rsidRPr="008E1C36">
        <w:rPr>
          <w:rFonts w:eastAsiaTheme="minorHAnsi" w:hint="eastAsia"/>
        </w:rPr>
        <w:t>高齢者社会を支える日本の介護現場において、重要な役割を果たす福祉用具について、その中でも極めて重要な課題である排泄センサーの開発プロセスについて明確化す</w:t>
      </w:r>
      <w:r w:rsidR="009D0745" w:rsidRPr="008E1C36">
        <w:rPr>
          <w:rFonts w:eastAsiaTheme="minorHAnsi" w:hint="eastAsia"/>
        </w:rPr>
        <w:t>ることを目的とした。本研究を通して、福祉用具の開発において注意すべきポイントの明確化、またポイントを押</w:t>
      </w:r>
      <w:r w:rsidR="005C2753" w:rsidRPr="008E1C36">
        <w:rPr>
          <w:rFonts w:eastAsiaTheme="minorHAnsi" w:hint="eastAsia"/>
        </w:rPr>
        <w:t>さえた開発を行うためのプロセス提案と、それを実際におこなった事例を紹介しながら</w:t>
      </w:r>
      <w:r w:rsidR="00BA76A2" w:rsidRPr="008E1C36">
        <w:rPr>
          <w:rFonts w:eastAsiaTheme="minorHAnsi" w:hint="eastAsia"/>
        </w:rPr>
        <w:t>行った。</w:t>
      </w:r>
    </w:p>
    <w:p w14:paraId="58D8BF7F" w14:textId="6C82E7D5" w:rsidR="00BA76A2" w:rsidRPr="008E1C36" w:rsidRDefault="00BA76A2" w:rsidP="00045E68">
      <w:pPr>
        <w:spacing w:line="438" w:lineRule="exact"/>
        <w:rPr>
          <w:rFonts w:eastAsiaTheme="minorHAnsi"/>
        </w:rPr>
      </w:pPr>
      <w:r w:rsidRPr="008E1C36">
        <w:rPr>
          <w:rFonts w:eastAsiaTheme="minorHAnsi" w:hint="eastAsia"/>
        </w:rPr>
        <w:t>第1章では、介護そのものの歴史を踏まえながら、福祉用具の歴史や、それを支える制度について述べた。近年の高齢化はもちろん、</w:t>
      </w:r>
      <w:r w:rsidR="006D391B" w:rsidRPr="008E1C36">
        <w:rPr>
          <w:rFonts w:eastAsiaTheme="minorHAnsi" w:hint="eastAsia"/>
        </w:rPr>
        <w:t>福祉用具そのものの発展、福祉用具がどのようにして作られるべきか、また普及を促進するために作られた数々の制度についても調査した。現在普及している福祉用具は、これらの制度なしには普及しなかったといえる。</w:t>
      </w:r>
    </w:p>
    <w:p w14:paraId="7504B5E9" w14:textId="4B95EB4F" w:rsidR="006D391B" w:rsidRPr="008E1C36" w:rsidRDefault="006D391B" w:rsidP="00045E68">
      <w:pPr>
        <w:spacing w:line="438" w:lineRule="exact"/>
        <w:rPr>
          <w:rFonts w:eastAsiaTheme="minorHAnsi"/>
        </w:rPr>
      </w:pPr>
      <w:r w:rsidRPr="008E1C36">
        <w:rPr>
          <w:rFonts w:eastAsiaTheme="minorHAnsi" w:hint="eastAsia"/>
        </w:rPr>
        <w:t>第二章では、福祉用具の中でも、なぜ排泄用具に着目したかを述べた。排泄を自力で行えることの重要性、それを支える方々の日々の努力、それを最適化していく福祉用具の必要性を述べた。また排泄ケアに対するニーズを明らかにするため、</w:t>
      </w:r>
      <w:r w:rsidR="00ED7107" w:rsidRPr="008E1C36">
        <w:rPr>
          <w:rFonts w:eastAsiaTheme="minorHAnsi"/>
        </w:rPr>
        <w:t>web</w:t>
      </w:r>
      <w:r w:rsidR="00ED7107" w:rsidRPr="008E1C36">
        <w:rPr>
          <w:rFonts w:eastAsiaTheme="minorHAnsi" w:hint="eastAsia"/>
        </w:rPr>
        <w:t>アンケートや実際のヒアリングを行った。第三章では、</w:t>
      </w:r>
      <w:r w:rsidR="00635D2A" w:rsidRPr="008E1C36">
        <w:rPr>
          <w:rFonts w:eastAsiaTheme="minorHAnsi" w:hint="eastAsia"/>
        </w:rPr>
        <w:t>ニーズ調査で得た要件を可能とする、技術開発について述べた。特ににおいせんさーを扱う上で難しいポイントをどのように克服するかを述べた。においセンサーの動きから、ベッドの上での離在床が</w:t>
      </w:r>
      <w:r w:rsidR="00190A28" w:rsidRPr="008E1C36">
        <w:rPr>
          <w:rFonts w:eastAsiaTheme="minorHAnsi" w:hint="eastAsia"/>
        </w:rPr>
        <w:t>わかる、放屁の影響をどのようにフィルタリングするかなど、現場での実用に耐えるための技術的解決策を図ってきた。</w:t>
      </w:r>
    </w:p>
    <w:p w14:paraId="5171214C" w14:textId="46029D82" w:rsidR="00190A28" w:rsidRPr="008E1C36" w:rsidRDefault="00190A28" w:rsidP="00045E68">
      <w:pPr>
        <w:spacing w:line="438" w:lineRule="exact"/>
        <w:rPr>
          <w:rFonts w:eastAsiaTheme="minorHAnsi"/>
        </w:rPr>
      </w:pPr>
      <w:r w:rsidRPr="008E1C36">
        <w:rPr>
          <w:rFonts w:eastAsiaTheme="minorHAnsi" w:hint="eastAsia"/>
        </w:rPr>
        <w:t>第四章では、普及活動をしていく上で、</w:t>
      </w:r>
      <w:r w:rsidR="001D600F" w:rsidRPr="008E1C36">
        <w:rPr>
          <w:rFonts w:eastAsiaTheme="minorHAnsi" w:hint="eastAsia"/>
        </w:rPr>
        <w:t>価値整理やネーミングの見直し、ロゴ</w:t>
      </w:r>
      <w:r w:rsidR="001D600F" w:rsidRPr="008E1C36">
        <w:rPr>
          <w:rFonts w:eastAsiaTheme="minorHAnsi" w:hint="eastAsia"/>
        </w:rPr>
        <w:lastRenderedPageBreak/>
        <w:t>の変更などを行った。特に決裁者でありながら現場経験のない施設経営者に、現場の価値を伝えることため、アニメーションの製作を行った。</w:t>
      </w:r>
    </w:p>
    <w:p w14:paraId="19D7594B" w14:textId="74EEF6D5" w:rsidR="001D600F" w:rsidRPr="008E1C36" w:rsidRDefault="001D600F" w:rsidP="00045E68">
      <w:pPr>
        <w:pStyle w:val="a0"/>
        <w:adjustRightInd/>
        <w:snapToGrid/>
        <w:spacing w:line="438" w:lineRule="exact"/>
        <w:ind w:firstLineChars="0" w:firstLine="0"/>
        <w:rPr>
          <w:rFonts w:asciiTheme="minorHAnsi" w:eastAsiaTheme="minorHAnsi" w:hAnsiTheme="minorHAnsi"/>
          <w:lang w:val="x-none"/>
        </w:rPr>
      </w:pPr>
      <w:r w:rsidRPr="008E1C36">
        <w:rPr>
          <w:rFonts w:asciiTheme="minorHAnsi" w:eastAsiaTheme="minorHAnsi" w:hAnsiTheme="minorHAnsi" w:hint="eastAsia"/>
          <w:lang w:val="x-none"/>
        </w:rPr>
        <w:t>今後の展開としては、「排泄センサーの拡充」「他の介護センサーとの連携」「ケア記録との連携」の方向性で検討を進める予定である。</w:t>
      </w:r>
    </w:p>
    <w:p w14:paraId="758945DE" w14:textId="66C256D8" w:rsidR="001D600F" w:rsidRPr="008E1C36" w:rsidRDefault="001D600F" w:rsidP="00045E68">
      <w:pPr>
        <w:pStyle w:val="a0"/>
        <w:adjustRightInd/>
        <w:snapToGrid/>
        <w:spacing w:line="438" w:lineRule="exact"/>
        <w:ind w:firstLineChars="0" w:firstLine="0"/>
        <w:rPr>
          <w:rFonts w:asciiTheme="minorHAnsi" w:eastAsiaTheme="minorHAnsi" w:hAnsiTheme="minorHAnsi"/>
          <w:lang w:val="x-none"/>
        </w:rPr>
      </w:pPr>
      <w:r w:rsidRPr="008E1C36">
        <w:rPr>
          <w:rFonts w:asciiTheme="minorHAnsi" w:eastAsiaTheme="minorHAnsi" w:hAnsiTheme="minorHAnsi" w:hint="eastAsia"/>
          <w:lang w:val="x-none"/>
        </w:rPr>
        <w:t>「排泄センサーの拡充」についてはヒアリングにおいても、シートタイプに加え、車いすでの利用やポータブルタイプに対するニーズが挙げられたことから、様々なシーンで本機器が利用できるように、センサーの形態の拡充を進める予定である。加えて、排泄量や排泄の状態についての検知・特定に関してもニーズが認められたため、排泄検知の精度を上げるとともに、検知対象の拡充を図っていく。</w:t>
      </w:r>
    </w:p>
    <w:p w14:paraId="2E4A5B9F" w14:textId="77777777" w:rsidR="001D600F" w:rsidRPr="008E1C36" w:rsidRDefault="001D600F" w:rsidP="00045E68">
      <w:pPr>
        <w:pStyle w:val="a0"/>
        <w:adjustRightInd/>
        <w:snapToGrid/>
        <w:spacing w:line="438" w:lineRule="exact"/>
        <w:ind w:firstLineChars="0" w:firstLine="0"/>
        <w:rPr>
          <w:rFonts w:asciiTheme="minorHAnsi" w:eastAsiaTheme="minorHAnsi" w:hAnsiTheme="minorHAnsi"/>
          <w:lang w:val="x-none"/>
        </w:rPr>
      </w:pPr>
      <w:r w:rsidRPr="008E1C36">
        <w:rPr>
          <w:rFonts w:asciiTheme="minorHAnsi" w:eastAsiaTheme="minorHAnsi" w:hAnsiTheme="minorHAnsi" w:hint="eastAsia"/>
          <w:lang w:val="x-none"/>
        </w:rPr>
        <w:t>「他の介護センサーとの連携」については、まだアイディアレベルであるが、眠りセンサーと連携し、睡眠の度合い（深・浅・覚醒、等）に応じて、就寝中のより適切な排泄介助のタイミングの特定が可能になると思われる。また、離床センターと連携し、徘徊なのかトイレのための起床なのかを判別する、等の使い方が考えられる。</w:t>
      </w:r>
    </w:p>
    <w:p w14:paraId="75A9B3E8" w14:textId="77777777" w:rsidR="001D600F" w:rsidRPr="008E1C36" w:rsidRDefault="001D600F" w:rsidP="00045E68">
      <w:pPr>
        <w:pStyle w:val="a0"/>
        <w:adjustRightInd/>
        <w:snapToGrid/>
        <w:spacing w:line="438" w:lineRule="exact"/>
        <w:ind w:firstLineChars="0" w:firstLine="0"/>
        <w:rPr>
          <w:rFonts w:asciiTheme="minorHAnsi" w:eastAsiaTheme="minorHAnsi" w:hAnsiTheme="minorHAnsi"/>
          <w:lang w:val="x-none"/>
        </w:rPr>
      </w:pPr>
      <w:r w:rsidRPr="008E1C36">
        <w:rPr>
          <w:rFonts w:asciiTheme="minorHAnsi" w:eastAsiaTheme="minorHAnsi" w:hAnsiTheme="minorHAnsi" w:hint="eastAsia"/>
          <w:lang w:val="x-none"/>
        </w:rPr>
        <w:t>「ケア記録との連携」とは、例として、食事の記録や投薬記録と連携することで、排泄記録に応じて、飲食物の内容・量や下剤の量を調整する等の方策が考えられる。</w:t>
      </w:r>
    </w:p>
    <w:p w14:paraId="6D616F5F" w14:textId="77777777" w:rsidR="001D600F" w:rsidRPr="008E1C36" w:rsidRDefault="001D600F" w:rsidP="00045E68">
      <w:pPr>
        <w:spacing w:line="438" w:lineRule="exact"/>
        <w:rPr>
          <w:rFonts w:eastAsiaTheme="minorHAnsi"/>
        </w:rPr>
      </w:pPr>
    </w:p>
    <w:p w14:paraId="643B7F29" w14:textId="77777777" w:rsidR="00DE536A" w:rsidRPr="008E1C36" w:rsidRDefault="00DE536A" w:rsidP="00045E68">
      <w:pPr>
        <w:spacing w:line="438" w:lineRule="exact"/>
        <w:rPr>
          <w:rFonts w:eastAsiaTheme="minorHAnsi"/>
        </w:rPr>
      </w:pPr>
    </w:p>
    <w:p w14:paraId="598A3D4E" w14:textId="77777777" w:rsidR="00DE536A" w:rsidRPr="008E1C36" w:rsidRDefault="00DE536A" w:rsidP="00045E68">
      <w:pPr>
        <w:spacing w:line="438" w:lineRule="exact"/>
        <w:rPr>
          <w:rFonts w:eastAsiaTheme="minorHAnsi"/>
        </w:rPr>
      </w:pPr>
    </w:p>
    <w:p w14:paraId="275ECB61" w14:textId="77777777" w:rsidR="00DE536A" w:rsidRPr="008E1C36" w:rsidRDefault="00DE536A" w:rsidP="00045E68">
      <w:pPr>
        <w:spacing w:line="438" w:lineRule="exact"/>
        <w:rPr>
          <w:rFonts w:eastAsiaTheme="minorHAnsi"/>
        </w:rPr>
      </w:pPr>
    </w:p>
    <w:p w14:paraId="7AAD0D3E" w14:textId="77777777" w:rsidR="00DE536A" w:rsidRPr="008E1C36" w:rsidRDefault="00DE536A" w:rsidP="00045E68">
      <w:pPr>
        <w:spacing w:line="438" w:lineRule="exact"/>
        <w:rPr>
          <w:rFonts w:eastAsiaTheme="minorHAnsi"/>
        </w:rPr>
      </w:pPr>
    </w:p>
    <w:p w14:paraId="0A6214FA" w14:textId="77777777" w:rsidR="00DE536A" w:rsidRPr="008E1C36" w:rsidRDefault="00DE536A" w:rsidP="00045E68">
      <w:pPr>
        <w:spacing w:line="438" w:lineRule="exact"/>
        <w:rPr>
          <w:rFonts w:eastAsiaTheme="minorHAnsi"/>
        </w:rPr>
      </w:pPr>
    </w:p>
    <w:p w14:paraId="6C14DF01" w14:textId="06E5F877" w:rsidR="002323A4" w:rsidRPr="008E1C36" w:rsidRDefault="002323A4" w:rsidP="00045E68">
      <w:pPr>
        <w:spacing w:line="438" w:lineRule="exact"/>
        <w:rPr>
          <w:rFonts w:eastAsiaTheme="minorHAnsi"/>
        </w:rPr>
      </w:pPr>
      <w:r w:rsidRPr="008E1C36">
        <w:rPr>
          <w:rFonts w:eastAsiaTheme="minorHAnsi" w:hint="eastAsia"/>
          <w:b/>
        </w:rPr>
        <w:t>注釈・引用文献・参考文献</w:t>
      </w:r>
    </w:p>
    <w:p w14:paraId="77BC24D8" w14:textId="77777777" w:rsidR="002323A4" w:rsidRPr="008E1C36" w:rsidRDefault="002323A4" w:rsidP="00045E68">
      <w:pPr>
        <w:pStyle w:val="a4"/>
        <w:numPr>
          <w:ilvl w:val="0"/>
          <w:numId w:val="3"/>
        </w:numPr>
        <w:spacing w:line="438" w:lineRule="exact"/>
        <w:ind w:leftChars="0" w:left="0" w:firstLine="0"/>
        <w:rPr>
          <w:rFonts w:eastAsiaTheme="minorHAnsi"/>
        </w:rPr>
      </w:pPr>
      <w:r w:rsidRPr="008E1C36">
        <w:rPr>
          <w:rFonts w:eastAsiaTheme="minorHAnsi" w:hint="eastAsia"/>
        </w:rPr>
        <w:t>内閣府　平成30年度版高齢社会白書　P2</w:t>
      </w:r>
    </w:p>
    <w:p w14:paraId="07DE5980" w14:textId="77777777" w:rsidR="002323A4" w:rsidRPr="008E1C36" w:rsidRDefault="002323A4" w:rsidP="00045E68">
      <w:pPr>
        <w:pStyle w:val="a4"/>
        <w:numPr>
          <w:ilvl w:val="0"/>
          <w:numId w:val="3"/>
        </w:numPr>
        <w:spacing w:line="438" w:lineRule="exact"/>
        <w:ind w:leftChars="0" w:left="0" w:firstLine="0"/>
        <w:rPr>
          <w:rFonts w:eastAsiaTheme="minorHAnsi"/>
        </w:rPr>
      </w:pPr>
      <w:r w:rsidRPr="008E1C36">
        <w:rPr>
          <w:rFonts w:eastAsiaTheme="minorHAnsi" w:hint="eastAsia"/>
        </w:rPr>
        <w:t>厚生労働省　平成30年度　公的介護保険制度の現状と今後の役割　P3</w:t>
      </w:r>
    </w:p>
    <w:p w14:paraId="781C2DAE" w14:textId="77777777" w:rsidR="002323A4" w:rsidRPr="008E1C36" w:rsidRDefault="002323A4" w:rsidP="00045E68">
      <w:pPr>
        <w:pStyle w:val="a4"/>
        <w:numPr>
          <w:ilvl w:val="0"/>
          <w:numId w:val="3"/>
        </w:numPr>
        <w:spacing w:line="438" w:lineRule="exact"/>
        <w:ind w:leftChars="0" w:left="0" w:firstLine="0"/>
        <w:rPr>
          <w:rFonts w:eastAsiaTheme="minorHAnsi"/>
        </w:rPr>
      </w:pPr>
      <w:r w:rsidRPr="008E1C36">
        <w:rPr>
          <w:rFonts w:eastAsiaTheme="minorHAnsi" w:hint="eastAsia"/>
        </w:rPr>
        <w:t>福祉用具の研究開発及び普及の促進に関する法律　平成</w:t>
      </w:r>
      <w:r w:rsidRPr="008E1C36">
        <w:rPr>
          <w:rFonts w:eastAsiaTheme="minorHAnsi"/>
        </w:rPr>
        <w:t>5</w:t>
      </w:r>
      <w:r w:rsidRPr="008E1C36">
        <w:rPr>
          <w:rFonts w:eastAsiaTheme="minorHAnsi" w:hint="eastAsia"/>
        </w:rPr>
        <w:t>年法律第</w:t>
      </w:r>
      <w:r w:rsidRPr="008E1C36">
        <w:rPr>
          <w:rFonts w:eastAsiaTheme="minorHAnsi"/>
        </w:rPr>
        <w:t>38</w:t>
      </w:r>
      <w:r w:rsidRPr="008E1C36">
        <w:rPr>
          <w:rFonts w:eastAsiaTheme="minorHAnsi" w:hint="eastAsia"/>
        </w:rPr>
        <w:t>号</w:t>
      </w:r>
    </w:p>
    <w:p w14:paraId="6C117687" w14:textId="77777777" w:rsidR="002323A4" w:rsidRPr="008E1C36" w:rsidRDefault="002323A4" w:rsidP="00045E68">
      <w:pPr>
        <w:spacing w:line="438" w:lineRule="exact"/>
        <w:rPr>
          <w:rFonts w:eastAsiaTheme="minorHAnsi"/>
        </w:rPr>
      </w:pPr>
      <w:r w:rsidRPr="008E1C36">
        <w:rPr>
          <w:rFonts w:eastAsiaTheme="minorHAnsi" w:hint="eastAsia"/>
        </w:rPr>
        <w:t>４）澤村誠志　「介護福祉士のための福祉用具活用論」　中央法規出版　2</w:t>
      </w:r>
      <w:r w:rsidRPr="008E1C36">
        <w:rPr>
          <w:rFonts w:eastAsiaTheme="minorHAnsi"/>
        </w:rPr>
        <w:t>000</w:t>
      </w:r>
      <w:r w:rsidRPr="008E1C36">
        <w:rPr>
          <w:rFonts w:eastAsiaTheme="minorHAnsi" w:hint="eastAsia"/>
        </w:rPr>
        <w:lastRenderedPageBreak/>
        <w:t>年</w:t>
      </w:r>
    </w:p>
    <w:p w14:paraId="74FCFEDE" w14:textId="77777777" w:rsidR="002323A4" w:rsidRPr="008E1C36" w:rsidRDefault="002323A4" w:rsidP="00045E68">
      <w:pPr>
        <w:tabs>
          <w:tab w:val="left" w:pos="3345"/>
        </w:tabs>
        <w:spacing w:line="438" w:lineRule="exact"/>
        <w:rPr>
          <w:rFonts w:eastAsiaTheme="minorHAnsi"/>
        </w:rPr>
      </w:pPr>
      <w:r w:rsidRPr="008E1C36">
        <w:rPr>
          <w:rFonts w:eastAsiaTheme="minorHAnsi" w:hint="eastAsia"/>
        </w:rPr>
        <w:t>５）西村かおる　「ステップアップのための排泄ケア」　中央法規出版　2009年</w:t>
      </w:r>
    </w:p>
    <w:p w14:paraId="1E111376" w14:textId="77777777" w:rsidR="002953F3" w:rsidRPr="008E1C36" w:rsidRDefault="002953F3" w:rsidP="002953F3">
      <w:pPr>
        <w:pStyle w:val="a4"/>
        <w:ind w:leftChars="0" w:left="720"/>
        <w:rPr>
          <w:rFonts w:eastAsiaTheme="minorHAnsi"/>
        </w:rPr>
      </w:pPr>
    </w:p>
    <w:sectPr w:rsidR="002953F3" w:rsidRPr="008E1C36" w:rsidSect="003C303A">
      <w:footerReference w:type="default" r:id="rId51"/>
      <w:pgSz w:w="11906" w:h="16838"/>
      <w:pgMar w:top="1701" w:right="1418" w:bottom="1418" w:left="1418" w:header="851" w:footer="992" w:gutter="0"/>
      <w:pgNumType w:start="1"/>
      <w:cols w:space="425"/>
      <w:docGrid w:type="linesAndChars" w:linePitch="457" w:charSpace="1006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ugar" w:date="2019-01-07T12:56:00Z" w:initials="T">
    <w:p w14:paraId="2901504A" w14:textId="4B65F0D9" w:rsidR="009211B3" w:rsidRDefault="009211B3">
      <w:pPr>
        <w:pStyle w:val="af5"/>
        <w:rPr>
          <w:rFonts w:hint="eastAsia"/>
        </w:rPr>
      </w:pPr>
      <w:r>
        <w:rPr>
          <w:rStyle w:val="af4"/>
        </w:rPr>
        <w:annotationRef/>
      </w:r>
      <w:r>
        <w:rPr>
          <w:rFonts w:hint="eastAsia"/>
        </w:rPr>
        <w:t>要旨では、論文構成は入れないのでは？</w:t>
      </w:r>
      <w:r>
        <w:br/>
      </w:r>
      <w:r>
        <w:rPr>
          <w:rFonts w:hint="eastAsia"/>
        </w:rPr>
        <w:t>要旨は、</w:t>
      </w:r>
      <w:r w:rsidR="009E12A8">
        <w:rPr>
          <w:rFonts w:hint="eastAsia"/>
        </w:rPr>
        <w:t>論文の要約だと思うので、実施したこととその結果、そして、論文としての結論を言えばよいのでは？</w:t>
      </w:r>
    </w:p>
  </w:comment>
  <w:comment w:id="2" w:author="Sugar" w:date="2019-01-07T13:20:00Z" w:initials="T">
    <w:p w14:paraId="32365C0E" w14:textId="77777777" w:rsidR="009E12A8" w:rsidRDefault="009E12A8">
      <w:pPr>
        <w:pStyle w:val="af5"/>
        <w:rPr>
          <w:rFonts w:ascii="NimbusRomNo9L-Regu" w:hAnsi="NimbusRomNo9L-Regu" w:cs="NimbusRomNo9L-Regu"/>
          <w:kern w:val="0"/>
          <w:szCs w:val="21"/>
        </w:rPr>
      </w:pPr>
      <w:r>
        <w:rPr>
          <w:rStyle w:val="af4"/>
        </w:rPr>
        <w:annotationRef/>
      </w:r>
      <w:r w:rsidR="00A967C8">
        <w:rPr>
          <w:rFonts w:ascii="NimbusRomNo9L-Regu" w:hAnsi="NimbusRomNo9L-Regu" w:cs="NimbusRomNo9L-Regu"/>
          <w:kern w:val="0"/>
          <w:szCs w:val="21"/>
        </w:rPr>
        <w:t>JRM</w:t>
      </w:r>
      <w:r w:rsidR="00A967C8">
        <w:rPr>
          <w:rFonts w:ascii="NimbusRomNo9L-Regu" w:hAnsi="NimbusRomNo9L-Regu" w:cs="NimbusRomNo9L-Regu" w:hint="eastAsia"/>
          <w:kern w:val="0"/>
          <w:szCs w:val="21"/>
        </w:rPr>
        <w:t>では</w:t>
      </w:r>
      <w:r w:rsidR="00A967C8">
        <w:rPr>
          <w:rFonts w:ascii="NimbusRomNo9L-Regu" w:hAnsi="NimbusRomNo9L-Regu" w:cs="NimbusRomNo9L-Regu"/>
          <w:kern w:val="0"/>
          <w:szCs w:val="21"/>
        </w:rPr>
        <w:t>caregivers</w:t>
      </w:r>
      <w:r w:rsidR="00A967C8">
        <w:rPr>
          <w:rFonts w:ascii="NimbusRomNo9L-Regu" w:hAnsi="NimbusRomNo9L-Regu" w:cs="NimbusRomNo9L-Regu" w:hint="eastAsia"/>
          <w:kern w:val="0"/>
          <w:szCs w:val="21"/>
        </w:rPr>
        <w:t>を利用している</w:t>
      </w:r>
    </w:p>
    <w:p w14:paraId="4A86D7D0" w14:textId="06AB94A4" w:rsidR="00A967C8" w:rsidRDefault="00A967C8">
      <w:pPr>
        <w:pStyle w:val="af5"/>
        <w:rPr>
          <w:rFonts w:hint="eastAsia"/>
        </w:rPr>
      </w:pPr>
      <w:r>
        <w:rPr>
          <w:rFonts w:hint="eastAsia"/>
        </w:rPr>
        <w:t>後半では</w:t>
      </w:r>
      <w:r>
        <w:t>care workers</w:t>
      </w:r>
      <w:r>
        <w:rPr>
          <w:rFonts w:hint="eastAsia"/>
        </w:rPr>
        <w:t>を利用</w:t>
      </w:r>
    </w:p>
  </w:comment>
  <w:comment w:id="6" w:author="Sugar" w:date="2019-01-07T13:22:00Z" w:initials="T">
    <w:p w14:paraId="5824B2F5" w14:textId="1EAB53C5" w:rsidR="00A967C8" w:rsidRDefault="00A967C8">
      <w:pPr>
        <w:pStyle w:val="af5"/>
        <w:rPr>
          <w:rFonts w:hint="eastAsia"/>
        </w:rPr>
      </w:pPr>
      <w:r>
        <w:rPr>
          <w:rStyle w:val="af4"/>
        </w:rPr>
        <w:annotationRef/>
      </w:r>
      <w:r>
        <w:rPr>
          <w:rFonts w:hint="eastAsia"/>
        </w:rPr>
        <w:t>W</w:t>
      </w:r>
      <w:r>
        <w:t>e</w:t>
      </w:r>
      <w:r>
        <w:rPr>
          <w:rFonts w:hint="eastAsia"/>
        </w:rPr>
        <w:t>はダメでは？</w:t>
      </w:r>
    </w:p>
  </w:comment>
  <w:comment w:id="17" w:author="Sugar" w:date="2019-01-07T14:40:00Z" w:initials="T">
    <w:p w14:paraId="07E70EFF" w14:textId="2F04A760" w:rsidR="00A64FEB" w:rsidRDefault="00A64FEB">
      <w:pPr>
        <w:pStyle w:val="af5"/>
      </w:pPr>
      <w:r>
        <w:rPr>
          <w:rStyle w:val="af4"/>
        </w:rPr>
        <w:annotationRef/>
      </w:r>
      <w:r>
        <w:rPr>
          <w:rFonts w:hint="eastAsia"/>
        </w:rPr>
        <w:t>IoT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01504A" w15:done="0"/>
  <w15:commentEx w15:paraId="4A86D7D0" w15:done="0"/>
  <w15:commentEx w15:paraId="5824B2F5" w15:done="0"/>
  <w15:commentEx w15:paraId="07E70E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01504A" w16cid:durableId="1FDDCB03"/>
  <w16cid:commentId w16cid:paraId="4A86D7D0" w16cid:durableId="1FDDD096"/>
  <w16cid:commentId w16cid:paraId="5824B2F5" w16cid:durableId="1FDDD120"/>
  <w16cid:commentId w16cid:paraId="07E70EFF" w16cid:durableId="1FDDE3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64F9A" w14:textId="77777777" w:rsidR="0098327E" w:rsidRDefault="0098327E" w:rsidP="00057125">
      <w:r>
        <w:separator/>
      </w:r>
    </w:p>
  </w:endnote>
  <w:endnote w:type="continuationSeparator" w:id="0">
    <w:p w14:paraId="4E795D6C" w14:textId="77777777" w:rsidR="0098327E" w:rsidRDefault="0098327E" w:rsidP="00057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G丸ｺﾞｼｯｸM-PRO">
    <w:panose1 w:val="020F0600000000000000"/>
    <w:charset w:val="80"/>
    <w:family w:val="modern"/>
    <w:pitch w:val="variable"/>
    <w:sig w:usb0="E00002FF" w:usb1="6AC7FDFB" w:usb2="00000012" w:usb3="00000000" w:csb0="0002009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ヒラギノ角ゴ ProN W3">
    <w:altName w:val="游ゴシック"/>
    <w:charset w:val="80"/>
    <w:family w:val="auto"/>
    <w:pitch w:val="variable"/>
    <w:sig w:usb0="E00002FF" w:usb1="7AC7FFFF" w:usb2="00000012" w:usb3="00000000" w:csb0="0002000D"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HGS創英角ｺﾞｼｯｸUB">
    <w:panose1 w:val="020B0900000000000000"/>
    <w:charset w:val="80"/>
    <w:family w:val="modern"/>
    <w:pitch w:val="variable"/>
    <w:sig w:usb0="E00002FF" w:usb1="6AC7FDFB" w:usb2="00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NimbusRomNo9L-Regu">
    <w:altName w:val="Calibri"/>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 w:name="Segoe UI Emoji">
    <w:altName w:val="Segoe UI Emoji"/>
    <w:charset w:val="00"/>
    <w:family w:val="swiss"/>
    <w:pitch w:val="variable"/>
    <w:sig w:usb0="00000003" w:usb1="02000000" w:usb2="00000000" w:usb3="00000000" w:csb0="00000001"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013B18" w14:textId="77777777" w:rsidR="00F54556" w:rsidRDefault="00F54556">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188B4" w14:textId="77777777" w:rsidR="00F54556" w:rsidRDefault="00F54556">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A025B" w14:textId="77777777" w:rsidR="00F54556" w:rsidRDefault="00F54556">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29FC5" w14:textId="77777777" w:rsidR="00F54556" w:rsidRDefault="00F54556">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0366981"/>
      <w:docPartObj>
        <w:docPartGallery w:val="Page Numbers (Bottom of Page)"/>
        <w:docPartUnique/>
      </w:docPartObj>
    </w:sdtPr>
    <w:sdtContent>
      <w:p w14:paraId="52628DA0" w14:textId="135E3168" w:rsidR="00F54556" w:rsidRDefault="00F54556">
        <w:pPr>
          <w:pStyle w:val="a7"/>
          <w:jc w:val="center"/>
        </w:pPr>
        <w:r>
          <w:fldChar w:fldCharType="begin"/>
        </w:r>
        <w:r>
          <w:instrText>PAGE   \* MERGEFORMAT</w:instrText>
        </w:r>
        <w:r>
          <w:fldChar w:fldCharType="separate"/>
        </w:r>
        <w:r>
          <w:rPr>
            <w:lang w:val="ja-JP"/>
          </w:rPr>
          <w:t>2</w:t>
        </w:r>
        <w:r>
          <w:fldChar w:fldCharType="end"/>
        </w:r>
      </w:p>
    </w:sdtContent>
  </w:sdt>
  <w:p w14:paraId="0EB2916E" w14:textId="77777777" w:rsidR="00F54556" w:rsidRDefault="00F5455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96D2E" w14:textId="77777777" w:rsidR="0098327E" w:rsidRDefault="0098327E" w:rsidP="00057125">
      <w:r>
        <w:separator/>
      </w:r>
    </w:p>
  </w:footnote>
  <w:footnote w:type="continuationSeparator" w:id="0">
    <w:p w14:paraId="0C447E53" w14:textId="77777777" w:rsidR="0098327E" w:rsidRDefault="0098327E" w:rsidP="000571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D81EB" w14:textId="77777777" w:rsidR="00F54556" w:rsidRDefault="00F54556" w:rsidP="003C303A">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4C2BA" w14:textId="77777777" w:rsidR="00F54556" w:rsidRDefault="00F54556" w:rsidP="003C303A">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996AB" w14:textId="77777777" w:rsidR="00F54556" w:rsidRDefault="00F5455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AA16B9D8"/>
    <w:lvl w:ilvl="0">
      <w:start w:val="1"/>
      <w:numFmt w:val="decimal"/>
      <w:pStyle w:val="4"/>
      <w:lvlText w:val="%1."/>
      <w:lvlJc w:val="left"/>
      <w:pPr>
        <w:tabs>
          <w:tab w:val="num" w:pos="1636"/>
        </w:tabs>
        <w:ind w:leftChars="600" w:left="1636" w:hangingChars="200" w:hanging="360"/>
      </w:pPr>
    </w:lvl>
  </w:abstractNum>
  <w:abstractNum w:abstractNumId="1" w15:restartNumberingAfterBreak="0">
    <w:nsid w:val="FFFFFF7E"/>
    <w:multiLevelType w:val="singleLevel"/>
    <w:tmpl w:val="AB3CC9CC"/>
    <w:lvl w:ilvl="0">
      <w:start w:val="1"/>
      <w:numFmt w:val="decimal"/>
      <w:pStyle w:val="3"/>
      <w:lvlText w:val="%1."/>
      <w:lvlJc w:val="left"/>
      <w:pPr>
        <w:tabs>
          <w:tab w:val="num" w:pos="1211"/>
        </w:tabs>
        <w:ind w:leftChars="400" w:left="1211" w:hangingChars="200" w:hanging="360"/>
      </w:pPr>
    </w:lvl>
  </w:abstractNum>
  <w:abstractNum w:abstractNumId="2" w15:restartNumberingAfterBreak="0">
    <w:nsid w:val="FFFFFF7F"/>
    <w:multiLevelType w:val="singleLevel"/>
    <w:tmpl w:val="40EC10FC"/>
    <w:lvl w:ilvl="0">
      <w:start w:val="1"/>
      <w:numFmt w:val="decimal"/>
      <w:pStyle w:val="2"/>
      <w:lvlText w:val="%1."/>
      <w:lvlJc w:val="left"/>
      <w:pPr>
        <w:tabs>
          <w:tab w:val="num" w:pos="785"/>
        </w:tabs>
        <w:ind w:leftChars="200" w:left="785" w:hangingChars="200" w:hanging="360"/>
      </w:pPr>
    </w:lvl>
  </w:abstractNum>
  <w:abstractNum w:abstractNumId="3" w15:restartNumberingAfterBreak="0">
    <w:nsid w:val="FFFFFF80"/>
    <w:multiLevelType w:val="singleLevel"/>
    <w:tmpl w:val="69CC469C"/>
    <w:lvl w:ilvl="0">
      <w:start w:val="1"/>
      <w:numFmt w:val="decimal"/>
      <w:pStyle w:val="5"/>
      <w:lvlText w:val="(%1)"/>
      <w:lvlJc w:val="left"/>
      <w:pPr>
        <w:tabs>
          <w:tab w:val="num" w:pos="573"/>
        </w:tabs>
        <w:ind w:left="573" w:hanging="363"/>
      </w:pPr>
      <w:rPr>
        <w:rFonts w:hint="eastAsia"/>
      </w:rPr>
    </w:lvl>
  </w:abstractNum>
  <w:abstractNum w:abstractNumId="4" w15:restartNumberingAfterBreak="0">
    <w:nsid w:val="FFFFFF81"/>
    <w:multiLevelType w:val="singleLevel"/>
    <w:tmpl w:val="DEA88996"/>
    <w:lvl w:ilvl="0">
      <w:start w:val="1"/>
      <w:numFmt w:val="bullet"/>
      <w:pStyle w:val="40"/>
      <w:lvlText w:val=""/>
      <w:lvlJc w:val="left"/>
      <w:pPr>
        <w:tabs>
          <w:tab w:val="num" w:pos="1636"/>
        </w:tabs>
        <w:ind w:leftChars="600" w:left="1636" w:hangingChars="200" w:hanging="360"/>
      </w:pPr>
      <w:rPr>
        <w:rFonts w:ascii="Wingdings" w:hAnsi="Wingdings" w:hint="default"/>
      </w:rPr>
    </w:lvl>
  </w:abstractNum>
  <w:abstractNum w:abstractNumId="5" w15:restartNumberingAfterBreak="0">
    <w:nsid w:val="FFFFFF82"/>
    <w:multiLevelType w:val="singleLevel"/>
    <w:tmpl w:val="BE0ECBF2"/>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6" w15:restartNumberingAfterBreak="0">
    <w:nsid w:val="FFFFFF83"/>
    <w:multiLevelType w:val="singleLevel"/>
    <w:tmpl w:val="2EC48154"/>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7" w15:restartNumberingAfterBreak="0">
    <w:nsid w:val="085D7CB4"/>
    <w:multiLevelType w:val="multilevel"/>
    <w:tmpl w:val="C4F8F62E"/>
    <w:lvl w:ilvl="0">
      <w:start w:val="2"/>
      <w:numFmt w:val="decimal"/>
      <w:lvlText w:val="%1"/>
      <w:lvlJc w:val="left"/>
      <w:pPr>
        <w:ind w:left="460" w:hanging="460"/>
      </w:pPr>
      <w:rPr>
        <w:rFonts w:hint="default"/>
      </w:rPr>
    </w:lvl>
    <w:lvl w:ilvl="1">
      <w:start w:val="6"/>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191E08"/>
    <w:multiLevelType w:val="hybridMultilevel"/>
    <w:tmpl w:val="AA5AABC0"/>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9" w15:restartNumberingAfterBreak="0">
    <w:nsid w:val="0E382572"/>
    <w:multiLevelType w:val="hybridMultilevel"/>
    <w:tmpl w:val="315E46CC"/>
    <w:lvl w:ilvl="0" w:tplc="1C648420">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EEF1419"/>
    <w:multiLevelType w:val="hybridMultilevel"/>
    <w:tmpl w:val="CB4CBF86"/>
    <w:lvl w:ilvl="0" w:tplc="4DC86196">
      <w:start w:val="1"/>
      <w:numFmt w:val="bullet"/>
      <w:pStyle w:val="1"/>
      <w:lvlText w:val=""/>
      <w:lvlJc w:val="left"/>
      <w:pPr>
        <w:tabs>
          <w:tab w:val="num" w:pos="630"/>
        </w:tabs>
        <w:ind w:left="630" w:hanging="420"/>
      </w:pPr>
      <w:rPr>
        <w:rFonts w:ascii="Wingdings" w:hAnsi="Wingdings" w:hint="default"/>
      </w:rPr>
    </w:lvl>
    <w:lvl w:ilvl="1" w:tplc="6A280220">
      <w:start w:val="1"/>
      <w:numFmt w:val="bullet"/>
      <w:pStyle w:val="21"/>
      <w:lvlText w:val=""/>
      <w:lvlJc w:val="left"/>
      <w:pPr>
        <w:tabs>
          <w:tab w:val="num" w:pos="1050"/>
        </w:tabs>
        <w:ind w:left="1050" w:hanging="420"/>
      </w:pPr>
      <w:rPr>
        <w:rFonts w:ascii="Wingdings" w:hAnsi="Wingdings" w:hint="default"/>
      </w:rPr>
    </w:lvl>
    <w:lvl w:ilvl="2" w:tplc="429241F0">
      <w:start w:val="1"/>
      <w:numFmt w:val="bullet"/>
      <w:pStyle w:val="31"/>
      <w:lvlText w:val=""/>
      <w:lvlJc w:val="left"/>
      <w:pPr>
        <w:tabs>
          <w:tab w:val="num" w:pos="1470"/>
        </w:tabs>
        <w:ind w:left="1470" w:hanging="420"/>
      </w:pPr>
      <w:rPr>
        <w:rFonts w:ascii="Symbol" w:eastAsia="HG丸ｺﾞｼｯｸM-PRO" w:hAnsi="Symbol" w:hint="default"/>
      </w:rPr>
    </w:lvl>
    <w:lvl w:ilvl="3" w:tplc="30384200">
      <w:start w:val="1"/>
      <w:numFmt w:val="bullet"/>
      <w:pStyle w:val="41"/>
      <w:lvlText w:val="-"/>
      <w:lvlJc w:val="left"/>
      <w:pPr>
        <w:tabs>
          <w:tab w:val="num" w:pos="1890"/>
        </w:tabs>
        <w:ind w:left="1890" w:hanging="420"/>
      </w:pPr>
      <w:rPr>
        <w:rFonts w:ascii="ＭＳ 明朝" w:eastAsia="ＭＳ 明朝" w:hAnsi="ＭＳ 明朝" w:hint="eastAsia"/>
      </w:rPr>
    </w:lvl>
    <w:lvl w:ilvl="4" w:tplc="0409000B">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11" w15:restartNumberingAfterBreak="0">
    <w:nsid w:val="17FF3993"/>
    <w:multiLevelType w:val="multilevel"/>
    <w:tmpl w:val="D79C3912"/>
    <w:lvl w:ilvl="0">
      <w:start w:val="2"/>
      <w:numFmt w:val="decimal"/>
      <w:lvlText w:val="%1"/>
      <w:lvlJc w:val="left"/>
      <w:pPr>
        <w:ind w:left="580" w:hanging="580"/>
      </w:pPr>
      <w:rPr>
        <w:rFonts w:hint="default"/>
      </w:rPr>
    </w:lvl>
    <w:lvl w:ilvl="1">
      <w:start w:val="13"/>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86C2A5C"/>
    <w:multiLevelType w:val="multilevel"/>
    <w:tmpl w:val="A09023A2"/>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B3037B1"/>
    <w:multiLevelType w:val="multilevel"/>
    <w:tmpl w:val="91B2E04A"/>
    <w:lvl w:ilvl="0">
      <w:start w:val="2"/>
      <w:numFmt w:val="decimal"/>
      <w:lvlText w:val="%1"/>
      <w:lvlJc w:val="left"/>
      <w:pPr>
        <w:ind w:left="460" w:hanging="460"/>
      </w:pPr>
      <w:rPr>
        <w:rFonts w:hint="default"/>
      </w:rPr>
    </w:lvl>
    <w:lvl w:ilvl="1">
      <w:start w:val="9"/>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887504"/>
    <w:multiLevelType w:val="hybridMultilevel"/>
    <w:tmpl w:val="456007C6"/>
    <w:lvl w:ilvl="0" w:tplc="7A78ABCC">
      <w:start w:val="1"/>
      <w:numFmt w:val="decimal"/>
      <w:pStyle w:val="6"/>
      <w:lvlText w:val="%1)"/>
      <w:lvlJc w:val="left"/>
      <w:pPr>
        <w:tabs>
          <w:tab w:val="num" w:pos="990"/>
        </w:tabs>
        <w:ind w:left="990" w:hanging="360"/>
      </w:pPr>
      <w:rPr>
        <w:rFonts w:hint="default"/>
      </w:rPr>
    </w:lvl>
    <w:lvl w:ilvl="1" w:tplc="04090017" w:tentative="1">
      <w:start w:val="1"/>
      <w:numFmt w:val="aiueoFullWidth"/>
      <w:lvlText w:val="(%2)"/>
      <w:lvlJc w:val="left"/>
      <w:pPr>
        <w:tabs>
          <w:tab w:val="num" w:pos="1470"/>
        </w:tabs>
        <w:ind w:left="1470" w:hanging="420"/>
      </w:pPr>
    </w:lvl>
    <w:lvl w:ilvl="2" w:tplc="04090011" w:tentative="1">
      <w:start w:val="1"/>
      <w:numFmt w:val="decimalEnclosedCircle"/>
      <w:lvlText w:val="%3"/>
      <w:lvlJc w:val="lef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7" w:tentative="1">
      <w:start w:val="1"/>
      <w:numFmt w:val="aiueoFullWidth"/>
      <w:lvlText w:val="(%5)"/>
      <w:lvlJc w:val="left"/>
      <w:pPr>
        <w:tabs>
          <w:tab w:val="num" w:pos="2730"/>
        </w:tabs>
        <w:ind w:left="2730" w:hanging="420"/>
      </w:pPr>
    </w:lvl>
    <w:lvl w:ilvl="5" w:tplc="04090011" w:tentative="1">
      <w:start w:val="1"/>
      <w:numFmt w:val="decimalEnclosedCircle"/>
      <w:lvlText w:val="%6"/>
      <w:lvlJc w:val="lef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7" w:tentative="1">
      <w:start w:val="1"/>
      <w:numFmt w:val="aiueoFullWidth"/>
      <w:lvlText w:val="(%8)"/>
      <w:lvlJc w:val="left"/>
      <w:pPr>
        <w:tabs>
          <w:tab w:val="num" w:pos="3990"/>
        </w:tabs>
        <w:ind w:left="3990" w:hanging="420"/>
      </w:pPr>
    </w:lvl>
    <w:lvl w:ilvl="8" w:tplc="04090011" w:tentative="1">
      <w:start w:val="1"/>
      <w:numFmt w:val="decimalEnclosedCircle"/>
      <w:lvlText w:val="%9"/>
      <w:lvlJc w:val="left"/>
      <w:pPr>
        <w:tabs>
          <w:tab w:val="num" w:pos="4410"/>
        </w:tabs>
        <w:ind w:left="4410" w:hanging="420"/>
      </w:pPr>
    </w:lvl>
  </w:abstractNum>
  <w:abstractNum w:abstractNumId="15" w15:restartNumberingAfterBreak="0">
    <w:nsid w:val="1F6D5744"/>
    <w:multiLevelType w:val="hybridMultilevel"/>
    <w:tmpl w:val="DCF8C10E"/>
    <w:lvl w:ilvl="0" w:tplc="04090017">
      <w:start w:val="1"/>
      <w:numFmt w:val="aiueoFullWidth"/>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6" w15:restartNumberingAfterBreak="0">
    <w:nsid w:val="20550F4A"/>
    <w:multiLevelType w:val="hybridMultilevel"/>
    <w:tmpl w:val="E632CA24"/>
    <w:lvl w:ilvl="0" w:tplc="4EEABAE8">
      <w:start w:val="1"/>
      <w:numFmt w:val="decimalFullWidth"/>
      <w:lvlText w:val="第%1章"/>
      <w:lvlJc w:val="left"/>
      <w:pPr>
        <w:ind w:left="840" w:hanging="8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7E23225"/>
    <w:multiLevelType w:val="hybridMultilevel"/>
    <w:tmpl w:val="DCF8C10E"/>
    <w:lvl w:ilvl="0" w:tplc="04090017">
      <w:start w:val="1"/>
      <w:numFmt w:val="aiueoFullWidth"/>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8" w15:restartNumberingAfterBreak="0">
    <w:nsid w:val="2C543C86"/>
    <w:multiLevelType w:val="hybridMultilevel"/>
    <w:tmpl w:val="51127046"/>
    <w:lvl w:ilvl="0" w:tplc="3F14639E">
      <w:start w:val="1"/>
      <w:numFmt w:val="decimalEnclosedCircle"/>
      <w:lvlText w:val="%1"/>
      <w:lvlJc w:val="left"/>
      <w:pPr>
        <w:ind w:left="63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CC66B59"/>
    <w:multiLevelType w:val="hybridMultilevel"/>
    <w:tmpl w:val="51127046"/>
    <w:lvl w:ilvl="0" w:tplc="3F14639E">
      <w:start w:val="1"/>
      <w:numFmt w:val="decimalEnclosedCircle"/>
      <w:lvlText w:val="%1"/>
      <w:lvlJc w:val="left"/>
      <w:pPr>
        <w:ind w:left="63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2D05432B"/>
    <w:multiLevelType w:val="multilevel"/>
    <w:tmpl w:val="FC7822E4"/>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44F66AB"/>
    <w:multiLevelType w:val="hybridMultilevel"/>
    <w:tmpl w:val="DCF8C10E"/>
    <w:lvl w:ilvl="0" w:tplc="04090017">
      <w:start w:val="1"/>
      <w:numFmt w:val="aiueoFullWidth"/>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2" w15:restartNumberingAfterBreak="0">
    <w:nsid w:val="37DC2566"/>
    <w:multiLevelType w:val="multilevel"/>
    <w:tmpl w:val="E6886F4E"/>
    <w:lvl w:ilvl="0">
      <w:start w:val="2"/>
      <w:numFmt w:val="decimal"/>
      <w:lvlText w:val="%1"/>
      <w:lvlJc w:val="left"/>
      <w:pPr>
        <w:ind w:left="460" w:hanging="460"/>
      </w:pPr>
      <w:rPr>
        <w:rFonts w:hint="default"/>
      </w:rPr>
    </w:lvl>
    <w:lvl w:ilvl="1">
      <w:start w:val="7"/>
      <w:numFmt w:val="decimal"/>
      <w:lvlText w:val="%1.%2"/>
      <w:lvlJc w:val="left"/>
      <w:pPr>
        <w:ind w:left="460" w:hanging="4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F93AC2"/>
    <w:multiLevelType w:val="hybridMultilevel"/>
    <w:tmpl w:val="DCF8C10E"/>
    <w:lvl w:ilvl="0" w:tplc="04090017">
      <w:start w:val="1"/>
      <w:numFmt w:val="aiueoFullWidth"/>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4" w15:restartNumberingAfterBreak="0">
    <w:nsid w:val="3A627980"/>
    <w:multiLevelType w:val="multilevel"/>
    <w:tmpl w:val="DE10A808"/>
    <w:lvl w:ilvl="0">
      <w:start w:val="2"/>
      <w:numFmt w:val="decimal"/>
      <w:lvlText w:val="%1"/>
      <w:lvlJc w:val="left"/>
      <w:pPr>
        <w:ind w:left="580" w:hanging="580"/>
      </w:pPr>
      <w:rPr>
        <w:rFonts w:hint="default"/>
      </w:rPr>
    </w:lvl>
    <w:lvl w:ilvl="1">
      <w:start w:val="14"/>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F8E5D4D"/>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6" w15:restartNumberingAfterBreak="0">
    <w:nsid w:val="468F1C67"/>
    <w:multiLevelType w:val="hybridMultilevel"/>
    <w:tmpl w:val="DCF8C10E"/>
    <w:lvl w:ilvl="0" w:tplc="04090017">
      <w:start w:val="1"/>
      <w:numFmt w:val="aiueoFullWidth"/>
      <w:lvlText w:val="(%1)"/>
      <w:lvlJc w:val="left"/>
      <w:pPr>
        <w:ind w:left="1050" w:hanging="420"/>
      </w:p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27" w15:restartNumberingAfterBreak="0">
    <w:nsid w:val="4B73340F"/>
    <w:multiLevelType w:val="multilevel"/>
    <w:tmpl w:val="A6E4194E"/>
    <w:lvl w:ilvl="0">
      <w:start w:val="1"/>
      <w:numFmt w:val="decimal"/>
      <w:pStyle w:val="10"/>
      <w:suff w:val="space"/>
      <w:lvlText w:val="%1．"/>
      <w:lvlJc w:val="left"/>
      <w:pPr>
        <w:ind w:left="0" w:firstLine="0"/>
      </w:pPr>
      <w:rPr>
        <w:rFonts w:ascii="ＭＳ ゴシック" w:eastAsia="ＭＳ ゴシック" w:hAnsi="Times New Roman" w:hint="eastAsia"/>
        <w:b/>
        <w:i w:val="0"/>
        <w:caps w:val="0"/>
        <w:strike w:val="0"/>
        <w:dstrike w:val="0"/>
        <w:vanish w:val="0"/>
        <w:color w:val="auto"/>
        <w:sz w:val="24"/>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2"/>
      <w:suff w:val="space"/>
      <w:lvlText w:val="%1.%2　"/>
      <w:lvlJc w:val="left"/>
      <w:pPr>
        <w:ind w:left="840" w:hanging="840"/>
      </w:pPr>
      <w:rPr>
        <w:rFonts w:ascii="ＭＳ ゴシック" w:eastAsia="ＭＳ ゴシック" w:hAnsi="Times New Roman" w:hint="eastAsia"/>
        <w:b/>
        <w:i w:val="0"/>
        <w:caps w:val="0"/>
        <w:strike w:val="0"/>
        <w:dstrike w:val="0"/>
        <w:vanish w:val="0"/>
        <w:color w:val="auto"/>
        <w:sz w:val="21"/>
        <w:szCs w:val="24"/>
        <w:u w:val="none"/>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2"/>
      <w:suff w:val="nothing"/>
      <w:lvlText w:val="%1.%2.%3　"/>
      <w:lvlJc w:val="left"/>
      <w:pPr>
        <w:ind w:left="0" w:firstLine="0"/>
      </w:pPr>
      <w:rPr>
        <w:rFonts w:ascii="ＭＳ ゴシック" w:eastAsia="ＭＳ ゴシック" w:hAnsi="Times New Roman" w:hint="eastAsia"/>
        <w:b w:val="0"/>
        <w:i w:val="0"/>
        <w:caps w:val="0"/>
        <w:strike w:val="0"/>
        <w:dstrike w:val="0"/>
        <w:vanish w:val="0"/>
        <w:color w:val="auto"/>
        <w:sz w:val="21"/>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2"/>
      <w:suff w:val="nothing"/>
      <w:lvlText w:val="(%4) "/>
      <w:lvlJc w:val="left"/>
      <w:pPr>
        <w:ind w:left="0" w:firstLine="0"/>
      </w:pPr>
      <w:rPr>
        <w:rFonts w:ascii="ＭＳ ゴシック" w:eastAsia="ＭＳ ゴシック" w:hAnsi="Times New Roman" w:hint="eastAsia"/>
        <w:b w:val="0"/>
        <w:i w:val="0"/>
        <w:sz w:val="21"/>
        <w:szCs w:val="21"/>
        <w:lang w:val="x-none"/>
      </w:rPr>
    </w:lvl>
    <w:lvl w:ilvl="4">
      <w:start w:val="1"/>
      <w:numFmt w:val="decimal"/>
      <w:pStyle w:val="50"/>
      <w:suff w:val="nothing"/>
      <w:lvlText w:val="%5）"/>
      <w:lvlJc w:val="left"/>
      <w:pPr>
        <w:ind w:left="0" w:firstLine="0"/>
      </w:pPr>
      <w:rPr>
        <w:rFonts w:ascii="ＭＳ ゴシック" w:eastAsia="ＭＳ ゴシック" w:hAnsi="Times New Roman" w:hint="eastAsia"/>
        <w:b w:val="0"/>
        <w:i w:val="0"/>
        <w:sz w:val="21"/>
      </w:rPr>
    </w:lvl>
    <w:lvl w:ilvl="5">
      <w:start w:val="1"/>
      <w:numFmt w:val="decimalEnclosedCircle"/>
      <w:suff w:val="nothing"/>
      <w:lvlText w:val="%6　"/>
      <w:lvlJc w:val="left"/>
      <w:pPr>
        <w:ind w:left="0" w:firstLine="0"/>
      </w:pPr>
      <w:rPr>
        <w:rFonts w:ascii="ＭＳ ゴシック" w:eastAsia="ＭＳ ゴシック" w:hAnsi="Times New Roman" w:hint="eastAsia"/>
        <w:b w:val="0"/>
        <w:i w:val="0"/>
        <w:color w:val="auto"/>
        <w:sz w:val="21"/>
        <w:u w:val="none"/>
        <w:em w:val="none"/>
      </w:rPr>
    </w:lvl>
    <w:lvl w:ilvl="6">
      <w:start w:val="1"/>
      <w:numFmt w:val="lowerLetter"/>
      <w:suff w:val="space"/>
      <w:lvlText w:val="%7）"/>
      <w:lvlJc w:val="left"/>
      <w:pPr>
        <w:ind w:left="240" w:firstLine="144"/>
      </w:pPr>
      <w:rPr>
        <w:rFonts w:ascii="Times New Roman" w:eastAsia="ＭＳ 明朝" w:hAnsi="Times New Roman" w:hint="default"/>
        <w:b w:val="0"/>
        <w:i w:val="0"/>
        <w:color w:val="auto"/>
        <w:sz w:val="21"/>
        <w:u w:val="none"/>
        <w:em w:val="none"/>
      </w:rPr>
    </w:lvl>
    <w:lvl w:ilvl="7">
      <w:start w:val="1"/>
      <w:numFmt w:val="decimal"/>
      <w:lvlText w:val="%1.%2.%3.%4.%5.%6.%7.%8"/>
      <w:lvlJc w:val="left"/>
      <w:pPr>
        <w:tabs>
          <w:tab w:val="num" w:pos="5016"/>
        </w:tabs>
        <w:ind w:left="4634" w:hanging="1418"/>
      </w:pPr>
      <w:rPr>
        <w:rFonts w:hint="eastAsia"/>
      </w:rPr>
    </w:lvl>
    <w:lvl w:ilvl="8">
      <w:start w:val="1"/>
      <w:numFmt w:val="decimal"/>
      <w:lvlText w:val="%1.%2.%3.%4.%5.%6.%7.%8.%9"/>
      <w:lvlJc w:val="left"/>
      <w:pPr>
        <w:tabs>
          <w:tab w:val="num" w:pos="5802"/>
        </w:tabs>
        <w:ind w:left="5342" w:hanging="1700"/>
      </w:pPr>
      <w:rPr>
        <w:rFonts w:hint="eastAsia"/>
      </w:rPr>
    </w:lvl>
  </w:abstractNum>
  <w:abstractNum w:abstractNumId="28" w15:restartNumberingAfterBreak="0">
    <w:nsid w:val="4E9D2D2C"/>
    <w:multiLevelType w:val="hybridMultilevel"/>
    <w:tmpl w:val="6E6246B4"/>
    <w:lvl w:ilvl="0" w:tplc="B928AE58">
      <w:start w:val="1"/>
      <w:numFmt w:val="bullet"/>
      <w:lvlText w:val="–"/>
      <w:lvlJc w:val="left"/>
      <w:pPr>
        <w:ind w:left="670" w:hanging="420"/>
      </w:pPr>
      <w:rPr>
        <w:rFonts w:ascii="ＭＳ ゴシック" w:eastAsia="ＭＳ ゴシック" w:hAnsi="ＭＳ ゴシック" w:hint="eastAsia"/>
      </w:rPr>
    </w:lvl>
    <w:lvl w:ilvl="1" w:tplc="0409000B" w:tentative="1">
      <w:start w:val="1"/>
      <w:numFmt w:val="bullet"/>
      <w:lvlText w:val=""/>
      <w:lvlJc w:val="left"/>
      <w:pPr>
        <w:ind w:left="1090" w:hanging="420"/>
      </w:pPr>
      <w:rPr>
        <w:rFonts w:ascii="Wingdings" w:hAnsi="Wingdings" w:hint="default"/>
      </w:rPr>
    </w:lvl>
    <w:lvl w:ilvl="2" w:tplc="0409000D" w:tentative="1">
      <w:start w:val="1"/>
      <w:numFmt w:val="bullet"/>
      <w:lvlText w:val=""/>
      <w:lvlJc w:val="left"/>
      <w:pPr>
        <w:ind w:left="1510" w:hanging="420"/>
      </w:pPr>
      <w:rPr>
        <w:rFonts w:ascii="Wingdings" w:hAnsi="Wingdings" w:hint="default"/>
      </w:rPr>
    </w:lvl>
    <w:lvl w:ilvl="3" w:tplc="04090001" w:tentative="1">
      <w:start w:val="1"/>
      <w:numFmt w:val="bullet"/>
      <w:lvlText w:val=""/>
      <w:lvlJc w:val="left"/>
      <w:pPr>
        <w:ind w:left="1930" w:hanging="420"/>
      </w:pPr>
      <w:rPr>
        <w:rFonts w:ascii="Wingdings" w:hAnsi="Wingdings" w:hint="default"/>
      </w:rPr>
    </w:lvl>
    <w:lvl w:ilvl="4" w:tplc="0409000B" w:tentative="1">
      <w:start w:val="1"/>
      <w:numFmt w:val="bullet"/>
      <w:lvlText w:val=""/>
      <w:lvlJc w:val="left"/>
      <w:pPr>
        <w:ind w:left="2350" w:hanging="420"/>
      </w:pPr>
      <w:rPr>
        <w:rFonts w:ascii="Wingdings" w:hAnsi="Wingdings" w:hint="default"/>
      </w:rPr>
    </w:lvl>
    <w:lvl w:ilvl="5" w:tplc="0409000D" w:tentative="1">
      <w:start w:val="1"/>
      <w:numFmt w:val="bullet"/>
      <w:lvlText w:val=""/>
      <w:lvlJc w:val="left"/>
      <w:pPr>
        <w:ind w:left="2770" w:hanging="420"/>
      </w:pPr>
      <w:rPr>
        <w:rFonts w:ascii="Wingdings" w:hAnsi="Wingdings" w:hint="default"/>
      </w:rPr>
    </w:lvl>
    <w:lvl w:ilvl="6" w:tplc="04090001" w:tentative="1">
      <w:start w:val="1"/>
      <w:numFmt w:val="bullet"/>
      <w:lvlText w:val=""/>
      <w:lvlJc w:val="left"/>
      <w:pPr>
        <w:ind w:left="3190" w:hanging="420"/>
      </w:pPr>
      <w:rPr>
        <w:rFonts w:ascii="Wingdings" w:hAnsi="Wingdings" w:hint="default"/>
      </w:rPr>
    </w:lvl>
    <w:lvl w:ilvl="7" w:tplc="0409000B" w:tentative="1">
      <w:start w:val="1"/>
      <w:numFmt w:val="bullet"/>
      <w:lvlText w:val=""/>
      <w:lvlJc w:val="left"/>
      <w:pPr>
        <w:ind w:left="3610" w:hanging="420"/>
      </w:pPr>
      <w:rPr>
        <w:rFonts w:ascii="Wingdings" w:hAnsi="Wingdings" w:hint="default"/>
      </w:rPr>
    </w:lvl>
    <w:lvl w:ilvl="8" w:tplc="0409000D" w:tentative="1">
      <w:start w:val="1"/>
      <w:numFmt w:val="bullet"/>
      <w:lvlText w:val=""/>
      <w:lvlJc w:val="left"/>
      <w:pPr>
        <w:ind w:left="4030" w:hanging="420"/>
      </w:pPr>
      <w:rPr>
        <w:rFonts w:ascii="Wingdings" w:hAnsi="Wingdings" w:hint="default"/>
      </w:rPr>
    </w:lvl>
  </w:abstractNum>
  <w:abstractNum w:abstractNumId="29" w15:restartNumberingAfterBreak="0">
    <w:nsid w:val="4FEE31FD"/>
    <w:multiLevelType w:val="hybridMultilevel"/>
    <w:tmpl w:val="7DACB5C2"/>
    <w:lvl w:ilvl="0" w:tplc="74042EBE">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51476A2D"/>
    <w:multiLevelType w:val="multilevel"/>
    <w:tmpl w:val="B8FADE9C"/>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54493C25"/>
    <w:multiLevelType w:val="multilevel"/>
    <w:tmpl w:val="264A32DC"/>
    <w:lvl w:ilvl="0">
      <w:start w:val="2"/>
      <w:numFmt w:val="decimal"/>
      <w:lvlText w:val="%1"/>
      <w:lvlJc w:val="left"/>
      <w:pPr>
        <w:ind w:left="580" w:hanging="580"/>
      </w:pPr>
      <w:rPr>
        <w:rFonts w:hint="default"/>
        <w:b w:val="0"/>
        <w:sz w:val="21"/>
      </w:rPr>
    </w:lvl>
    <w:lvl w:ilvl="1">
      <w:start w:val="11"/>
      <w:numFmt w:val="decimal"/>
      <w:lvlText w:val="%1.%2"/>
      <w:lvlJc w:val="left"/>
      <w:pPr>
        <w:ind w:left="580" w:hanging="580"/>
      </w:pPr>
      <w:rPr>
        <w:rFonts w:hint="default"/>
        <w:b w:val="0"/>
        <w:sz w:val="21"/>
      </w:rPr>
    </w:lvl>
    <w:lvl w:ilvl="2">
      <w:start w:val="2"/>
      <w:numFmt w:val="decimal"/>
      <w:lvlText w:val="%1.%2.%3"/>
      <w:lvlJc w:val="left"/>
      <w:pPr>
        <w:ind w:left="720" w:hanging="720"/>
      </w:pPr>
      <w:rPr>
        <w:rFonts w:hint="default"/>
        <w:b w:val="0"/>
        <w:sz w:val="21"/>
      </w:rPr>
    </w:lvl>
    <w:lvl w:ilvl="3">
      <w:start w:val="1"/>
      <w:numFmt w:val="decimal"/>
      <w:lvlText w:val="%1.%2.%3.%4"/>
      <w:lvlJc w:val="left"/>
      <w:pPr>
        <w:ind w:left="1080" w:hanging="1080"/>
      </w:pPr>
      <w:rPr>
        <w:rFonts w:hint="default"/>
        <w:b w:val="0"/>
        <w:sz w:val="21"/>
      </w:rPr>
    </w:lvl>
    <w:lvl w:ilvl="4">
      <w:start w:val="1"/>
      <w:numFmt w:val="decimal"/>
      <w:lvlText w:val="%1.%2.%3.%4.%5"/>
      <w:lvlJc w:val="left"/>
      <w:pPr>
        <w:ind w:left="1080" w:hanging="1080"/>
      </w:pPr>
      <w:rPr>
        <w:rFonts w:hint="default"/>
        <w:b w:val="0"/>
        <w:sz w:val="21"/>
      </w:rPr>
    </w:lvl>
    <w:lvl w:ilvl="5">
      <w:start w:val="1"/>
      <w:numFmt w:val="decimal"/>
      <w:lvlText w:val="%1.%2.%3.%4.%5.%6"/>
      <w:lvlJc w:val="left"/>
      <w:pPr>
        <w:ind w:left="1440" w:hanging="1440"/>
      </w:pPr>
      <w:rPr>
        <w:rFonts w:hint="default"/>
        <w:b w:val="0"/>
        <w:sz w:val="21"/>
      </w:rPr>
    </w:lvl>
    <w:lvl w:ilvl="6">
      <w:start w:val="1"/>
      <w:numFmt w:val="decimal"/>
      <w:lvlText w:val="%1.%2.%3.%4.%5.%6.%7"/>
      <w:lvlJc w:val="left"/>
      <w:pPr>
        <w:ind w:left="1440" w:hanging="1440"/>
      </w:pPr>
      <w:rPr>
        <w:rFonts w:hint="default"/>
        <w:b w:val="0"/>
        <w:sz w:val="21"/>
      </w:rPr>
    </w:lvl>
    <w:lvl w:ilvl="7">
      <w:start w:val="1"/>
      <w:numFmt w:val="decimal"/>
      <w:lvlText w:val="%1.%2.%3.%4.%5.%6.%7.%8"/>
      <w:lvlJc w:val="left"/>
      <w:pPr>
        <w:ind w:left="1800" w:hanging="1800"/>
      </w:pPr>
      <w:rPr>
        <w:rFonts w:hint="default"/>
        <w:b w:val="0"/>
        <w:sz w:val="21"/>
      </w:rPr>
    </w:lvl>
    <w:lvl w:ilvl="8">
      <w:start w:val="1"/>
      <w:numFmt w:val="decimal"/>
      <w:lvlText w:val="%1.%2.%3.%4.%5.%6.%7.%8.%9"/>
      <w:lvlJc w:val="left"/>
      <w:pPr>
        <w:ind w:left="1800" w:hanging="1800"/>
      </w:pPr>
      <w:rPr>
        <w:rFonts w:hint="default"/>
        <w:b w:val="0"/>
        <w:sz w:val="21"/>
      </w:rPr>
    </w:lvl>
  </w:abstractNum>
  <w:abstractNum w:abstractNumId="32" w15:restartNumberingAfterBreak="0">
    <w:nsid w:val="5FC67914"/>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3" w15:restartNumberingAfterBreak="0">
    <w:nsid w:val="64351542"/>
    <w:multiLevelType w:val="multilevel"/>
    <w:tmpl w:val="659A553C"/>
    <w:lvl w:ilvl="0">
      <w:start w:val="2"/>
      <w:numFmt w:val="decimal"/>
      <w:lvlText w:val="%1"/>
      <w:lvlJc w:val="left"/>
      <w:pPr>
        <w:ind w:left="460" w:hanging="460"/>
      </w:pPr>
      <w:rPr>
        <w:rFonts w:hint="default"/>
      </w:rPr>
    </w:lvl>
    <w:lvl w:ilvl="1">
      <w:start w:val="7"/>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833D2D"/>
    <w:multiLevelType w:val="multilevel"/>
    <w:tmpl w:val="3E92CBC6"/>
    <w:lvl w:ilvl="0">
      <w:start w:val="2"/>
      <w:numFmt w:val="decimal"/>
      <w:lvlText w:val="%1"/>
      <w:lvlJc w:val="left"/>
      <w:pPr>
        <w:ind w:left="400" w:hanging="400"/>
      </w:pPr>
      <w:rPr>
        <w:rFonts w:hint="default"/>
      </w:rPr>
    </w:lvl>
    <w:lvl w:ilvl="1">
      <w:start w:val="12"/>
      <w:numFmt w:val="decimal"/>
      <w:lvlText w:val="%1.%2"/>
      <w:lvlJc w:val="left"/>
      <w:pPr>
        <w:ind w:left="860" w:hanging="40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380" w:hanging="108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4660" w:hanging="1440"/>
      </w:pPr>
      <w:rPr>
        <w:rFonts w:hint="default"/>
      </w:rPr>
    </w:lvl>
    <w:lvl w:ilvl="8">
      <w:start w:val="1"/>
      <w:numFmt w:val="decimal"/>
      <w:lvlText w:val="%1.%2.%3.%4.%5.%6.%7.%8.%9"/>
      <w:lvlJc w:val="left"/>
      <w:pPr>
        <w:ind w:left="5480" w:hanging="1800"/>
      </w:pPr>
      <w:rPr>
        <w:rFonts w:hint="default"/>
      </w:rPr>
    </w:lvl>
  </w:abstractNum>
  <w:abstractNum w:abstractNumId="35" w15:restartNumberingAfterBreak="0">
    <w:nsid w:val="69D32183"/>
    <w:multiLevelType w:val="hybridMultilevel"/>
    <w:tmpl w:val="900A53D4"/>
    <w:lvl w:ilvl="0" w:tplc="D484650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7A957CF5"/>
    <w:multiLevelType w:val="hybridMultilevel"/>
    <w:tmpl w:val="3EAE13F6"/>
    <w:lvl w:ilvl="0" w:tplc="EC4E271E">
      <w:start w:val="1"/>
      <w:numFmt w:val="lowerLetter"/>
      <w:pStyle w:val="60"/>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C6B5542"/>
    <w:multiLevelType w:val="hybridMultilevel"/>
    <w:tmpl w:val="A880CB16"/>
    <w:lvl w:ilvl="0" w:tplc="D484650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6"/>
  </w:num>
  <w:num w:numId="2">
    <w:abstractNumId w:val="20"/>
  </w:num>
  <w:num w:numId="3">
    <w:abstractNumId w:val="9"/>
  </w:num>
  <w:num w:numId="4">
    <w:abstractNumId w:val="30"/>
  </w:num>
  <w:num w:numId="5">
    <w:abstractNumId w:val="2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32"/>
  </w:num>
  <w:num w:numId="14">
    <w:abstractNumId w:val="25"/>
  </w:num>
  <w:num w:numId="15">
    <w:abstractNumId w:val="10"/>
  </w:num>
  <w:num w:numId="16">
    <w:abstractNumId w:val="36"/>
  </w:num>
  <w:num w:numId="17">
    <w:abstractNumId w:val="14"/>
  </w:num>
  <w:num w:numId="18">
    <w:abstractNumId w:val="37"/>
  </w:num>
  <w:num w:numId="19">
    <w:abstractNumId w:val="28"/>
  </w:num>
  <w:num w:numId="20">
    <w:abstractNumId w:val="8"/>
  </w:num>
  <w:num w:numId="21">
    <w:abstractNumId w:val="35"/>
  </w:num>
  <w:num w:numId="22">
    <w:abstractNumId w:val="18"/>
  </w:num>
  <w:num w:numId="23">
    <w:abstractNumId w:val="21"/>
  </w:num>
  <w:num w:numId="24">
    <w:abstractNumId w:val="15"/>
  </w:num>
  <w:num w:numId="25">
    <w:abstractNumId w:val="26"/>
  </w:num>
  <w:num w:numId="26">
    <w:abstractNumId w:val="17"/>
  </w:num>
  <w:num w:numId="27">
    <w:abstractNumId w:val="23"/>
  </w:num>
  <w:num w:numId="28">
    <w:abstractNumId w:val="19"/>
  </w:num>
  <w:num w:numId="29">
    <w:abstractNumId w:val="29"/>
  </w:num>
  <w:num w:numId="30">
    <w:abstractNumId w:val="7"/>
  </w:num>
  <w:num w:numId="31">
    <w:abstractNumId w:val="33"/>
  </w:num>
  <w:num w:numId="32">
    <w:abstractNumId w:val="12"/>
  </w:num>
  <w:num w:numId="33">
    <w:abstractNumId w:val="22"/>
  </w:num>
  <w:num w:numId="34">
    <w:abstractNumId w:val="13"/>
  </w:num>
  <w:num w:numId="35">
    <w:abstractNumId w:val="31"/>
  </w:num>
  <w:num w:numId="36">
    <w:abstractNumId w:val="11"/>
  </w:num>
  <w:num w:numId="37">
    <w:abstractNumId w:val="24"/>
  </w:num>
  <w:num w:numId="38">
    <w:abstractNumId w:val="34"/>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gar">
    <w15:presenceInfo w15:providerId="None" w15:userId="Sug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trackRevisions/>
  <w:defaultTabStop w:val="840"/>
  <w:drawingGridHorizontalSpacing w:val="259"/>
  <w:drawingGridVerticalSpacing w:val="45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FFE"/>
    <w:rsid w:val="000008D2"/>
    <w:rsid w:val="000040A9"/>
    <w:rsid w:val="00013BA1"/>
    <w:rsid w:val="00021EB5"/>
    <w:rsid w:val="00042639"/>
    <w:rsid w:val="00043FFE"/>
    <w:rsid w:val="00045E68"/>
    <w:rsid w:val="00057125"/>
    <w:rsid w:val="00063938"/>
    <w:rsid w:val="00081360"/>
    <w:rsid w:val="0009527C"/>
    <w:rsid w:val="00095557"/>
    <w:rsid w:val="000958A7"/>
    <w:rsid w:val="000963C1"/>
    <w:rsid w:val="000A1156"/>
    <w:rsid w:val="000A37C8"/>
    <w:rsid w:val="000A5771"/>
    <w:rsid w:val="000A7467"/>
    <w:rsid w:val="000B2E48"/>
    <w:rsid w:val="000D4CA6"/>
    <w:rsid w:val="000E26DE"/>
    <w:rsid w:val="000F10E6"/>
    <w:rsid w:val="00107F01"/>
    <w:rsid w:val="00124CBD"/>
    <w:rsid w:val="00133DAE"/>
    <w:rsid w:val="00135195"/>
    <w:rsid w:val="00140EC4"/>
    <w:rsid w:val="00146736"/>
    <w:rsid w:val="00154F89"/>
    <w:rsid w:val="0015757B"/>
    <w:rsid w:val="00173AC7"/>
    <w:rsid w:val="0018520B"/>
    <w:rsid w:val="00190A28"/>
    <w:rsid w:val="001912FB"/>
    <w:rsid w:val="00194C27"/>
    <w:rsid w:val="001A5624"/>
    <w:rsid w:val="001B011D"/>
    <w:rsid w:val="001B7C24"/>
    <w:rsid w:val="001C44B1"/>
    <w:rsid w:val="001D600F"/>
    <w:rsid w:val="001F4002"/>
    <w:rsid w:val="001F626F"/>
    <w:rsid w:val="00200A51"/>
    <w:rsid w:val="00200FC2"/>
    <w:rsid w:val="00205B9D"/>
    <w:rsid w:val="00227144"/>
    <w:rsid w:val="00230607"/>
    <w:rsid w:val="002323A4"/>
    <w:rsid w:val="002457B7"/>
    <w:rsid w:val="00252FD5"/>
    <w:rsid w:val="002560EF"/>
    <w:rsid w:val="002561DA"/>
    <w:rsid w:val="0028406E"/>
    <w:rsid w:val="00294158"/>
    <w:rsid w:val="002953F3"/>
    <w:rsid w:val="002A06AF"/>
    <w:rsid w:val="002A3E33"/>
    <w:rsid w:val="002C3B32"/>
    <w:rsid w:val="002D6F43"/>
    <w:rsid w:val="002E6BCE"/>
    <w:rsid w:val="00302CD3"/>
    <w:rsid w:val="0030372B"/>
    <w:rsid w:val="00353588"/>
    <w:rsid w:val="0037277B"/>
    <w:rsid w:val="0037778E"/>
    <w:rsid w:val="00383BC7"/>
    <w:rsid w:val="0038547A"/>
    <w:rsid w:val="003B0AFB"/>
    <w:rsid w:val="003B1BD8"/>
    <w:rsid w:val="003B4692"/>
    <w:rsid w:val="003C303A"/>
    <w:rsid w:val="003D2595"/>
    <w:rsid w:val="003D2684"/>
    <w:rsid w:val="003D3D80"/>
    <w:rsid w:val="003E37BE"/>
    <w:rsid w:val="003F0F00"/>
    <w:rsid w:val="003F5D58"/>
    <w:rsid w:val="003F661E"/>
    <w:rsid w:val="00405BE8"/>
    <w:rsid w:val="004108EE"/>
    <w:rsid w:val="004207C4"/>
    <w:rsid w:val="0042275A"/>
    <w:rsid w:val="00435669"/>
    <w:rsid w:val="00444806"/>
    <w:rsid w:val="00447484"/>
    <w:rsid w:val="004533D0"/>
    <w:rsid w:val="00465EE2"/>
    <w:rsid w:val="00467B69"/>
    <w:rsid w:val="00486E55"/>
    <w:rsid w:val="00492D9B"/>
    <w:rsid w:val="004A22A8"/>
    <w:rsid w:val="004A2ED1"/>
    <w:rsid w:val="004A5997"/>
    <w:rsid w:val="004B1418"/>
    <w:rsid w:val="004B594B"/>
    <w:rsid w:val="004B5BB0"/>
    <w:rsid w:val="004B6533"/>
    <w:rsid w:val="004D48AF"/>
    <w:rsid w:val="004E0F52"/>
    <w:rsid w:val="004E16E2"/>
    <w:rsid w:val="004F06CA"/>
    <w:rsid w:val="004F5EC6"/>
    <w:rsid w:val="004F7195"/>
    <w:rsid w:val="00504395"/>
    <w:rsid w:val="00507877"/>
    <w:rsid w:val="00531484"/>
    <w:rsid w:val="005410FF"/>
    <w:rsid w:val="005476F8"/>
    <w:rsid w:val="005553DA"/>
    <w:rsid w:val="00562115"/>
    <w:rsid w:val="0056686E"/>
    <w:rsid w:val="00593603"/>
    <w:rsid w:val="00593FB2"/>
    <w:rsid w:val="0059461A"/>
    <w:rsid w:val="00594F8F"/>
    <w:rsid w:val="005C2753"/>
    <w:rsid w:val="005D7EB4"/>
    <w:rsid w:val="005F1956"/>
    <w:rsid w:val="00601505"/>
    <w:rsid w:val="00606FB4"/>
    <w:rsid w:val="00610D1C"/>
    <w:rsid w:val="00615A6E"/>
    <w:rsid w:val="00633CC7"/>
    <w:rsid w:val="00635D2A"/>
    <w:rsid w:val="00641C65"/>
    <w:rsid w:val="00667229"/>
    <w:rsid w:val="0067318A"/>
    <w:rsid w:val="0068704A"/>
    <w:rsid w:val="00692F57"/>
    <w:rsid w:val="00695D0D"/>
    <w:rsid w:val="00696BB4"/>
    <w:rsid w:val="006A3414"/>
    <w:rsid w:val="006B0394"/>
    <w:rsid w:val="006B1AF6"/>
    <w:rsid w:val="006B4C12"/>
    <w:rsid w:val="006B7EA7"/>
    <w:rsid w:val="006C51A8"/>
    <w:rsid w:val="006D391B"/>
    <w:rsid w:val="006D47D7"/>
    <w:rsid w:val="006E17AD"/>
    <w:rsid w:val="00712910"/>
    <w:rsid w:val="007157C7"/>
    <w:rsid w:val="0074316E"/>
    <w:rsid w:val="00750439"/>
    <w:rsid w:val="00761917"/>
    <w:rsid w:val="00770BEB"/>
    <w:rsid w:val="00776136"/>
    <w:rsid w:val="0078298C"/>
    <w:rsid w:val="00784F8C"/>
    <w:rsid w:val="0078506B"/>
    <w:rsid w:val="007853B4"/>
    <w:rsid w:val="00791004"/>
    <w:rsid w:val="007B3B3F"/>
    <w:rsid w:val="007B3D56"/>
    <w:rsid w:val="007B4289"/>
    <w:rsid w:val="007B56F1"/>
    <w:rsid w:val="007B5951"/>
    <w:rsid w:val="007C23BC"/>
    <w:rsid w:val="007C524E"/>
    <w:rsid w:val="007C7CB2"/>
    <w:rsid w:val="007D0DA2"/>
    <w:rsid w:val="007D6127"/>
    <w:rsid w:val="007E20D6"/>
    <w:rsid w:val="00803864"/>
    <w:rsid w:val="0081146F"/>
    <w:rsid w:val="00832471"/>
    <w:rsid w:val="00837369"/>
    <w:rsid w:val="008548B3"/>
    <w:rsid w:val="008A0C67"/>
    <w:rsid w:val="008A0FEC"/>
    <w:rsid w:val="008A4DDE"/>
    <w:rsid w:val="008B4EBE"/>
    <w:rsid w:val="008B5264"/>
    <w:rsid w:val="008B5BF9"/>
    <w:rsid w:val="008C0C59"/>
    <w:rsid w:val="008C6B01"/>
    <w:rsid w:val="008E1C36"/>
    <w:rsid w:val="008F30A6"/>
    <w:rsid w:val="009053E0"/>
    <w:rsid w:val="0091525E"/>
    <w:rsid w:val="009211B3"/>
    <w:rsid w:val="00923EEE"/>
    <w:rsid w:val="0094012C"/>
    <w:rsid w:val="0095174E"/>
    <w:rsid w:val="00957B07"/>
    <w:rsid w:val="00961E71"/>
    <w:rsid w:val="0097143B"/>
    <w:rsid w:val="00976CBC"/>
    <w:rsid w:val="0098327E"/>
    <w:rsid w:val="00983EBD"/>
    <w:rsid w:val="00992B81"/>
    <w:rsid w:val="009963C7"/>
    <w:rsid w:val="009A06C1"/>
    <w:rsid w:val="009A1DE1"/>
    <w:rsid w:val="009B3EA0"/>
    <w:rsid w:val="009D0745"/>
    <w:rsid w:val="009D316D"/>
    <w:rsid w:val="009D5F3C"/>
    <w:rsid w:val="009E12A8"/>
    <w:rsid w:val="009F18EE"/>
    <w:rsid w:val="009F1EC6"/>
    <w:rsid w:val="009F286C"/>
    <w:rsid w:val="00A0432E"/>
    <w:rsid w:val="00A10337"/>
    <w:rsid w:val="00A208A4"/>
    <w:rsid w:val="00A27097"/>
    <w:rsid w:val="00A31105"/>
    <w:rsid w:val="00A31402"/>
    <w:rsid w:val="00A33BC8"/>
    <w:rsid w:val="00A3641F"/>
    <w:rsid w:val="00A50149"/>
    <w:rsid w:val="00A51B3D"/>
    <w:rsid w:val="00A64FEB"/>
    <w:rsid w:val="00A665C4"/>
    <w:rsid w:val="00A7619A"/>
    <w:rsid w:val="00A768E2"/>
    <w:rsid w:val="00A82342"/>
    <w:rsid w:val="00A967C8"/>
    <w:rsid w:val="00AA3C26"/>
    <w:rsid w:val="00AB04F1"/>
    <w:rsid w:val="00AB506C"/>
    <w:rsid w:val="00AB6E52"/>
    <w:rsid w:val="00AC3861"/>
    <w:rsid w:val="00AC4A16"/>
    <w:rsid w:val="00AC4EB2"/>
    <w:rsid w:val="00AD5F80"/>
    <w:rsid w:val="00B148F9"/>
    <w:rsid w:val="00B422FB"/>
    <w:rsid w:val="00B6358A"/>
    <w:rsid w:val="00B67E4E"/>
    <w:rsid w:val="00B7579C"/>
    <w:rsid w:val="00B97EBD"/>
    <w:rsid w:val="00BA76A2"/>
    <w:rsid w:val="00BC18AB"/>
    <w:rsid w:val="00BE781F"/>
    <w:rsid w:val="00C021B4"/>
    <w:rsid w:val="00C06C28"/>
    <w:rsid w:val="00C307DD"/>
    <w:rsid w:val="00C30CB7"/>
    <w:rsid w:val="00C33861"/>
    <w:rsid w:val="00C35C63"/>
    <w:rsid w:val="00C42449"/>
    <w:rsid w:val="00C44D93"/>
    <w:rsid w:val="00C65B98"/>
    <w:rsid w:val="00C721E0"/>
    <w:rsid w:val="00C94239"/>
    <w:rsid w:val="00CA4F3A"/>
    <w:rsid w:val="00CB13C2"/>
    <w:rsid w:val="00CB55F1"/>
    <w:rsid w:val="00CC43CA"/>
    <w:rsid w:val="00CE71F6"/>
    <w:rsid w:val="00CF5211"/>
    <w:rsid w:val="00CF62BB"/>
    <w:rsid w:val="00D00949"/>
    <w:rsid w:val="00D02A9A"/>
    <w:rsid w:val="00D0761C"/>
    <w:rsid w:val="00D13D2D"/>
    <w:rsid w:val="00D32109"/>
    <w:rsid w:val="00D3784F"/>
    <w:rsid w:val="00D4399A"/>
    <w:rsid w:val="00D519B3"/>
    <w:rsid w:val="00D55E06"/>
    <w:rsid w:val="00D86982"/>
    <w:rsid w:val="00D926F9"/>
    <w:rsid w:val="00DB7419"/>
    <w:rsid w:val="00DC20D3"/>
    <w:rsid w:val="00DC77FF"/>
    <w:rsid w:val="00DD10E5"/>
    <w:rsid w:val="00DD3209"/>
    <w:rsid w:val="00DE44E5"/>
    <w:rsid w:val="00DE536A"/>
    <w:rsid w:val="00DE5AA5"/>
    <w:rsid w:val="00E0295F"/>
    <w:rsid w:val="00E04CA4"/>
    <w:rsid w:val="00E101F8"/>
    <w:rsid w:val="00E10592"/>
    <w:rsid w:val="00E135CD"/>
    <w:rsid w:val="00E22D17"/>
    <w:rsid w:val="00E50ED5"/>
    <w:rsid w:val="00E528FC"/>
    <w:rsid w:val="00E56937"/>
    <w:rsid w:val="00E60F08"/>
    <w:rsid w:val="00E6464A"/>
    <w:rsid w:val="00E65DEF"/>
    <w:rsid w:val="00E67FB5"/>
    <w:rsid w:val="00E708C0"/>
    <w:rsid w:val="00E718EE"/>
    <w:rsid w:val="00E85BC2"/>
    <w:rsid w:val="00E9103C"/>
    <w:rsid w:val="00E91B56"/>
    <w:rsid w:val="00E932E0"/>
    <w:rsid w:val="00EB0BF6"/>
    <w:rsid w:val="00EC3E9C"/>
    <w:rsid w:val="00ED5519"/>
    <w:rsid w:val="00ED7107"/>
    <w:rsid w:val="00EE0371"/>
    <w:rsid w:val="00EE5201"/>
    <w:rsid w:val="00EE5593"/>
    <w:rsid w:val="00EE5F0D"/>
    <w:rsid w:val="00F009E5"/>
    <w:rsid w:val="00F0582B"/>
    <w:rsid w:val="00F1475E"/>
    <w:rsid w:val="00F42383"/>
    <w:rsid w:val="00F430AF"/>
    <w:rsid w:val="00F50D98"/>
    <w:rsid w:val="00F54556"/>
    <w:rsid w:val="00F77735"/>
    <w:rsid w:val="00F813A0"/>
    <w:rsid w:val="00F82F93"/>
    <w:rsid w:val="00F87DA6"/>
    <w:rsid w:val="00FA72CB"/>
    <w:rsid w:val="00FB14BE"/>
    <w:rsid w:val="00FB4189"/>
    <w:rsid w:val="00FC6128"/>
    <w:rsid w:val="00FC7C88"/>
    <w:rsid w:val="00FD2490"/>
    <w:rsid w:val="00FD6C14"/>
    <w:rsid w:val="00FE39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215203E1"/>
  <w15:docId w15:val="{10097AEF-A477-484F-B95B-E9A27A6FC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iPriority="9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nhideWhenUsed="1"/>
    <w:lsdException w:name="List Number" w:semiHidden="1" w:uiPriority="99"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style>
  <w:style w:type="paragraph" w:styleId="10">
    <w:name w:val="heading 1"/>
    <w:basedOn w:val="a"/>
    <w:next w:val="a0"/>
    <w:link w:val="11"/>
    <w:qFormat/>
    <w:rsid w:val="0037277B"/>
    <w:pPr>
      <w:keepNext/>
      <w:pageBreakBefore/>
      <w:numPr>
        <w:numId w:val="5"/>
      </w:numPr>
      <w:adjustRightInd w:val="0"/>
      <w:snapToGrid w:val="0"/>
      <w:spacing w:afterLines="50" w:after="50" w:line="288" w:lineRule="auto"/>
      <w:outlineLvl w:val="0"/>
    </w:pPr>
    <w:rPr>
      <w:rFonts w:ascii="Arial" w:eastAsia="ＭＳ ゴシック" w:hAnsi="Arial" w:cs="Times New Roman"/>
      <w:sz w:val="24"/>
      <w:szCs w:val="24"/>
      <w:lang w:val="x-none" w:eastAsia="x-none"/>
    </w:rPr>
  </w:style>
  <w:style w:type="paragraph" w:styleId="22">
    <w:name w:val="heading 2"/>
    <w:basedOn w:val="10"/>
    <w:next w:val="a0"/>
    <w:link w:val="23"/>
    <w:qFormat/>
    <w:rsid w:val="0037277B"/>
    <w:pPr>
      <w:pageBreakBefore w:val="0"/>
      <w:numPr>
        <w:ilvl w:val="1"/>
      </w:numPr>
      <w:spacing w:beforeLines="100" w:before="100"/>
      <w:outlineLvl w:val="1"/>
    </w:pPr>
    <w:rPr>
      <w:sz w:val="21"/>
    </w:rPr>
  </w:style>
  <w:style w:type="paragraph" w:styleId="32">
    <w:name w:val="heading 3"/>
    <w:basedOn w:val="22"/>
    <w:next w:val="a0"/>
    <w:link w:val="33"/>
    <w:qFormat/>
    <w:rsid w:val="0037277B"/>
    <w:pPr>
      <w:numPr>
        <w:ilvl w:val="2"/>
      </w:numPr>
      <w:outlineLvl w:val="2"/>
    </w:pPr>
  </w:style>
  <w:style w:type="paragraph" w:styleId="42">
    <w:name w:val="heading 4"/>
    <w:basedOn w:val="32"/>
    <w:next w:val="a0"/>
    <w:link w:val="43"/>
    <w:qFormat/>
    <w:rsid w:val="0037277B"/>
    <w:pPr>
      <w:numPr>
        <w:ilvl w:val="3"/>
      </w:numPr>
      <w:outlineLvl w:val="3"/>
    </w:pPr>
  </w:style>
  <w:style w:type="paragraph" w:styleId="50">
    <w:name w:val="heading 5"/>
    <w:basedOn w:val="42"/>
    <w:next w:val="a0"/>
    <w:link w:val="51"/>
    <w:qFormat/>
    <w:rsid w:val="0037277B"/>
    <w:pPr>
      <w:numPr>
        <w:ilvl w:val="4"/>
      </w:numPr>
      <w:outlineLvl w:val="4"/>
    </w:pPr>
  </w:style>
  <w:style w:type="paragraph" w:styleId="60">
    <w:name w:val="heading 6"/>
    <w:basedOn w:val="50"/>
    <w:next w:val="a0"/>
    <w:link w:val="61"/>
    <w:qFormat/>
    <w:rsid w:val="0037277B"/>
    <w:pPr>
      <w:numPr>
        <w:ilvl w:val="0"/>
        <w:numId w:val="16"/>
      </w:numPr>
      <w:ind w:hangingChars="200" w:hanging="200"/>
      <w:outlineLvl w:val="5"/>
    </w:pPr>
    <w:rPr>
      <w:bCs/>
    </w:rPr>
  </w:style>
  <w:style w:type="paragraph" w:styleId="7">
    <w:name w:val="heading 7"/>
    <w:basedOn w:val="a"/>
    <w:next w:val="a"/>
    <w:link w:val="70"/>
    <w:qFormat/>
    <w:rsid w:val="0037277B"/>
    <w:pPr>
      <w:adjustRightInd w:val="0"/>
      <w:snapToGrid w:val="0"/>
      <w:spacing w:afterLines="50" w:after="50" w:line="288" w:lineRule="auto"/>
      <w:outlineLvl w:val="6"/>
    </w:pPr>
    <w:rPr>
      <w:rFonts w:ascii="Arial" w:eastAsia="ＭＳ ゴシック" w:hAnsi="Arial" w:cs="Times New Roman"/>
      <w:sz w:val="24"/>
      <w:szCs w:val="24"/>
    </w:rPr>
  </w:style>
  <w:style w:type="paragraph" w:styleId="8">
    <w:name w:val="heading 8"/>
    <w:basedOn w:val="7"/>
    <w:next w:val="a0"/>
    <w:link w:val="80"/>
    <w:qFormat/>
    <w:rsid w:val="0037277B"/>
    <w:pPr>
      <w:outlineLvl w:val="7"/>
    </w:pPr>
  </w:style>
  <w:style w:type="paragraph" w:styleId="9">
    <w:name w:val="heading 9"/>
    <w:basedOn w:val="8"/>
    <w:next w:val="a0"/>
    <w:link w:val="90"/>
    <w:qFormat/>
    <w:rsid w:val="0037277B"/>
    <w:pPr>
      <w:keepNext/>
      <w:outlineLvl w:val="8"/>
    </w:pPr>
    <w:rPr>
      <w:rFonts w:eastAsia="ＭＳ 明朝"/>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4F7195"/>
    <w:pPr>
      <w:ind w:leftChars="400" w:left="960"/>
    </w:pPr>
  </w:style>
  <w:style w:type="paragraph" w:styleId="a5">
    <w:name w:val="header"/>
    <w:basedOn w:val="a"/>
    <w:link w:val="a6"/>
    <w:unhideWhenUsed/>
    <w:rsid w:val="00057125"/>
    <w:pPr>
      <w:tabs>
        <w:tab w:val="center" w:pos="4252"/>
        <w:tab w:val="right" w:pos="8504"/>
      </w:tabs>
      <w:snapToGrid w:val="0"/>
    </w:pPr>
  </w:style>
  <w:style w:type="character" w:customStyle="1" w:styleId="a6">
    <w:name w:val="ヘッダー (文字)"/>
    <w:basedOn w:val="a1"/>
    <w:link w:val="a5"/>
    <w:rsid w:val="00057125"/>
  </w:style>
  <w:style w:type="paragraph" w:styleId="a7">
    <w:name w:val="footer"/>
    <w:basedOn w:val="a"/>
    <w:link w:val="a8"/>
    <w:uiPriority w:val="99"/>
    <w:unhideWhenUsed/>
    <w:rsid w:val="00057125"/>
    <w:pPr>
      <w:tabs>
        <w:tab w:val="center" w:pos="4252"/>
        <w:tab w:val="right" w:pos="8504"/>
      </w:tabs>
      <w:snapToGrid w:val="0"/>
    </w:pPr>
  </w:style>
  <w:style w:type="character" w:customStyle="1" w:styleId="a8">
    <w:name w:val="フッター (文字)"/>
    <w:basedOn w:val="a1"/>
    <w:link w:val="a7"/>
    <w:uiPriority w:val="99"/>
    <w:rsid w:val="00057125"/>
  </w:style>
  <w:style w:type="table" w:styleId="a9">
    <w:name w:val="Table Grid"/>
    <w:basedOn w:val="a2"/>
    <w:uiPriority w:val="39"/>
    <w:rsid w:val="004474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semiHidden/>
    <w:unhideWhenUsed/>
    <w:rsid w:val="006B4C12"/>
    <w:rPr>
      <w:rFonts w:ascii="ヒラギノ角ゴ ProN W3" w:eastAsia="ヒラギノ角ゴ ProN W3"/>
      <w:sz w:val="18"/>
      <w:szCs w:val="18"/>
    </w:rPr>
  </w:style>
  <w:style w:type="character" w:customStyle="1" w:styleId="ab">
    <w:name w:val="吹き出し (文字)"/>
    <w:basedOn w:val="a1"/>
    <w:link w:val="aa"/>
    <w:semiHidden/>
    <w:rsid w:val="006B4C12"/>
    <w:rPr>
      <w:rFonts w:ascii="ヒラギノ角ゴ ProN W3" w:eastAsia="ヒラギノ角ゴ ProN W3"/>
      <w:sz w:val="18"/>
      <w:szCs w:val="18"/>
    </w:rPr>
  </w:style>
  <w:style w:type="paragraph" w:styleId="ac">
    <w:name w:val="Date"/>
    <w:basedOn w:val="a"/>
    <w:next w:val="a"/>
    <w:link w:val="ad"/>
    <w:unhideWhenUsed/>
    <w:rsid w:val="00837369"/>
  </w:style>
  <w:style w:type="character" w:customStyle="1" w:styleId="ad">
    <w:name w:val="日付 (文字)"/>
    <w:basedOn w:val="a1"/>
    <w:link w:val="ac"/>
    <w:rsid w:val="00837369"/>
  </w:style>
  <w:style w:type="character" w:customStyle="1" w:styleId="11">
    <w:name w:val="見出し 1 (文字)"/>
    <w:basedOn w:val="a1"/>
    <w:link w:val="10"/>
    <w:rsid w:val="0037277B"/>
    <w:rPr>
      <w:rFonts w:ascii="Arial" w:eastAsia="ＭＳ ゴシック" w:hAnsi="Arial" w:cs="Times New Roman"/>
      <w:sz w:val="24"/>
      <w:szCs w:val="24"/>
      <w:lang w:val="x-none" w:eastAsia="x-none"/>
    </w:rPr>
  </w:style>
  <w:style w:type="character" w:customStyle="1" w:styleId="23">
    <w:name w:val="見出し 2 (文字)"/>
    <w:basedOn w:val="a1"/>
    <w:link w:val="22"/>
    <w:rsid w:val="0037277B"/>
    <w:rPr>
      <w:rFonts w:ascii="Arial" w:eastAsia="ＭＳ ゴシック" w:hAnsi="Arial" w:cs="Times New Roman"/>
      <w:szCs w:val="24"/>
      <w:lang w:val="x-none" w:eastAsia="x-none"/>
    </w:rPr>
  </w:style>
  <w:style w:type="character" w:customStyle="1" w:styleId="33">
    <w:name w:val="見出し 3 (文字)"/>
    <w:basedOn w:val="a1"/>
    <w:link w:val="32"/>
    <w:rsid w:val="0037277B"/>
    <w:rPr>
      <w:rFonts w:ascii="Arial" w:eastAsia="ＭＳ ゴシック" w:hAnsi="Arial" w:cs="Times New Roman"/>
      <w:szCs w:val="24"/>
      <w:lang w:val="x-none" w:eastAsia="x-none"/>
    </w:rPr>
  </w:style>
  <w:style w:type="character" w:customStyle="1" w:styleId="43">
    <w:name w:val="見出し 4 (文字)"/>
    <w:basedOn w:val="a1"/>
    <w:link w:val="42"/>
    <w:rsid w:val="0037277B"/>
    <w:rPr>
      <w:rFonts w:ascii="Arial" w:eastAsia="ＭＳ ゴシック" w:hAnsi="Arial" w:cs="Times New Roman"/>
      <w:szCs w:val="24"/>
      <w:lang w:val="x-none" w:eastAsia="x-none"/>
    </w:rPr>
  </w:style>
  <w:style w:type="character" w:customStyle="1" w:styleId="51">
    <w:name w:val="見出し 5 (文字)"/>
    <w:basedOn w:val="a1"/>
    <w:link w:val="50"/>
    <w:rsid w:val="0037277B"/>
    <w:rPr>
      <w:rFonts w:ascii="Arial" w:eastAsia="ＭＳ ゴシック" w:hAnsi="Arial" w:cs="Times New Roman"/>
      <w:szCs w:val="24"/>
      <w:lang w:val="x-none" w:eastAsia="x-none"/>
    </w:rPr>
  </w:style>
  <w:style w:type="character" w:customStyle="1" w:styleId="61">
    <w:name w:val="見出し 6 (文字)"/>
    <w:basedOn w:val="a1"/>
    <w:link w:val="60"/>
    <w:rsid w:val="0037277B"/>
    <w:rPr>
      <w:rFonts w:ascii="Arial" w:eastAsia="ＭＳ ゴシック" w:hAnsi="Arial" w:cs="Times New Roman"/>
      <w:bCs/>
      <w:szCs w:val="24"/>
      <w:lang w:val="x-none" w:eastAsia="x-none"/>
    </w:rPr>
  </w:style>
  <w:style w:type="character" w:customStyle="1" w:styleId="70">
    <w:name w:val="見出し 7 (文字)"/>
    <w:basedOn w:val="a1"/>
    <w:link w:val="7"/>
    <w:rsid w:val="0037277B"/>
    <w:rPr>
      <w:rFonts w:ascii="Arial" w:eastAsia="ＭＳ ゴシック" w:hAnsi="Arial" w:cs="Times New Roman"/>
      <w:sz w:val="24"/>
      <w:szCs w:val="24"/>
    </w:rPr>
  </w:style>
  <w:style w:type="character" w:customStyle="1" w:styleId="80">
    <w:name w:val="見出し 8 (文字)"/>
    <w:basedOn w:val="a1"/>
    <w:link w:val="8"/>
    <w:rsid w:val="0037277B"/>
    <w:rPr>
      <w:rFonts w:ascii="Arial" w:eastAsia="ＭＳ ゴシック" w:hAnsi="Arial" w:cs="Times New Roman"/>
      <w:sz w:val="24"/>
      <w:szCs w:val="24"/>
    </w:rPr>
  </w:style>
  <w:style w:type="character" w:customStyle="1" w:styleId="90">
    <w:name w:val="見出し 9 (文字)"/>
    <w:basedOn w:val="a1"/>
    <w:link w:val="9"/>
    <w:rsid w:val="0037277B"/>
    <w:rPr>
      <w:rFonts w:ascii="Arial" w:eastAsia="ＭＳ 明朝" w:hAnsi="Arial" w:cs="Times New Roman"/>
      <w:sz w:val="24"/>
      <w:szCs w:val="24"/>
    </w:rPr>
  </w:style>
  <w:style w:type="character" w:styleId="ae">
    <w:name w:val="Hyperlink"/>
    <w:uiPriority w:val="99"/>
    <w:rsid w:val="0037277B"/>
    <w:rPr>
      <w:noProof/>
      <w:color w:val="0000FF"/>
      <w:u w:val="single"/>
    </w:rPr>
  </w:style>
  <w:style w:type="paragraph" w:styleId="12">
    <w:name w:val="toc 1"/>
    <w:basedOn w:val="a"/>
    <w:next w:val="a"/>
    <w:uiPriority w:val="39"/>
    <w:unhideWhenUsed/>
    <w:rsid w:val="0037277B"/>
    <w:pPr>
      <w:tabs>
        <w:tab w:val="right" w:leader="dot" w:pos="8494"/>
      </w:tabs>
      <w:adjustRightInd w:val="0"/>
      <w:snapToGrid w:val="0"/>
      <w:spacing w:before="120" w:after="120" w:line="288" w:lineRule="auto"/>
      <w:ind w:hangingChars="200" w:hanging="200"/>
      <w:jc w:val="left"/>
    </w:pPr>
    <w:rPr>
      <w:rFonts w:ascii="Century" w:eastAsia="ＭＳ ゴシック" w:hAnsi="Century" w:cs="Times New Roman"/>
      <w:b/>
      <w:bCs/>
      <w:szCs w:val="20"/>
    </w:rPr>
  </w:style>
  <w:style w:type="character" w:styleId="af">
    <w:name w:val="page number"/>
    <w:basedOn w:val="a1"/>
    <w:semiHidden/>
    <w:rsid w:val="0037277B"/>
  </w:style>
  <w:style w:type="paragraph" w:styleId="af0">
    <w:name w:val="caption"/>
    <w:basedOn w:val="a"/>
    <w:next w:val="a0"/>
    <w:link w:val="13"/>
    <w:uiPriority w:val="35"/>
    <w:qFormat/>
    <w:rsid w:val="0037277B"/>
    <w:pPr>
      <w:adjustRightInd w:val="0"/>
      <w:snapToGrid w:val="0"/>
      <w:jc w:val="center"/>
    </w:pPr>
    <w:rPr>
      <w:rFonts w:ascii="Century" w:eastAsia="ＭＳ 明朝" w:hAnsi="Century" w:cs="Times New Roman"/>
      <w:bCs/>
      <w:szCs w:val="21"/>
    </w:rPr>
  </w:style>
  <w:style w:type="character" w:customStyle="1" w:styleId="13">
    <w:name w:val="図表番号 (文字)1"/>
    <w:link w:val="af0"/>
    <w:uiPriority w:val="35"/>
    <w:rsid w:val="0037277B"/>
    <w:rPr>
      <w:rFonts w:ascii="Century" w:eastAsia="ＭＳ 明朝" w:hAnsi="Century" w:cs="Times New Roman"/>
      <w:bCs/>
      <w:szCs w:val="21"/>
    </w:rPr>
  </w:style>
  <w:style w:type="paragraph" w:customStyle="1" w:styleId="2105pt">
    <w:name w:val="スタイル 見出し 2 + (コンプレックス) 10.5 pt 太字 斜体 下線"/>
    <w:basedOn w:val="22"/>
    <w:semiHidden/>
    <w:rsid w:val="0037277B"/>
    <w:rPr>
      <w:b/>
      <w:bCs/>
      <w:iCs/>
      <w:szCs w:val="21"/>
      <w:u w:val="double"/>
    </w:rPr>
  </w:style>
  <w:style w:type="paragraph" w:styleId="af1">
    <w:name w:val="footnote text"/>
    <w:aliases w:val="F-t,F-t Char"/>
    <w:basedOn w:val="a"/>
    <w:link w:val="af2"/>
    <w:semiHidden/>
    <w:rsid w:val="0037277B"/>
    <w:pPr>
      <w:adjustRightInd w:val="0"/>
      <w:snapToGrid w:val="0"/>
      <w:spacing w:line="288" w:lineRule="auto"/>
      <w:jc w:val="left"/>
    </w:pPr>
    <w:rPr>
      <w:rFonts w:ascii="Century" w:eastAsia="ＭＳ 明朝" w:hAnsi="Century" w:cs="Times New Roman"/>
      <w:szCs w:val="24"/>
    </w:rPr>
  </w:style>
  <w:style w:type="character" w:customStyle="1" w:styleId="af2">
    <w:name w:val="脚注文字列 (文字)"/>
    <w:aliases w:val="F-t (文字),F-t Char (文字)"/>
    <w:basedOn w:val="a1"/>
    <w:link w:val="af1"/>
    <w:semiHidden/>
    <w:rsid w:val="0037277B"/>
    <w:rPr>
      <w:rFonts w:ascii="Century" w:eastAsia="ＭＳ 明朝" w:hAnsi="Century" w:cs="Times New Roman"/>
      <w:szCs w:val="24"/>
    </w:rPr>
  </w:style>
  <w:style w:type="character" w:styleId="af3">
    <w:name w:val="footnote reference"/>
    <w:semiHidden/>
    <w:rsid w:val="0037277B"/>
    <w:rPr>
      <w:vertAlign w:val="superscript"/>
    </w:rPr>
  </w:style>
  <w:style w:type="character" w:styleId="af4">
    <w:name w:val="annotation reference"/>
    <w:semiHidden/>
    <w:rsid w:val="0037277B"/>
    <w:rPr>
      <w:sz w:val="18"/>
      <w:szCs w:val="18"/>
    </w:rPr>
  </w:style>
  <w:style w:type="paragraph" w:styleId="af5">
    <w:name w:val="annotation text"/>
    <w:basedOn w:val="a"/>
    <w:link w:val="af6"/>
    <w:semiHidden/>
    <w:rsid w:val="0037277B"/>
    <w:pPr>
      <w:adjustRightInd w:val="0"/>
      <w:snapToGrid w:val="0"/>
      <w:spacing w:line="288" w:lineRule="auto"/>
      <w:jc w:val="left"/>
    </w:pPr>
    <w:rPr>
      <w:rFonts w:ascii="Century" w:eastAsia="ＭＳ 明朝" w:hAnsi="Century" w:cs="Times New Roman"/>
      <w:szCs w:val="24"/>
    </w:rPr>
  </w:style>
  <w:style w:type="character" w:customStyle="1" w:styleId="af6">
    <w:name w:val="コメント文字列 (文字)"/>
    <w:basedOn w:val="a1"/>
    <w:link w:val="af5"/>
    <w:semiHidden/>
    <w:rsid w:val="0037277B"/>
    <w:rPr>
      <w:rFonts w:ascii="Century" w:eastAsia="ＭＳ 明朝" w:hAnsi="Century" w:cs="Times New Roman"/>
      <w:szCs w:val="24"/>
    </w:rPr>
  </w:style>
  <w:style w:type="paragraph" w:styleId="af7">
    <w:name w:val="annotation subject"/>
    <w:basedOn w:val="af5"/>
    <w:next w:val="af5"/>
    <w:link w:val="af8"/>
    <w:semiHidden/>
    <w:rsid w:val="0037277B"/>
    <w:rPr>
      <w:b/>
      <w:bCs/>
    </w:rPr>
  </w:style>
  <w:style w:type="character" w:customStyle="1" w:styleId="af8">
    <w:name w:val="コメント内容 (文字)"/>
    <w:basedOn w:val="af6"/>
    <w:link w:val="af7"/>
    <w:semiHidden/>
    <w:rsid w:val="0037277B"/>
    <w:rPr>
      <w:rFonts w:ascii="Century" w:eastAsia="ＭＳ 明朝" w:hAnsi="Century" w:cs="Times New Roman"/>
      <w:b/>
      <w:bCs/>
      <w:szCs w:val="24"/>
    </w:rPr>
  </w:style>
  <w:style w:type="paragraph" w:styleId="34">
    <w:name w:val="toc 3"/>
    <w:basedOn w:val="a"/>
    <w:next w:val="a"/>
    <w:uiPriority w:val="39"/>
    <w:unhideWhenUsed/>
    <w:rsid w:val="0037277B"/>
    <w:pPr>
      <w:tabs>
        <w:tab w:val="right" w:leader="dot" w:pos="8494"/>
      </w:tabs>
      <w:adjustRightInd w:val="0"/>
      <w:snapToGrid w:val="0"/>
      <w:spacing w:line="288" w:lineRule="auto"/>
      <w:ind w:left="1015" w:hanging="595"/>
      <w:jc w:val="left"/>
    </w:pPr>
    <w:rPr>
      <w:rFonts w:ascii="Century" w:eastAsia="ＭＳ ゴシック" w:hAnsi="Century" w:cs="Times New Roman"/>
      <w:sz w:val="20"/>
      <w:szCs w:val="20"/>
    </w:rPr>
  </w:style>
  <w:style w:type="paragraph" w:styleId="24">
    <w:name w:val="toc 2"/>
    <w:basedOn w:val="a"/>
    <w:next w:val="a"/>
    <w:uiPriority w:val="39"/>
    <w:unhideWhenUsed/>
    <w:rsid w:val="0037277B"/>
    <w:pPr>
      <w:tabs>
        <w:tab w:val="right" w:leader="dot" w:pos="8494"/>
      </w:tabs>
      <w:adjustRightInd w:val="0"/>
      <w:snapToGrid w:val="0"/>
      <w:spacing w:before="60" w:line="288" w:lineRule="auto"/>
      <w:ind w:left="647" w:hanging="437"/>
      <w:jc w:val="left"/>
    </w:pPr>
    <w:rPr>
      <w:rFonts w:ascii="Century" w:eastAsia="ＭＳ ゴシック" w:hAnsi="Century" w:cs="Times New Roman"/>
      <w:iCs/>
      <w:szCs w:val="20"/>
    </w:rPr>
  </w:style>
  <w:style w:type="paragraph" w:styleId="44">
    <w:name w:val="toc 4"/>
    <w:basedOn w:val="a"/>
    <w:next w:val="a"/>
    <w:autoRedefine/>
    <w:semiHidden/>
    <w:rsid w:val="0037277B"/>
    <w:pPr>
      <w:adjustRightInd w:val="0"/>
      <w:snapToGrid w:val="0"/>
      <w:spacing w:line="288" w:lineRule="auto"/>
      <w:ind w:left="630"/>
      <w:jc w:val="left"/>
    </w:pPr>
    <w:rPr>
      <w:rFonts w:ascii="Century" w:eastAsia="ＭＳ 明朝" w:hAnsi="Century" w:cs="Times New Roman"/>
      <w:sz w:val="20"/>
      <w:szCs w:val="20"/>
    </w:rPr>
  </w:style>
  <w:style w:type="paragraph" w:styleId="52">
    <w:name w:val="toc 5"/>
    <w:basedOn w:val="a"/>
    <w:next w:val="a"/>
    <w:autoRedefine/>
    <w:semiHidden/>
    <w:rsid w:val="0037277B"/>
    <w:pPr>
      <w:adjustRightInd w:val="0"/>
      <w:snapToGrid w:val="0"/>
      <w:spacing w:line="288" w:lineRule="auto"/>
      <w:ind w:left="840"/>
      <w:jc w:val="left"/>
    </w:pPr>
    <w:rPr>
      <w:rFonts w:ascii="Century" w:eastAsia="ＭＳ 明朝" w:hAnsi="Century" w:cs="Times New Roman"/>
      <w:sz w:val="20"/>
      <w:szCs w:val="20"/>
    </w:rPr>
  </w:style>
  <w:style w:type="paragraph" w:styleId="62">
    <w:name w:val="toc 6"/>
    <w:basedOn w:val="a"/>
    <w:next w:val="a"/>
    <w:autoRedefine/>
    <w:semiHidden/>
    <w:rsid w:val="0037277B"/>
    <w:pPr>
      <w:adjustRightInd w:val="0"/>
      <w:snapToGrid w:val="0"/>
      <w:spacing w:line="288" w:lineRule="auto"/>
      <w:ind w:left="1050"/>
      <w:jc w:val="left"/>
    </w:pPr>
    <w:rPr>
      <w:rFonts w:ascii="Century" w:eastAsia="ＭＳ 明朝" w:hAnsi="Century" w:cs="Times New Roman"/>
      <w:sz w:val="20"/>
      <w:szCs w:val="20"/>
    </w:rPr>
  </w:style>
  <w:style w:type="paragraph" w:styleId="71">
    <w:name w:val="toc 7"/>
    <w:basedOn w:val="a"/>
    <w:next w:val="a"/>
    <w:autoRedefine/>
    <w:semiHidden/>
    <w:rsid w:val="0037277B"/>
    <w:pPr>
      <w:adjustRightInd w:val="0"/>
      <w:snapToGrid w:val="0"/>
      <w:spacing w:line="288" w:lineRule="auto"/>
      <w:ind w:left="1260"/>
      <w:jc w:val="left"/>
    </w:pPr>
    <w:rPr>
      <w:rFonts w:ascii="Century" w:eastAsia="ＭＳ 明朝" w:hAnsi="Century" w:cs="Times New Roman"/>
      <w:sz w:val="20"/>
      <w:szCs w:val="20"/>
    </w:rPr>
  </w:style>
  <w:style w:type="paragraph" w:styleId="81">
    <w:name w:val="toc 8"/>
    <w:basedOn w:val="a"/>
    <w:next w:val="a"/>
    <w:autoRedefine/>
    <w:semiHidden/>
    <w:rsid w:val="0037277B"/>
    <w:pPr>
      <w:adjustRightInd w:val="0"/>
      <w:snapToGrid w:val="0"/>
      <w:spacing w:line="288" w:lineRule="auto"/>
      <w:ind w:left="1470"/>
      <w:jc w:val="left"/>
    </w:pPr>
    <w:rPr>
      <w:rFonts w:ascii="Century" w:eastAsia="ＭＳ 明朝" w:hAnsi="Century" w:cs="Times New Roman"/>
      <w:sz w:val="20"/>
      <w:szCs w:val="20"/>
    </w:rPr>
  </w:style>
  <w:style w:type="paragraph" w:styleId="91">
    <w:name w:val="toc 9"/>
    <w:basedOn w:val="a"/>
    <w:next w:val="a"/>
    <w:autoRedefine/>
    <w:semiHidden/>
    <w:rsid w:val="0037277B"/>
    <w:pPr>
      <w:adjustRightInd w:val="0"/>
      <w:snapToGrid w:val="0"/>
      <w:spacing w:line="288" w:lineRule="auto"/>
      <w:ind w:left="1680"/>
      <w:jc w:val="left"/>
    </w:pPr>
    <w:rPr>
      <w:rFonts w:ascii="Century" w:eastAsia="ＭＳ 明朝" w:hAnsi="Century" w:cs="Times New Roman"/>
      <w:sz w:val="20"/>
      <w:szCs w:val="20"/>
    </w:rPr>
  </w:style>
  <w:style w:type="paragraph" w:styleId="Web">
    <w:name w:val="Normal (Web)"/>
    <w:basedOn w:val="a"/>
    <w:semiHidden/>
    <w:rsid w:val="0037277B"/>
    <w:pPr>
      <w:widowControl/>
      <w:adjustRightInd w:val="0"/>
      <w:snapToGrid w:val="0"/>
      <w:spacing w:before="100" w:beforeAutospacing="1" w:after="100" w:afterAutospacing="1" w:line="288" w:lineRule="auto"/>
      <w:jc w:val="left"/>
    </w:pPr>
    <w:rPr>
      <w:rFonts w:ascii="ＭＳ Ｐゴシック" w:eastAsia="ＭＳ Ｐゴシック" w:hAnsi="ＭＳ Ｐゴシック" w:cs="ＭＳ Ｐゴシック"/>
      <w:kern w:val="0"/>
      <w:sz w:val="24"/>
      <w:szCs w:val="24"/>
    </w:rPr>
  </w:style>
  <w:style w:type="paragraph" w:customStyle="1" w:styleId="Default">
    <w:name w:val="Default"/>
    <w:semiHidden/>
    <w:rsid w:val="0037277B"/>
    <w:pPr>
      <w:widowControl w:val="0"/>
      <w:autoSpaceDE w:val="0"/>
      <w:autoSpaceDN w:val="0"/>
      <w:adjustRightInd w:val="0"/>
    </w:pPr>
    <w:rPr>
      <w:rFonts w:ascii="Times New Roman" w:eastAsia="ＭＳ 明朝" w:hAnsi="Times New Roman" w:cs="Times New Roman"/>
      <w:color w:val="000000"/>
      <w:kern w:val="0"/>
      <w:sz w:val="24"/>
      <w:szCs w:val="24"/>
    </w:rPr>
  </w:style>
  <w:style w:type="paragraph" w:customStyle="1" w:styleId="Style0">
    <w:name w:val="Style0"/>
    <w:basedOn w:val="Default"/>
    <w:next w:val="Default"/>
    <w:semiHidden/>
    <w:rsid w:val="0037277B"/>
    <w:rPr>
      <w:color w:val="auto"/>
    </w:rPr>
  </w:style>
  <w:style w:type="character" w:styleId="HTML">
    <w:name w:val="HTML Cite"/>
    <w:semiHidden/>
    <w:rsid w:val="0037277B"/>
    <w:rPr>
      <w:i/>
      <w:iCs/>
    </w:rPr>
  </w:style>
  <w:style w:type="paragraph" w:customStyle="1" w:styleId="bodyblack">
    <w:name w:val="bodyblack"/>
    <w:basedOn w:val="a"/>
    <w:semiHidden/>
    <w:rsid w:val="0037277B"/>
    <w:pPr>
      <w:widowControl/>
      <w:adjustRightInd w:val="0"/>
      <w:snapToGrid w:val="0"/>
      <w:spacing w:before="100" w:beforeAutospacing="1" w:after="100" w:afterAutospacing="1" w:line="360" w:lineRule="atLeast"/>
      <w:jc w:val="left"/>
    </w:pPr>
    <w:rPr>
      <w:rFonts w:ascii="Arial" w:eastAsia="ＭＳ Ｐゴシック" w:hAnsi="Arial" w:cs="Arial"/>
      <w:color w:val="000000"/>
      <w:kern w:val="0"/>
      <w:sz w:val="22"/>
    </w:rPr>
  </w:style>
  <w:style w:type="paragraph" w:customStyle="1" w:styleId="HTMLBody">
    <w:name w:val="HTML Body"/>
    <w:semiHidden/>
    <w:rsid w:val="0037277B"/>
    <w:pPr>
      <w:widowControl w:val="0"/>
      <w:autoSpaceDE w:val="0"/>
      <w:autoSpaceDN w:val="0"/>
      <w:adjustRightInd w:val="0"/>
    </w:pPr>
    <w:rPr>
      <w:rFonts w:ascii="ＭＳ Ｐゴシック" w:eastAsia="ＭＳ Ｐゴシック" w:hAnsi="Century" w:cs="Times New Roman"/>
      <w:kern w:val="0"/>
      <w:sz w:val="20"/>
      <w:szCs w:val="20"/>
    </w:rPr>
  </w:style>
  <w:style w:type="character" w:styleId="af9">
    <w:name w:val="Strong"/>
    <w:qFormat/>
    <w:rsid w:val="0037277B"/>
    <w:rPr>
      <w:b/>
      <w:bCs/>
    </w:rPr>
  </w:style>
  <w:style w:type="character" w:customStyle="1" w:styleId="afa">
    <w:name w:val="図表番号 (文字)"/>
    <w:rsid w:val="0037277B"/>
    <w:rPr>
      <w:rFonts w:ascii="Century" w:eastAsia="ＭＳ 明朝" w:hAnsi="Century"/>
      <w:b/>
      <w:kern w:val="2"/>
      <w:sz w:val="21"/>
      <w:lang w:val="en-US" w:eastAsia="ja-JP" w:bidi="ar-SA"/>
    </w:rPr>
  </w:style>
  <w:style w:type="paragraph" w:styleId="afb">
    <w:name w:val="Closing"/>
    <w:basedOn w:val="a"/>
    <w:link w:val="afc"/>
    <w:semiHidden/>
    <w:rsid w:val="0037277B"/>
    <w:pPr>
      <w:adjustRightInd w:val="0"/>
      <w:snapToGrid w:val="0"/>
      <w:spacing w:line="288" w:lineRule="auto"/>
      <w:jc w:val="right"/>
    </w:pPr>
    <w:rPr>
      <w:rFonts w:ascii="Century" w:eastAsia="ＭＳ 明朝" w:hAnsi="Century" w:cs="Times New Roman"/>
      <w:szCs w:val="24"/>
    </w:rPr>
  </w:style>
  <w:style w:type="character" w:customStyle="1" w:styleId="afc">
    <w:name w:val="結語 (文字)"/>
    <w:basedOn w:val="a1"/>
    <w:link w:val="afb"/>
    <w:semiHidden/>
    <w:rsid w:val="0037277B"/>
    <w:rPr>
      <w:rFonts w:ascii="Century" w:eastAsia="ＭＳ 明朝" w:hAnsi="Century" w:cs="Times New Roman"/>
      <w:szCs w:val="24"/>
    </w:rPr>
  </w:style>
  <w:style w:type="paragraph" w:styleId="afd">
    <w:name w:val="List Bullet"/>
    <w:basedOn w:val="a"/>
    <w:autoRedefine/>
    <w:semiHidden/>
    <w:rsid w:val="0037277B"/>
    <w:pPr>
      <w:tabs>
        <w:tab w:val="left" w:pos="315"/>
      </w:tabs>
      <w:adjustRightInd w:val="0"/>
      <w:snapToGrid w:val="0"/>
      <w:spacing w:line="288" w:lineRule="auto"/>
      <w:ind w:left="420" w:hangingChars="200" w:hanging="420"/>
    </w:pPr>
    <w:rPr>
      <w:rFonts w:ascii="Century" w:eastAsia="ＭＳ 明朝" w:hAnsi="Century" w:cs="Times New Roman"/>
      <w:szCs w:val="24"/>
    </w:rPr>
  </w:style>
  <w:style w:type="paragraph" w:customStyle="1" w:styleId="afe">
    <w:name w:val="図表"/>
    <w:basedOn w:val="a"/>
    <w:link w:val="Char"/>
    <w:rsid w:val="0037277B"/>
    <w:pPr>
      <w:adjustRightInd w:val="0"/>
      <w:snapToGrid w:val="0"/>
      <w:spacing w:line="288" w:lineRule="auto"/>
      <w:jc w:val="center"/>
    </w:pPr>
    <w:rPr>
      <w:rFonts w:ascii="Century" w:eastAsia="ＭＳ 明朝" w:hAnsi="Century" w:cs="Times New Roman"/>
      <w:szCs w:val="24"/>
    </w:rPr>
  </w:style>
  <w:style w:type="character" w:customStyle="1" w:styleId="Char">
    <w:name w:val="図表 Char"/>
    <w:link w:val="afe"/>
    <w:rsid w:val="0037277B"/>
    <w:rPr>
      <w:rFonts w:ascii="Century" w:eastAsia="ＭＳ 明朝" w:hAnsi="Century" w:cs="Times New Roman"/>
      <w:szCs w:val="24"/>
    </w:rPr>
  </w:style>
  <w:style w:type="paragraph" w:styleId="aff">
    <w:name w:val="Document Map"/>
    <w:basedOn w:val="a"/>
    <w:link w:val="aff0"/>
    <w:semiHidden/>
    <w:rsid w:val="0037277B"/>
    <w:pPr>
      <w:shd w:val="clear" w:color="auto" w:fill="000080"/>
      <w:adjustRightInd w:val="0"/>
      <w:snapToGrid w:val="0"/>
      <w:spacing w:line="288" w:lineRule="auto"/>
    </w:pPr>
    <w:rPr>
      <w:rFonts w:ascii="Arial" w:eastAsia="ＭＳ ゴシック" w:hAnsi="Arial" w:cs="Times New Roman"/>
      <w:szCs w:val="24"/>
    </w:rPr>
  </w:style>
  <w:style w:type="character" w:customStyle="1" w:styleId="aff0">
    <w:name w:val="見出しマップ (文字)"/>
    <w:basedOn w:val="a1"/>
    <w:link w:val="aff"/>
    <w:semiHidden/>
    <w:rsid w:val="0037277B"/>
    <w:rPr>
      <w:rFonts w:ascii="Arial" w:eastAsia="ＭＳ ゴシック" w:hAnsi="Arial" w:cs="Times New Roman"/>
      <w:szCs w:val="24"/>
      <w:shd w:val="clear" w:color="auto" w:fill="000080"/>
    </w:rPr>
  </w:style>
  <w:style w:type="character" w:customStyle="1" w:styleId="63">
    <w:name w:val="(文字) (文字)6"/>
    <w:semiHidden/>
    <w:rsid w:val="0037277B"/>
    <w:rPr>
      <w:rFonts w:ascii="Century" w:eastAsia="ＭＳ 明朝" w:hAnsi="Century"/>
      <w:bCs/>
      <w:kern w:val="2"/>
      <w:sz w:val="21"/>
      <w:szCs w:val="21"/>
      <w:lang w:val="en-US" w:eastAsia="ja-JP" w:bidi="ar-SA"/>
    </w:rPr>
  </w:style>
  <w:style w:type="paragraph" w:customStyle="1" w:styleId="1">
    <w:name w:val="箇条書き1"/>
    <w:basedOn w:val="a"/>
    <w:link w:val="14"/>
    <w:qFormat/>
    <w:rsid w:val="0037277B"/>
    <w:pPr>
      <w:numPr>
        <w:numId w:val="15"/>
      </w:numPr>
      <w:adjustRightInd w:val="0"/>
      <w:snapToGrid w:val="0"/>
      <w:spacing w:line="288" w:lineRule="auto"/>
    </w:pPr>
    <w:rPr>
      <w:rFonts w:ascii="Century" w:eastAsia="ＭＳ 明朝" w:hAnsi="Century" w:cs="Times New Roman"/>
      <w:szCs w:val="24"/>
    </w:rPr>
  </w:style>
  <w:style w:type="paragraph" w:customStyle="1" w:styleId="aff1">
    <w:name w:val="出所"/>
    <w:basedOn w:val="a"/>
    <w:next w:val="a0"/>
    <w:link w:val="aff2"/>
    <w:qFormat/>
    <w:rsid w:val="0037277B"/>
    <w:pPr>
      <w:adjustRightInd w:val="0"/>
      <w:snapToGrid w:val="0"/>
      <w:spacing w:line="280" w:lineRule="exact"/>
      <w:ind w:left="540" w:hangingChars="300" w:hanging="540"/>
      <w:jc w:val="left"/>
    </w:pPr>
    <w:rPr>
      <w:rFonts w:ascii="Century" w:eastAsia="ＭＳ 明朝" w:hAnsi="Century" w:cs="Times New Roman"/>
      <w:sz w:val="18"/>
      <w:szCs w:val="24"/>
      <w:lang w:val="x-none" w:eastAsia="x-none"/>
    </w:rPr>
  </w:style>
  <w:style w:type="paragraph" w:styleId="aff3">
    <w:name w:val="endnote text"/>
    <w:aliases w:val=" Char"/>
    <w:basedOn w:val="a"/>
    <w:link w:val="aff4"/>
    <w:uiPriority w:val="99"/>
    <w:semiHidden/>
    <w:unhideWhenUsed/>
    <w:rsid w:val="0037277B"/>
    <w:pPr>
      <w:adjustRightInd w:val="0"/>
      <w:snapToGrid w:val="0"/>
      <w:spacing w:line="288" w:lineRule="auto"/>
      <w:jc w:val="left"/>
    </w:pPr>
    <w:rPr>
      <w:rFonts w:ascii="Century" w:eastAsia="ＭＳ 明朝" w:hAnsi="Century" w:cs="Times New Roman"/>
      <w:szCs w:val="24"/>
      <w:lang w:val="x-none" w:eastAsia="x-none"/>
    </w:rPr>
  </w:style>
  <w:style w:type="character" w:customStyle="1" w:styleId="aff4">
    <w:name w:val="文末脚注文字列 (文字)"/>
    <w:aliases w:val=" Char (文字)"/>
    <w:basedOn w:val="a1"/>
    <w:link w:val="aff3"/>
    <w:uiPriority w:val="99"/>
    <w:semiHidden/>
    <w:rsid w:val="0037277B"/>
    <w:rPr>
      <w:rFonts w:ascii="Century" w:eastAsia="ＭＳ 明朝" w:hAnsi="Century" w:cs="Times New Roman"/>
      <w:szCs w:val="24"/>
      <w:lang w:val="x-none" w:eastAsia="x-none"/>
    </w:rPr>
  </w:style>
  <w:style w:type="character" w:customStyle="1" w:styleId="aff5">
    <w:name w:val="(文字) (文字)"/>
    <w:semiHidden/>
    <w:rsid w:val="0037277B"/>
    <w:rPr>
      <w:rFonts w:ascii="Century" w:eastAsia="ＭＳ 明朝" w:hAnsi="Century"/>
      <w:bCs/>
      <w:kern w:val="2"/>
      <w:sz w:val="21"/>
      <w:szCs w:val="21"/>
      <w:lang w:val="en-US" w:eastAsia="ja-JP" w:bidi="ar-SA"/>
    </w:rPr>
  </w:style>
  <w:style w:type="paragraph" w:styleId="aff6">
    <w:name w:val="table of figures"/>
    <w:basedOn w:val="a"/>
    <w:next w:val="a"/>
    <w:uiPriority w:val="99"/>
    <w:semiHidden/>
    <w:rsid w:val="0037277B"/>
    <w:pPr>
      <w:tabs>
        <w:tab w:val="right" w:leader="dot" w:pos="8494"/>
      </w:tabs>
      <w:adjustRightInd w:val="0"/>
      <w:snapToGrid w:val="0"/>
      <w:spacing w:line="288" w:lineRule="auto"/>
      <w:ind w:leftChars="200" w:left="840" w:hangingChars="200" w:hanging="420"/>
    </w:pPr>
    <w:rPr>
      <w:rFonts w:ascii="Century" w:eastAsia="ＭＳ 明朝" w:hAnsi="Century" w:cs="Times New Roman"/>
      <w:szCs w:val="24"/>
    </w:rPr>
  </w:style>
  <w:style w:type="character" w:styleId="aff7">
    <w:name w:val="FollowedHyperlink"/>
    <w:semiHidden/>
    <w:rsid w:val="0037277B"/>
    <w:rPr>
      <w:color w:val="800080"/>
      <w:u w:val="single"/>
    </w:rPr>
  </w:style>
  <w:style w:type="character" w:styleId="aff8">
    <w:name w:val="endnote reference"/>
    <w:uiPriority w:val="99"/>
    <w:semiHidden/>
    <w:unhideWhenUsed/>
    <w:rsid w:val="0037277B"/>
    <w:rPr>
      <w:vertAlign w:val="superscript"/>
    </w:rPr>
  </w:style>
  <w:style w:type="character" w:customStyle="1" w:styleId="aff2">
    <w:name w:val="出所 (文字) (文字)"/>
    <w:link w:val="aff1"/>
    <w:rsid w:val="0037277B"/>
    <w:rPr>
      <w:rFonts w:ascii="Century" w:eastAsia="ＭＳ 明朝" w:hAnsi="Century" w:cs="Times New Roman"/>
      <w:sz w:val="18"/>
      <w:szCs w:val="24"/>
      <w:lang w:val="x-none" w:eastAsia="x-none"/>
    </w:rPr>
  </w:style>
  <w:style w:type="character" w:customStyle="1" w:styleId="bodycopy">
    <w:name w:val="bodycopy"/>
    <w:basedOn w:val="a1"/>
    <w:semiHidden/>
    <w:rsid w:val="0037277B"/>
  </w:style>
  <w:style w:type="paragraph" w:customStyle="1" w:styleId="aff9">
    <w:name w:val="英語本文"/>
    <w:basedOn w:val="a"/>
    <w:semiHidden/>
    <w:qFormat/>
    <w:rsid w:val="0037277B"/>
    <w:pPr>
      <w:adjustRightInd w:val="0"/>
      <w:snapToGrid w:val="0"/>
      <w:spacing w:line="288" w:lineRule="auto"/>
      <w:ind w:firstLine="839"/>
    </w:pPr>
    <w:rPr>
      <w:rFonts w:ascii="Times New Roman" w:eastAsia="ＭＳ 明朝" w:hAnsi="Times New Roman" w:cs="Times New Roman"/>
      <w:szCs w:val="20"/>
    </w:rPr>
  </w:style>
  <w:style w:type="paragraph" w:customStyle="1" w:styleId="Source">
    <w:name w:val="Source"/>
    <w:basedOn w:val="a"/>
    <w:semiHidden/>
    <w:unhideWhenUsed/>
    <w:qFormat/>
    <w:rsid w:val="0037277B"/>
    <w:pPr>
      <w:adjustRightInd w:val="0"/>
      <w:snapToGrid w:val="0"/>
      <w:spacing w:line="288" w:lineRule="auto"/>
      <w:jc w:val="left"/>
    </w:pPr>
    <w:rPr>
      <w:rFonts w:ascii="Times New Roman" w:eastAsia="ＭＳ 明朝" w:hAnsi="Times New Roman" w:cs="Times New Roman"/>
      <w:sz w:val="18"/>
      <w:szCs w:val="24"/>
    </w:rPr>
  </w:style>
  <w:style w:type="paragraph" w:customStyle="1" w:styleId="15">
    <w:name w:val="リスト段落1"/>
    <w:basedOn w:val="a"/>
    <w:uiPriority w:val="34"/>
    <w:semiHidden/>
    <w:qFormat/>
    <w:rsid w:val="0037277B"/>
    <w:pPr>
      <w:adjustRightInd w:val="0"/>
      <w:snapToGrid w:val="0"/>
      <w:spacing w:line="288" w:lineRule="auto"/>
      <w:ind w:leftChars="400" w:left="840"/>
    </w:pPr>
    <w:rPr>
      <w:rFonts w:ascii="Century" w:eastAsia="ＭＳ 明朝" w:hAnsi="Century" w:cs="Times New Roman"/>
      <w:szCs w:val="24"/>
    </w:rPr>
  </w:style>
  <w:style w:type="character" w:customStyle="1" w:styleId="F-tChar">
    <w:name w:val="F-t Char (文字) (文字)"/>
    <w:semiHidden/>
    <w:locked/>
    <w:rsid w:val="0037277B"/>
    <w:rPr>
      <w:rFonts w:eastAsia="ＭＳ 明朝"/>
      <w:bCs/>
      <w:kern w:val="2"/>
      <w:sz w:val="21"/>
      <w:szCs w:val="21"/>
      <w:lang w:val="en-US" w:eastAsia="ja-JP" w:bidi="ar-SA"/>
    </w:rPr>
  </w:style>
  <w:style w:type="paragraph" w:styleId="affa">
    <w:name w:val="Revision"/>
    <w:hidden/>
    <w:uiPriority w:val="99"/>
    <w:semiHidden/>
    <w:rsid w:val="0037277B"/>
    <w:rPr>
      <w:rFonts w:ascii="Century" w:eastAsia="ＭＳ 明朝" w:hAnsi="Century" w:cs="Times New Roman"/>
      <w:szCs w:val="24"/>
    </w:rPr>
  </w:style>
  <w:style w:type="character" w:customStyle="1" w:styleId="apple-style-span">
    <w:name w:val="apple-style-span"/>
    <w:basedOn w:val="a1"/>
    <w:semiHidden/>
    <w:rsid w:val="0037277B"/>
  </w:style>
  <w:style w:type="character" w:customStyle="1" w:styleId="kana">
    <w:name w:val="kana"/>
    <w:basedOn w:val="a1"/>
    <w:semiHidden/>
    <w:rsid w:val="0037277B"/>
  </w:style>
  <w:style w:type="paragraph" w:styleId="HTML0">
    <w:name w:val="HTML Address"/>
    <w:basedOn w:val="a"/>
    <w:link w:val="HTML1"/>
    <w:semiHidden/>
    <w:rsid w:val="0037277B"/>
    <w:pPr>
      <w:adjustRightInd w:val="0"/>
      <w:snapToGrid w:val="0"/>
      <w:spacing w:line="288" w:lineRule="auto"/>
    </w:pPr>
    <w:rPr>
      <w:rFonts w:ascii="Century" w:eastAsia="ＭＳ 明朝" w:hAnsi="Century" w:cs="Times New Roman"/>
      <w:i/>
      <w:iCs/>
      <w:szCs w:val="24"/>
    </w:rPr>
  </w:style>
  <w:style w:type="character" w:customStyle="1" w:styleId="HTML1">
    <w:name w:val="HTML アドレス (文字)"/>
    <w:basedOn w:val="a1"/>
    <w:link w:val="HTML0"/>
    <w:semiHidden/>
    <w:rsid w:val="0037277B"/>
    <w:rPr>
      <w:rFonts w:ascii="Century" w:eastAsia="ＭＳ 明朝" w:hAnsi="Century" w:cs="Times New Roman"/>
      <w:i/>
      <w:iCs/>
      <w:szCs w:val="24"/>
    </w:rPr>
  </w:style>
  <w:style w:type="character" w:styleId="HTML2">
    <w:name w:val="HTML Keyboard"/>
    <w:semiHidden/>
    <w:rsid w:val="0037277B"/>
    <w:rPr>
      <w:rFonts w:ascii="Courier New" w:hAnsi="Courier New" w:cs="Courier New"/>
      <w:sz w:val="20"/>
      <w:szCs w:val="20"/>
    </w:rPr>
  </w:style>
  <w:style w:type="character" w:styleId="HTML3">
    <w:name w:val="HTML Code"/>
    <w:semiHidden/>
    <w:rsid w:val="0037277B"/>
    <w:rPr>
      <w:rFonts w:ascii="Courier New" w:hAnsi="Courier New" w:cs="Courier New"/>
      <w:sz w:val="20"/>
      <w:szCs w:val="20"/>
    </w:rPr>
  </w:style>
  <w:style w:type="character" w:styleId="HTML4">
    <w:name w:val="HTML Sample"/>
    <w:semiHidden/>
    <w:rsid w:val="0037277B"/>
    <w:rPr>
      <w:rFonts w:ascii="Courier New" w:hAnsi="Courier New" w:cs="Courier New"/>
    </w:rPr>
  </w:style>
  <w:style w:type="character" w:styleId="HTML5">
    <w:name w:val="HTML Typewriter"/>
    <w:semiHidden/>
    <w:rsid w:val="0037277B"/>
    <w:rPr>
      <w:rFonts w:ascii="Courier New" w:hAnsi="Courier New" w:cs="Courier New"/>
      <w:sz w:val="20"/>
      <w:szCs w:val="20"/>
    </w:rPr>
  </w:style>
  <w:style w:type="paragraph" w:styleId="HTML6">
    <w:name w:val="HTML Preformatted"/>
    <w:basedOn w:val="a"/>
    <w:link w:val="HTML7"/>
    <w:semiHidden/>
    <w:rsid w:val="0037277B"/>
    <w:pPr>
      <w:adjustRightInd w:val="0"/>
      <w:snapToGrid w:val="0"/>
      <w:spacing w:line="288" w:lineRule="auto"/>
    </w:pPr>
    <w:rPr>
      <w:rFonts w:ascii="Courier New" w:eastAsia="ＭＳ 明朝" w:hAnsi="Courier New" w:cs="Courier New"/>
      <w:sz w:val="20"/>
      <w:szCs w:val="20"/>
    </w:rPr>
  </w:style>
  <w:style w:type="character" w:customStyle="1" w:styleId="HTML7">
    <w:name w:val="HTML 書式付き (文字)"/>
    <w:basedOn w:val="a1"/>
    <w:link w:val="HTML6"/>
    <w:semiHidden/>
    <w:rsid w:val="0037277B"/>
    <w:rPr>
      <w:rFonts w:ascii="Courier New" w:eastAsia="ＭＳ 明朝" w:hAnsi="Courier New" w:cs="Courier New"/>
      <w:sz w:val="20"/>
      <w:szCs w:val="20"/>
    </w:rPr>
  </w:style>
  <w:style w:type="character" w:styleId="HTML8">
    <w:name w:val="HTML Definition"/>
    <w:semiHidden/>
    <w:rsid w:val="0037277B"/>
    <w:rPr>
      <w:i/>
      <w:iCs/>
    </w:rPr>
  </w:style>
  <w:style w:type="character" w:styleId="HTML9">
    <w:name w:val="HTML Variable"/>
    <w:semiHidden/>
    <w:rsid w:val="0037277B"/>
    <w:rPr>
      <w:i/>
      <w:iCs/>
    </w:rPr>
  </w:style>
  <w:style w:type="character" w:styleId="HTMLa">
    <w:name w:val="HTML Acronym"/>
    <w:basedOn w:val="a1"/>
    <w:semiHidden/>
    <w:rsid w:val="0037277B"/>
  </w:style>
  <w:style w:type="paragraph" w:styleId="affb">
    <w:name w:val="Block Text"/>
    <w:basedOn w:val="a"/>
    <w:semiHidden/>
    <w:rsid w:val="0037277B"/>
    <w:pPr>
      <w:adjustRightInd w:val="0"/>
      <w:snapToGrid w:val="0"/>
      <w:spacing w:line="288" w:lineRule="auto"/>
      <w:ind w:leftChars="700" w:left="1440" w:rightChars="700" w:right="1440"/>
    </w:pPr>
    <w:rPr>
      <w:rFonts w:ascii="Century" w:eastAsia="ＭＳ 明朝" w:hAnsi="Century" w:cs="Times New Roman"/>
      <w:szCs w:val="24"/>
    </w:rPr>
  </w:style>
  <w:style w:type="paragraph" w:styleId="affc">
    <w:name w:val="Message Header"/>
    <w:basedOn w:val="a"/>
    <w:link w:val="affd"/>
    <w:semiHidden/>
    <w:rsid w:val="0037277B"/>
    <w:pPr>
      <w:pBdr>
        <w:top w:val="single" w:sz="6" w:space="1" w:color="auto"/>
        <w:left w:val="single" w:sz="6" w:space="1" w:color="auto"/>
        <w:bottom w:val="single" w:sz="6" w:space="1" w:color="auto"/>
        <w:right w:val="single" w:sz="6" w:space="1" w:color="auto"/>
      </w:pBdr>
      <w:shd w:val="pct20" w:color="auto" w:fill="auto"/>
      <w:adjustRightInd w:val="0"/>
      <w:snapToGrid w:val="0"/>
      <w:spacing w:line="288" w:lineRule="auto"/>
      <w:ind w:left="960" w:hangingChars="400" w:hanging="960"/>
    </w:pPr>
    <w:rPr>
      <w:rFonts w:ascii="Arial" w:eastAsia="ＭＳ 明朝" w:hAnsi="Arial" w:cs="Arial"/>
      <w:sz w:val="24"/>
      <w:szCs w:val="24"/>
    </w:rPr>
  </w:style>
  <w:style w:type="character" w:customStyle="1" w:styleId="affd">
    <w:name w:val="メッセージ見出し (文字)"/>
    <w:basedOn w:val="a1"/>
    <w:link w:val="affc"/>
    <w:semiHidden/>
    <w:rsid w:val="0037277B"/>
    <w:rPr>
      <w:rFonts w:ascii="Arial" w:eastAsia="ＭＳ 明朝" w:hAnsi="Arial" w:cs="Arial"/>
      <w:sz w:val="24"/>
      <w:szCs w:val="24"/>
      <w:shd w:val="pct20" w:color="auto" w:fill="auto"/>
    </w:rPr>
  </w:style>
  <w:style w:type="paragraph" w:styleId="affe">
    <w:name w:val="Salutation"/>
    <w:basedOn w:val="a"/>
    <w:next w:val="a"/>
    <w:link w:val="afff"/>
    <w:semiHidden/>
    <w:rsid w:val="0037277B"/>
    <w:pPr>
      <w:adjustRightInd w:val="0"/>
      <w:snapToGrid w:val="0"/>
      <w:spacing w:line="288" w:lineRule="auto"/>
    </w:pPr>
    <w:rPr>
      <w:rFonts w:ascii="Century" w:eastAsia="ＭＳ 明朝" w:hAnsi="Century" w:cs="Times New Roman"/>
      <w:szCs w:val="24"/>
    </w:rPr>
  </w:style>
  <w:style w:type="character" w:customStyle="1" w:styleId="afff">
    <w:name w:val="挨拶文 (文字)"/>
    <w:basedOn w:val="a1"/>
    <w:link w:val="affe"/>
    <w:semiHidden/>
    <w:rsid w:val="0037277B"/>
    <w:rPr>
      <w:rFonts w:ascii="Century" w:eastAsia="ＭＳ 明朝" w:hAnsi="Century" w:cs="Times New Roman"/>
      <w:szCs w:val="24"/>
    </w:rPr>
  </w:style>
  <w:style w:type="paragraph" w:styleId="afff0">
    <w:name w:val="envelope address"/>
    <w:basedOn w:val="a"/>
    <w:semiHidden/>
    <w:rsid w:val="0037277B"/>
    <w:pPr>
      <w:framePr w:w="6804" w:h="2268" w:hRule="exact" w:hSpace="142" w:wrap="auto" w:hAnchor="page" w:xAlign="center" w:yAlign="bottom"/>
      <w:adjustRightInd w:val="0"/>
      <w:snapToGrid w:val="0"/>
      <w:spacing w:line="288" w:lineRule="auto"/>
      <w:ind w:leftChars="1400" w:left="100"/>
    </w:pPr>
    <w:rPr>
      <w:rFonts w:ascii="Arial" w:eastAsia="ＭＳ 明朝" w:hAnsi="Arial" w:cs="Arial"/>
      <w:sz w:val="24"/>
      <w:szCs w:val="24"/>
    </w:rPr>
  </w:style>
  <w:style w:type="paragraph" w:styleId="25">
    <w:name w:val="List 2"/>
    <w:basedOn w:val="a"/>
    <w:semiHidden/>
    <w:rsid w:val="0037277B"/>
    <w:pPr>
      <w:adjustRightInd w:val="0"/>
      <w:snapToGrid w:val="0"/>
      <w:spacing w:line="288" w:lineRule="auto"/>
      <w:ind w:leftChars="200" w:left="100" w:hangingChars="200" w:hanging="200"/>
    </w:pPr>
    <w:rPr>
      <w:rFonts w:ascii="Century" w:eastAsia="ＭＳ 明朝" w:hAnsi="Century" w:cs="Times New Roman"/>
      <w:szCs w:val="24"/>
    </w:rPr>
  </w:style>
  <w:style w:type="paragraph" w:styleId="35">
    <w:name w:val="List 3"/>
    <w:basedOn w:val="a"/>
    <w:semiHidden/>
    <w:rsid w:val="0037277B"/>
    <w:pPr>
      <w:adjustRightInd w:val="0"/>
      <w:snapToGrid w:val="0"/>
      <w:spacing w:line="288" w:lineRule="auto"/>
      <w:ind w:leftChars="400" w:left="100" w:hangingChars="200" w:hanging="200"/>
    </w:pPr>
    <w:rPr>
      <w:rFonts w:ascii="Century" w:eastAsia="ＭＳ 明朝" w:hAnsi="Century" w:cs="Times New Roman"/>
      <w:szCs w:val="24"/>
    </w:rPr>
  </w:style>
  <w:style w:type="paragraph" w:styleId="45">
    <w:name w:val="List 4"/>
    <w:basedOn w:val="a"/>
    <w:semiHidden/>
    <w:rsid w:val="0037277B"/>
    <w:pPr>
      <w:adjustRightInd w:val="0"/>
      <w:snapToGrid w:val="0"/>
      <w:spacing w:line="288" w:lineRule="auto"/>
      <w:ind w:leftChars="600" w:left="100" w:hangingChars="200" w:hanging="200"/>
    </w:pPr>
    <w:rPr>
      <w:rFonts w:ascii="Century" w:eastAsia="ＭＳ 明朝" w:hAnsi="Century" w:cs="Times New Roman"/>
      <w:szCs w:val="24"/>
    </w:rPr>
  </w:style>
  <w:style w:type="paragraph" w:styleId="53">
    <w:name w:val="List 5"/>
    <w:basedOn w:val="a"/>
    <w:semiHidden/>
    <w:rsid w:val="0037277B"/>
    <w:pPr>
      <w:adjustRightInd w:val="0"/>
      <w:snapToGrid w:val="0"/>
      <w:spacing w:line="288" w:lineRule="auto"/>
      <w:ind w:leftChars="800" w:left="100" w:hangingChars="200" w:hanging="200"/>
    </w:pPr>
    <w:rPr>
      <w:rFonts w:ascii="Century" w:eastAsia="ＭＳ 明朝" w:hAnsi="Century" w:cs="Times New Roman"/>
      <w:szCs w:val="24"/>
    </w:rPr>
  </w:style>
  <w:style w:type="paragraph" w:styleId="40">
    <w:name w:val="List Bullet 4"/>
    <w:basedOn w:val="a"/>
    <w:semiHidden/>
    <w:rsid w:val="0037277B"/>
    <w:pPr>
      <w:numPr>
        <w:numId w:val="8"/>
      </w:numPr>
      <w:adjustRightInd w:val="0"/>
      <w:snapToGrid w:val="0"/>
      <w:spacing w:line="288" w:lineRule="auto"/>
    </w:pPr>
    <w:rPr>
      <w:rFonts w:ascii="Century" w:eastAsia="ＭＳ 明朝" w:hAnsi="Century" w:cs="Times New Roman"/>
      <w:szCs w:val="24"/>
    </w:rPr>
  </w:style>
  <w:style w:type="paragraph" w:styleId="54">
    <w:name w:val="List Bullet 5"/>
    <w:basedOn w:val="a"/>
    <w:semiHidden/>
    <w:rsid w:val="0037277B"/>
    <w:pPr>
      <w:adjustRightInd w:val="0"/>
      <w:snapToGrid w:val="0"/>
      <w:spacing w:line="288" w:lineRule="auto"/>
    </w:pPr>
    <w:rPr>
      <w:rFonts w:ascii="Century" w:eastAsia="ＭＳ 明朝" w:hAnsi="Century" w:cs="Times New Roman"/>
      <w:szCs w:val="24"/>
    </w:rPr>
  </w:style>
  <w:style w:type="paragraph" w:styleId="afff1">
    <w:name w:val="List Continue"/>
    <w:basedOn w:val="a"/>
    <w:semiHidden/>
    <w:rsid w:val="0037277B"/>
    <w:pPr>
      <w:adjustRightInd w:val="0"/>
      <w:snapToGrid w:val="0"/>
      <w:spacing w:after="180" w:line="288" w:lineRule="auto"/>
      <w:ind w:leftChars="200" w:left="425"/>
    </w:pPr>
    <w:rPr>
      <w:rFonts w:ascii="Century" w:eastAsia="ＭＳ 明朝" w:hAnsi="Century" w:cs="Times New Roman"/>
      <w:szCs w:val="24"/>
    </w:rPr>
  </w:style>
  <w:style w:type="paragraph" w:styleId="26">
    <w:name w:val="List Continue 2"/>
    <w:basedOn w:val="a"/>
    <w:semiHidden/>
    <w:rsid w:val="0037277B"/>
    <w:pPr>
      <w:adjustRightInd w:val="0"/>
      <w:snapToGrid w:val="0"/>
      <w:spacing w:after="180" w:line="288" w:lineRule="auto"/>
      <w:ind w:leftChars="400" w:left="850"/>
    </w:pPr>
    <w:rPr>
      <w:rFonts w:ascii="Century" w:eastAsia="ＭＳ 明朝" w:hAnsi="Century" w:cs="Times New Roman"/>
      <w:szCs w:val="24"/>
    </w:rPr>
  </w:style>
  <w:style w:type="paragraph" w:styleId="36">
    <w:name w:val="List Continue 3"/>
    <w:basedOn w:val="a"/>
    <w:semiHidden/>
    <w:rsid w:val="0037277B"/>
    <w:pPr>
      <w:adjustRightInd w:val="0"/>
      <w:snapToGrid w:val="0"/>
      <w:spacing w:after="180" w:line="288" w:lineRule="auto"/>
      <w:ind w:leftChars="600" w:left="1275"/>
    </w:pPr>
    <w:rPr>
      <w:rFonts w:ascii="Century" w:eastAsia="ＭＳ 明朝" w:hAnsi="Century" w:cs="Times New Roman"/>
      <w:szCs w:val="24"/>
    </w:rPr>
  </w:style>
  <w:style w:type="paragraph" w:styleId="46">
    <w:name w:val="List Continue 4"/>
    <w:basedOn w:val="a"/>
    <w:semiHidden/>
    <w:rsid w:val="0037277B"/>
    <w:pPr>
      <w:adjustRightInd w:val="0"/>
      <w:snapToGrid w:val="0"/>
      <w:spacing w:after="180" w:line="288" w:lineRule="auto"/>
      <w:ind w:leftChars="800" w:left="1700"/>
    </w:pPr>
    <w:rPr>
      <w:rFonts w:ascii="Century" w:eastAsia="ＭＳ 明朝" w:hAnsi="Century" w:cs="Times New Roman"/>
      <w:szCs w:val="24"/>
    </w:rPr>
  </w:style>
  <w:style w:type="paragraph" w:styleId="55">
    <w:name w:val="List Continue 5"/>
    <w:basedOn w:val="a"/>
    <w:semiHidden/>
    <w:rsid w:val="0037277B"/>
    <w:pPr>
      <w:adjustRightInd w:val="0"/>
      <w:snapToGrid w:val="0"/>
      <w:spacing w:after="180" w:line="288" w:lineRule="auto"/>
      <w:ind w:leftChars="1000" w:left="2125"/>
    </w:pPr>
    <w:rPr>
      <w:rFonts w:ascii="Century" w:eastAsia="ＭＳ 明朝" w:hAnsi="Century" w:cs="Times New Roman"/>
      <w:szCs w:val="24"/>
    </w:rPr>
  </w:style>
  <w:style w:type="paragraph" w:styleId="afff2">
    <w:name w:val="envelope return"/>
    <w:basedOn w:val="a"/>
    <w:semiHidden/>
    <w:rsid w:val="0037277B"/>
    <w:pPr>
      <w:adjustRightInd w:val="0"/>
      <w:snapToGrid w:val="0"/>
      <w:spacing w:line="288" w:lineRule="auto"/>
    </w:pPr>
    <w:rPr>
      <w:rFonts w:ascii="Arial" w:eastAsia="ＭＳ 明朝" w:hAnsi="Arial" w:cs="Arial"/>
      <w:szCs w:val="24"/>
    </w:rPr>
  </w:style>
  <w:style w:type="paragraph" w:styleId="afff3">
    <w:name w:val="Signature"/>
    <w:basedOn w:val="a"/>
    <w:link w:val="afff4"/>
    <w:semiHidden/>
    <w:rsid w:val="0037277B"/>
    <w:pPr>
      <w:adjustRightInd w:val="0"/>
      <w:snapToGrid w:val="0"/>
      <w:spacing w:line="288" w:lineRule="auto"/>
      <w:jc w:val="right"/>
    </w:pPr>
    <w:rPr>
      <w:rFonts w:ascii="Century" w:eastAsia="ＭＳ 明朝" w:hAnsi="Century" w:cs="Times New Roman"/>
      <w:szCs w:val="24"/>
    </w:rPr>
  </w:style>
  <w:style w:type="character" w:customStyle="1" w:styleId="afff4">
    <w:name w:val="署名 (文字)"/>
    <w:basedOn w:val="a1"/>
    <w:link w:val="afff3"/>
    <w:semiHidden/>
    <w:rsid w:val="0037277B"/>
    <w:rPr>
      <w:rFonts w:ascii="Century" w:eastAsia="ＭＳ 明朝" w:hAnsi="Century" w:cs="Times New Roman"/>
      <w:szCs w:val="24"/>
    </w:rPr>
  </w:style>
  <w:style w:type="paragraph" w:styleId="2">
    <w:name w:val="List Number 2"/>
    <w:basedOn w:val="a"/>
    <w:semiHidden/>
    <w:rsid w:val="0037277B"/>
    <w:pPr>
      <w:numPr>
        <w:numId w:val="10"/>
      </w:numPr>
      <w:adjustRightInd w:val="0"/>
      <w:snapToGrid w:val="0"/>
      <w:spacing w:line="288" w:lineRule="auto"/>
    </w:pPr>
    <w:rPr>
      <w:rFonts w:ascii="Century" w:eastAsia="ＭＳ 明朝" w:hAnsi="Century" w:cs="Times New Roman"/>
      <w:szCs w:val="24"/>
    </w:rPr>
  </w:style>
  <w:style w:type="paragraph" w:styleId="3">
    <w:name w:val="List Number 3"/>
    <w:basedOn w:val="a"/>
    <w:semiHidden/>
    <w:rsid w:val="0037277B"/>
    <w:pPr>
      <w:numPr>
        <w:numId w:val="11"/>
      </w:numPr>
      <w:adjustRightInd w:val="0"/>
      <w:snapToGrid w:val="0"/>
      <w:spacing w:line="288" w:lineRule="auto"/>
    </w:pPr>
    <w:rPr>
      <w:rFonts w:ascii="Century" w:eastAsia="ＭＳ 明朝" w:hAnsi="Century" w:cs="Times New Roman"/>
      <w:szCs w:val="24"/>
    </w:rPr>
  </w:style>
  <w:style w:type="paragraph" w:styleId="4">
    <w:name w:val="List Number 4"/>
    <w:basedOn w:val="a"/>
    <w:semiHidden/>
    <w:rsid w:val="0037277B"/>
    <w:pPr>
      <w:numPr>
        <w:numId w:val="12"/>
      </w:numPr>
      <w:adjustRightInd w:val="0"/>
      <w:snapToGrid w:val="0"/>
      <w:spacing w:line="288" w:lineRule="auto"/>
    </w:pPr>
    <w:rPr>
      <w:rFonts w:ascii="Century" w:eastAsia="ＭＳ 明朝" w:hAnsi="Century" w:cs="Times New Roman"/>
      <w:szCs w:val="24"/>
    </w:rPr>
  </w:style>
  <w:style w:type="paragraph" w:styleId="56">
    <w:name w:val="List Number 5"/>
    <w:basedOn w:val="a"/>
    <w:semiHidden/>
    <w:rsid w:val="0037277B"/>
    <w:pPr>
      <w:adjustRightInd w:val="0"/>
      <w:snapToGrid w:val="0"/>
      <w:spacing w:line="288" w:lineRule="auto"/>
    </w:pPr>
    <w:rPr>
      <w:rFonts w:ascii="Century" w:eastAsia="ＭＳ 明朝" w:hAnsi="Century" w:cs="Times New Roman"/>
      <w:szCs w:val="24"/>
    </w:rPr>
  </w:style>
  <w:style w:type="paragraph" w:styleId="afff5">
    <w:name w:val="E-mail Signature"/>
    <w:basedOn w:val="a"/>
    <w:link w:val="afff6"/>
    <w:semiHidden/>
    <w:rsid w:val="0037277B"/>
    <w:pPr>
      <w:adjustRightInd w:val="0"/>
      <w:snapToGrid w:val="0"/>
      <w:spacing w:line="288" w:lineRule="auto"/>
    </w:pPr>
    <w:rPr>
      <w:rFonts w:ascii="Century" w:eastAsia="ＭＳ 明朝" w:hAnsi="Century" w:cs="Times New Roman"/>
      <w:szCs w:val="24"/>
    </w:rPr>
  </w:style>
  <w:style w:type="character" w:customStyle="1" w:styleId="afff6">
    <w:name w:val="電子メール署名 (文字)"/>
    <w:basedOn w:val="a1"/>
    <w:link w:val="afff5"/>
    <w:semiHidden/>
    <w:rsid w:val="0037277B"/>
    <w:rPr>
      <w:rFonts w:ascii="Century" w:eastAsia="ＭＳ 明朝" w:hAnsi="Century" w:cs="Times New Roman"/>
      <w:szCs w:val="24"/>
    </w:rPr>
  </w:style>
  <w:style w:type="table" w:styleId="3-D1">
    <w:name w:val="Table 3D effects 1"/>
    <w:basedOn w:val="a2"/>
    <w:semiHidden/>
    <w:rsid w:val="0037277B"/>
    <w:pPr>
      <w:widowControl w:val="0"/>
      <w:jc w:val="both"/>
    </w:pPr>
    <w:rPr>
      <w:rFonts w:ascii="Century" w:eastAsia="ＭＳ 明朝" w:hAnsi="Century"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2">
    <w:name w:val="Table 3D effects 2"/>
    <w:basedOn w:val="a2"/>
    <w:semiHidden/>
    <w:rsid w:val="0037277B"/>
    <w:pPr>
      <w:widowControl w:val="0"/>
      <w:jc w:val="both"/>
    </w:pPr>
    <w:rPr>
      <w:rFonts w:ascii="Century" w:eastAsia="ＭＳ 明朝" w:hAnsi="Century"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3">
    <w:name w:val="Table 3D effects 3"/>
    <w:basedOn w:val="a2"/>
    <w:semiHidden/>
    <w:rsid w:val="0037277B"/>
    <w:pPr>
      <w:widowControl w:val="0"/>
      <w:jc w:val="both"/>
    </w:pPr>
    <w:rPr>
      <w:rFonts w:ascii="Century" w:eastAsia="ＭＳ 明朝" w:hAnsi="Century"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1">
    <w:name w:val="Table Web 1"/>
    <w:basedOn w:val="a2"/>
    <w:semiHidden/>
    <w:rsid w:val="0037277B"/>
    <w:pPr>
      <w:widowControl w:val="0"/>
      <w:jc w:val="both"/>
    </w:pPr>
    <w:rPr>
      <w:rFonts w:ascii="Century" w:eastAsia="ＭＳ 明朝" w:hAnsi="Century"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a2"/>
    <w:semiHidden/>
    <w:rsid w:val="0037277B"/>
    <w:pPr>
      <w:widowControl w:val="0"/>
      <w:jc w:val="both"/>
    </w:pPr>
    <w:rPr>
      <w:rFonts w:ascii="Century" w:eastAsia="ＭＳ 明朝" w:hAnsi="Century"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a2"/>
    <w:semiHidden/>
    <w:rsid w:val="0037277B"/>
    <w:pPr>
      <w:widowControl w:val="0"/>
      <w:jc w:val="both"/>
    </w:pPr>
    <w:rPr>
      <w:rFonts w:ascii="Century" w:eastAsia="ＭＳ 明朝" w:hAnsi="Century"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16">
    <w:name w:val="Table Subtle 1"/>
    <w:basedOn w:val="a2"/>
    <w:semiHidden/>
    <w:rsid w:val="0037277B"/>
    <w:pPr>
      <w:widowControl w:val="0"/>
      <w:jc w:val="both"/>
    </w:pPr>
    <w:rPr>
      <w:rFonts w:ascii="Century" w:eastAsia="ＭＳ 明朝" w:hAnsi="Century"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Subtle 2"/>
    <w:basedOn w:val="a2"/>
    <w:semiHidden/>
    <w:rsid w:val="0037277B"/>
    <w:pPr>
      <w:widowControl w:val="0"/>
      <w:jc w:val="both"/>
    </w:pPr>
    <w:rPr>
      <w:rFonts w:ascii="Century" w:eastAsia="ＭＳ 明朝" w:hAnsi="Century"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7">
    <w:name w:val="Table Elegant"/>
    <w:basedOn w:val="a2"/>
    <w:semiHidden/>
    <w:rsid w:val="0037277B"/>
    <w:pPr>
      <w:widowControl w:val="0"/>
      <w:jc w:val="both"/>
    </w:pPr>
    <w:rPr>
      <w:rFonts w:ascii="Century" w:eastAsia="ＭＳ 明朝" w:hAnsi="Century"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7">
    <w:name w:val="Table Colorful 1"/>
    <w:basedOn w:val="a2"/>
    <w:semiHidden/>
    <w:rsid w:val="0037277B"/>
    <w:pPr>
      <w:widowControl w:val="0"/>
      <w:jc w:val="both"/>
    </w:pPr>
    <w:rPr>
      <w:rFonts w:ascii="Century" w:eastAsia="ＭＳ 明朝" w:hAnsi="Century"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8">
    <w:name w:val="Table Colorful 2"/>
    <w:basedOn w:val="a2"/>
    <w:semiHidden/>
    <w:rsid w:val="0037277B"/>
    <w:pPr>
      <w:widowControl w:val="0"/>
      <w:jc w:val="both"/>
    </w:pPr>
    <w:rPr>
      <w:rFonts w:ascii="Century" w:eastAsia="ＭＳ 明朝" w:hAnsi="Century"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7">
    <w:name w:val="Table Colorful 3"/>
    <w:basedOn w:val="a2"/>
    <w:semiHidden/>
    <w:rsid w:val="0037277B"/>
    <w:pPr>
      <w:widowControl w:val="0"/>
      <w:jc w:val="both"/>
    </w:pPr>
    <w:rPr>
      <w:rFonts w:ascii="Century" w:eastAsia="ＭＳ 明朝" w:hAnsi="Century"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8">
    <w:name w:val="Table Classic 1"/>
    <w:basedOn w:val="a2"/>
    <w:semiHidden/>
    <w:rsid w:val="0037277B"/>
    <w:pPr>
      <w:widowControl w:val="0"/>
      <w:jc w:val="both"/>
    </w:pPr>
    <w:rPr>
      <w:rFonts w:ascii="Century" w:eastAsia="ＭＳ 明朝" w:hAnsi="Century"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lassic 2"/>
    <w:basedOn w:val="a2"/>
    <w:semiHidden/>
    <w:rsid w:val="0037277B"/>
    <w:pPr>
      <w:widowControl w:val="0"/>
      <w:jc w:val="both"/>
    </w:pPr>
    <w:rPr>
      <w:rFonts w:ascii="Century" w:eastAsia="ＭＳ 明朝" w:hAnsi="Century"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8">
    <w:name w:val="Table Classic 3"/>
    <w:basedOn w:val="a2"/>
    <w:semiHidden/>
    <w:rsid w:val="0037277B"/>
    <w:pPr>
      <w:widowControl w:val="0"/>
      <w:jc w:val="both"/>
    </w:pPr>
    <w:rPr>
      <w:rFonts w:ascii="Century" w:eastAsia="ＭＳ 明朝" w:hAnsi="Century"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7">
    <w:name w:val="Table Classic 4"/>
    <w:basedOn w:val="a2"/>
    <w:semiHidden/>
    <w:rsid w:val="0037277B"/>
    <w:pPr>
      <w:widowControl w:val="0"/>
      <w:jc w:val="both"/>
    </w:pPr>
    <w:rPr>
      <w:rFonts w:ascii="Century" w:eastAsia="ＭＳ 明朝" w:hAnsi="Century"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afff8">
    <w:name w:val="Table Contemporary"/>
    <w:basedOn w:val="a2"/>
    <w:semiHidden/>
    <w:rsid w:val="0037277B"/>
    <w:pPr>
      <w:widowControl w:val="0"/>
      <w:jc w:val="both"/>
    </w:pPr>
    <w:rPr>
      <w:rFonts w:ascii="Century" w:eastAsia="ＭＳ 明朝" w:hAnsi="Century"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19">
    <w:name w:val="Table Simple 1"/>
    <w:basedOn w:val="a2"/>
    <w:semiHidden/>
    <w:rsid w:val="0037277B"/>
    <w:pPr>
      <w:widowControl w:val="0"/>
      <w:jc w:val="both"/>
    </w:pPr>
    <w:rPr>
      <w:rFonts w:ascii="Century" w:eastAsia="ＭＳ 明朝" w:hAnsi="Century"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a">
    <w:name w:val="Table Simple 2"/>
    <w:basedOn w:val="a2"/>
    <w:semiHidden/>
    <w:rsid w:val="0037277B"/>
    <w:pPr>
      <w:widowControl w:val="0"/>
      <w:jc w:val="both"/>
    </w:pPr>
    <w:rPr>
      <w:rFonts w:ascii="Century" w:eastAsia="ＭＳ 明朝" w:hAnsi="Century"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9">
    <w:name w:val="Table Simple 3"/>
    <w:basedOn w:val="a2"/>
    <w:semiHidden/>
    <w:rsid w:val="0037277B"/>
    <w:pPr>
      <w:widowControl w:val="0"/>
      <w:jc w:val="both"/>
    </w:pPr>
    <w:rPr>
      <w:rFonts w:ascii="Century" w:eastAsia="ＭＳ 明朝" w:hAnsi="Century"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afff9">
    <w:name w:val="Table Professional"/>
    <w:basedOn w:val="a2"/>
    <w:semiHidden/>
    <w:rsid w:val="0037277B"/>
    <w:pPr>
      <w:widowControl w:val="0"/>
      <w:jc w:val="both"/>
    </w:pPr>
    <w:rPr>
      <w:rFonts w:ascii="Century" w:eastAsia="ＭＳ 明朝" w:hAnsi="Century"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a">
    <w:name w:val="Table List 1"/>
    <w:basedOn w:val="a2"/>
    <w:semiHidden/>
    <w:rsid w:val="0037277B"/>
    <w:pPr>
      <w:widowControl w:val="0"/>
      <w:jc w:val="both"/>
    </w:pPr>
    <w:rPr>
      <w:rFonts w:ascii="Century" w:eastAsia="ＭＳ 明朝" w:hAnsi="Century"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b">
    <w:name w:val="Table List 2"/>
    <w:basedOn w:val="a2"/>
    <w:semiHidden/>
    <w:rsid w:val="0037277B"/>
    <w:pPr>
      <w:widowControl w:val="0"/>
      <w:jc w:val="both"/>
    </w:pPr>
    <w:rPr>
      <w:rFonts w:ascii="Century" w:eastAsia="ＭＳ 明朝" w:hAnsi="Century"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List 3"/>
    <w:basedOn w:val="a2"/>
    <w:semiHidden/>
    <w:rsid w:val="0037277B"/>
    <w:pPr>
      <w:widowControl w:val="0"/>
      <w:jc w:val="both"/>
    </w:pPr>
    <w:rPr>
      <w:rFonts w:ascii="Century" w:eastAsia="ＭＳ 明朝" w:hAnsi="Century"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8">
    <w:name w:val="Table List 4"/>
    <w:basedOn w:val="a2"/>
    <w:semiHidden/>
    <w:rsid w:val="0037277B"/>
    <w:pPr>
      <w:widowControl w:val="0"/>
      <w:jc w:val="both"/>
    </w:pPr>
    <w:rPr>
      <w:rFonts w:ascii="Century" w:eastAsia="ＭＳ 明朝" w:hAnsi="Century"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2"/>
    <w:semiHidden/>
    <w:rsid w:val="0037277B"/>
    <w:pPr>
      <w:widowControl w:val="0"/>
      <w:jc w:val="both"/>
    </w:pPr>
    <w:rPr>
      <w:rFonts w:ascii="Century" w:eastAsia="ＭＳ 明朝" w:hAnsi="Century"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4">
    <w:name w:val="Table List 6"/>
    <w:basedOn w:val="a2"/>
    <w:semiHidden/>
    <w:rsid w:val="0037277B"/>
    <w:pPr>
      <w:widowControl w:val="0"/>
      <w:jc w:val="both"/>
    </w:pPr>
    <w:rPr>
      <w:rFonts w:ascii="Century" w:eastAsia="ＭＳ 明朝" w:hAnsi="Century"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2"/>
    <w:semiHidden/>
    <w:rsid w:val="0037277B"/>
    <w:pPr>
      <w:widowControl w:val="0"/>
      <w:jc w:val="both"/>
    </w:pPr>
    <w:rPr>
      <w:rFonts w:ascii="Century" w:eastAsia="ＭＳ 明朝" w:hAnsi="Century"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2"/>
    <w:semiHidden/>
    <w:rsid w:val="0037277B"/>
    <w:pPr>
      <w:widowControl w:val="0"/>
      <w:jc w:val="both"/>
    </w:pPr>
    <w:rPr>
      <w:rFonts w:ascii="Century" w:eastAsia="ＭＳ 明朝" w:hAnsi="Century"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1b">
    <w:name w:val="Table Grid 1"/>
    <w:basedOn w:val="a2"/>
    <w:semiHidden/>
    <w:rsid w:val="0037277B"/>
    <w:pPr>
      <w:widowControl w:val="0"/>
      <w:jc w:val="both"/>
    </w:pPr>
    <w:rPr>
      <w:rFonts w:ascii="Century" w:eastAsia="ＭＳ 明朝" w:hAnsi="Century"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c">
    <w:name w:val="Table Grid 2"/>
    <w:basedOn w:val="a2"/>
    <w:semiHidden/>
    <w:rsid w:val="0037277B"/>
    <w:pPr>
      <w:widowControl w:val="0"/>
      <w:jc w:val="both"/>
    </w:pPr>
    <w:rPr>
      <w:rFonts w:ascii="Century" w:eastAsia="ＭＳ 明朝" w:hAnsi="Century"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b">
    <w:name w:val="Table Grid 3"/>
    <w:basedOn w:val="a2"/>
    <w:semiHidden/>
    <w:rsid w:val="0037277B"/>
    <w:pPr>
      <w:widowControl w:val="0"/>
      <w:jc w:val="both"/>
    </w:pPr>
    <w:rPr>
      <w:rFonts w:ascii="Century" w:eastAsia="ＭＳ 明朝" w:hAnsi="Century"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2"/>
    <w:semiHidden/>
    <w:rsid w:val="0037277B"/>
    <w:pPr>
      <w:widowControl w:val="0"/>
      <w:jc w:val="both"/>
    </w:pPr>
    <w:rPr>
      <w:rFonts w:ascii="Century" w:eastAsia="ＭＳ 明朝" w:hAnsi="Century"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2"/>
    <w:semiHidden/>
    <w:rsid w:val="0037277B"/>
    <w:pPr>
      <w:widowControl w:val="0"/>
      <w:jc w:val="both"/>
    </w:pPr>
    <w:rPr>
      <w:rFonts w:ascii="Century" w:eastAsia="ＭＳ 明朝" w:hAnsi="Century"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5">
    <w:name w:val="Table Grid 6"/>
    <w:basedOn w:val="a2"/>
    <w:semiHidden/>
    <w:rsid w:val="0037277B"/>
    <w:pPr>
      <w:widowControl w:val="0"/>
      <w:jc w:val="both"/>
    </w:pPr>
    <w:rPr>
      <w:rFonts w:ascii="Century" w:eastAsia="ＭＳ 明朝" w:hAnsi="Century"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2"/>
    <w:semiHidden/>
    <w:rsid w:val="0037277B"/>
    <w:pPr>
      <w:widowControl w:val="0"/>
      <w:jc w:val="both"/>
    </w:pPr>
    <w:rPr>
      <w:rFonts w:ascii="Century" w:eastAsia="ＭＳ 明朝" w:hAnsi="Century"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2"/>
    <w:semiHidden/>
    <w:rsid w:val="0037277B"/>
    <w:pPr>
      <w:widowControl w:val="0"/>
      <w:jc w:val="both"/>
    </w:pPr>
    <w:rPr>
      <w:rFonts w:ascii="Century" w:eastAsia="ＭＳ 明朝" w:hAnsi="Century"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c">
    <w:name w:val="Table Columns 1"/>
    <w:basedOn w:val="a2"/>
    <w:semiHidden/>
    <w:rsid w:val="0037277B"/>
    <w:pPr>
      <w:widowControl w:val="0"/>
      <w:jc w:val="both"/>
    </w:pPr>
    <w:rPr>
      <w:rFonts w:ascii="Century" w:eastAsia="ＭＳ 明朝" w:hAnsi="Century"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2"/>
    <w:semiHidden/>
    <w:rsid w:val="0037277B"/>
    <w:pPr>
      <w:widowControl w:val="0"/>
      <w:jc w:val="both"/>
    </w:pPr>
    <w:rPr>
      <w:rFonts w:ascii="Century" w:eastAsia="ＭＳ 明朝" w:hAnsi="Century"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2"/>
    <w:semiHidden/>
    <w:rsid w:val="0037277B"/>
    <w:pPr>
      <w:widowControl w:val="0"/>
      <w:jc w:val="both"/>
    </w:pPr>
    <w:rPr>
      <w:rFonts w:ascii="Century" w:eastAsia="ＭＳ 明朝" w:hAnsi="Century"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a">
    <w:name w:val="Table Columns 4"/>
    <w:basedOn w:val="a2"/>
    <w:semiHidden/>
    <w:rsid w:val="0037277B"/>
    <w:pPr>
      <w:widowControl w:val="0"/>
      <w:jc w:val="both"/>
    </w:pPr>
    <w:rPr>
      <w:rFonts w:ascii="Century" w:eastAsia="ＭＳ 明朝" w:hAnsi="Century"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9">
    <w:name w:val="Table Columns 5"/>
    <w:basedOn w:val="a2"/>
    <w:semiHidden/>
    <w:rsid w:val="0037277B"/>
    <w:pPr>
      <w:widowControl w:val="0"/>
      <w:jc w:val="both"/>
    </w:pPr>
    <w:rPr>
      <w:rFonts w:ascii="Century" w:eastAsia="ＭＳ 明朝" w:hAnsi="Century"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a">
    <w:name w:val="Table Theme"/>
    <w:basedOn w:val="a2"/>
    <w:semiHidden/>
    <w:rsid w:val="0037277B"/>
    <w:pPr>
      <w:widowControl w:val="0"/>
      <w:jc w:val="both"/>
    </w:pPr>
    <w:rPr>
      <w:rFonts w:ascii="Century" w:eastAsia="ＭＳ 明朝" w:hAnsi="Century"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b">
    <w:name w:val="Subtitle"/>
    <w:aliases w:val="ページタイトル"/>
    <w:basedOn w:val="a"/>
    <w:next w:val="a0"/>
    <w:link w:val="afffc"/>
    <w:qFormat/>
    <w:rsid w:val="0037277B"/>
    <w:pPr>
      <w:pageBreakBefore/>
      <w:adjustRightInd w:val="0"/>
      <w:snapToGrid w:val="0"/>
      <w:spacing w:afterLines="100" w:after="100" w:line="288" w:lineRule="auto"/>
      <w:jc w:val="center"/>
    </w:pPr>
    <w:rPr>
      <w:rFonts w:ascii="ＭＳ Ｐゴシック" w:eastAsia="ＭＳ Ｐゴシック" w:hAnsi="ＭＳ Ｐゴシック" w:cs="Times New Roman"/>
      <w:b/>
      <w:spacing w:val="28"/>
      <w:sz w:val="24"/>
      <w:szCs w:val="24"/>
    </w:rPr>
  </w:style>
  <w:style w:type="character" w:customStyle="1" w:styleId="afffc">
    <w:name w:val="副題 (文字)"/>
    <w:aliases w:val="ページタイトル (文字)"/>
    <w:basedOn w:val="a1"/>
    <w:link w:val="afffb"/>
    <w:rsid w:val="0037277B"/>
    <w:rPr>
      <w:rFonts w:ascii="ＭＳ Ｐゴシック" w:eastAsia="ＭＳ Ｐゴシック" w:hAnsi="ＭＳ Ｐゴシック" w:cs="Times New Roman"/>
      <w:b/>
      <w:spacing w:val="28"/>
      <w:sz w:val="24"/>
      <w:szCs w:val="24"/>
    </w:rPr>
  </w:style>
  <w:style w:type="paragraph" w:styleId="2e">
    <w:name w:val="Body Text 2"/>
    <w:basedOn w:val="a"/>
    <w:link w:val="2f"/>
    <w:semiHidden/>
    <w:rsid w:val="0037277B"/>
    <w:pPr>
      <w:adjustRightInd w:val="0"/>
      <w:snapToGrid w:val="0"/>
      <w:spacing w:line="480" w:lineRule="auto"/>
    </w:pPr>
    <w:rPr>
      <w:rFonts w:ascii="Century" w:eastAsia="ＭＳ 明朝" w:hAnsi="Century" w:cs="Times New Roman"/>
      <w:szCs w:val="24"/>
    </w:rPr>
  </w:style>
  <w:style w:type="character" w:customStyle="1" w:styleId="2f">
    <w:name w:val="本文 2 (文字)"/>
    <w:basedOn w:val="a1"/>
    <w:link w:val="2e"/>
    <w:semiHidden/>
    <w:rsid w:val="0037277B"/>
    <w:rPr>
      <w:rFonts w:ascii="Century" w:eastAsia="ＭＳ 明朝" w:hAnsi="Century" w:cs="Times New Roman"/>
      <w:szCs w:val="24"/>
    </w:rPr>
  </w:style>
  <w:style w:type="paragraph" w:styleId="3d">
    <w:name w:val="Body Text 3"/>
    <w:basedOn w:val="a"/>
    <w:link w:val="3e"/>
    <w:semiHidden/>
    <w:rsid w:val="0037277B"/>
    <w:pPr>
      <w:adjustRightInd w:val="0"/>
      <w:snapToGrid w:val="0"/>
      <w:spacing w:line="288" w:lineRule="auto"/>
    </w:pPr>
    <w:rPr>
      <w:rFonts w:ascii="Century" w:eastAsia="ＭＳ 明朝" w:hAnsi="Century" w:cs="Times New Roman"/>
      <w:sz w:val="16"/>
      <w:szCs w:val="16"/>
    </w:rPr>
  </w:style>
  <w:style w:type="character" w:customStyle="1" w:styleId="3e">
    <w:name w:val="本文 3 (文字)"/>
    <w:basedOn w:val="a1"/>
    <w:link w:val="3d"/>
    <w:semiHidden/>
    <w:rsid w:val="0037277B"/>
    <w:rPr>
      <w:rFonts w:ascii="Century" w:eastAsia="ＭＳ 明朝" w:hAnsi="Century" w:cs="Times New Roman"/>
      <w:sz w:val="16"/>
      <w:szCs w:val="16"/>
    </w:rPr>
  </w:style>
  <w:style w:type="paragraph" w:styleId="afffd">
    <w:name w:val="Body Text Indent"/>
    <w:basedOn w:val="a"/>
    <w:link w:val="afffe"/>
    <w:semiHidden/>
    <w:rsid w:val="0037277B"/>
    <w:pPr>
      <w:adjustRightInd w:val="0"/>
      <w:snapToGrid w:val="0"/>
      <w:spacing w:line="288" w:lineRule="auto"/>
      <w:ind w:leftChars="400" w:left="851"/>
    </w:pPr>
    <w:rPr>
      <w:rFonts w:ascii="Century" w:eastAsia="ＭＳ 明朝" w:hAnsi="Century" w:cs="Times New Roman"/>
      <w:szCs w:val="24"/>
    </w:rPr>
  </w:style>
  <w:style w:type="character" w:customStyle="1" w:styleId="afffe">
    <w:name w:val="本文インデント (文字)"/>
    <w:basedOn w:val="a1"/>
    <w:link w:val="afffd"/>
    <w:semiHidden/>
    <w:rsid w:val="0037277B"/>
    <w:rPr>
      <w:rFonts w:ascii="Century" w:eastAsia="ＭＳ 明朝" w:hAnsi="Century" w:cs="Times New Roman"/>
      <w:szCs w:val="24"/>
    </w:rPr>
  </w:style>
  <w:style w:type="paragraph" w:styleId="2f0">
    <w:name w:val="Body Text Indent 2"/>
    <w:basedOn w:val="a"/>
    <w:link w:val="2f1"/>
    <w:semiHidden/>
    <w:rsid w:val="0037277B"/>
    <w:pPr>
      <w:adjustRightInd w:val="0"/>
      <w:snapToGrid w:val="0"/>
      <w:spacing w:line="480" w:lineRule="auto"/>
      <w:ind w:leftChars="400" w:left="851"/>
    </w:pPr>
    <w:rPr>
      <w:rFonts w:ascii="Century" w:eastAsia="ＭＳ 明朝" w:hAnsi="Century" w:cs="Times New Roman"/>
      <w:szCs w:val="24"/>
    </w:rPr>
  </w:style>
  <w:style w:type="character" w:customStyle="1" w:styleId="2f1">
    <w:name w:val="本文インデント 2 (文字)"/>
    <w:basedOn w:val="a1"/>
    <w:link w:val="2f0"/>
    <w:semiHidden/>
    <w:rsid w:val="0037277B"/>
    <w:rPr>
      <w:rFonts w:ascii="Century" w:eastAsia="ＭＳ 明朝" w:hAnsi="Century" w:cs="Times New Roman"/>
      <w:szCs w:val="24"/>
    </w:rPr>
  </w:style>
  <w:style w:type="paragraph" w:styleId="3f">
    <w:name w:val="Body Text Indent 3"/>
    <w:basedOn w:val="a"/>
    <w:link w:val="3f0"/>
    <w:semiHidden/>
    <w:rsid w:val="0037277B"/>
    <w:pPr>
      <w:adjustRightInd w:val="0"/>
      <w:snapToGrid w:val="0"/>
      <w:spacing w:line="288" w:lineRule="auto"/>
      <w:ind w:leftChars="400" w:left="851"/>
    </w:pPr>
    <w:rPr>
      <w:rFonts w:ascii="Century" w:eastAsia="ＭＳ 明朝" w:hAnsi="Century" w:cs="Times New Roman"/>
      <w:sz w:val="16"/>
      <w:szCs w:val="16"/>
    </w:rPr>
  </w:style>
  <w:style w:type="character" w:customStyle="1" w:styleId="3f0">
    <w:name w:val="本文インデント 3 (文字)"/>
    <w:basedOn w:val="a1"/>
    <w:link w:val="3f"/>
    <w:semiHidden/>
    <w:rsid w:val="0037277B"/>
    <w:rPr>
      <w:rFonts w:ascii="Century" w:eastAsia="ＭＳ 明朝" w:hAnsi="Century" w:cs="Times New Roman"/>
      <w:sz w:val="16"/>
      <w:szCs w:val="16"/>
    </w:rPr>
  </w:style>
  <w:style w:type="paragraph" w:styleId="a0">
    <w:name w:val="Body Text"/>
    <w:basedOn w:val="a"/>
    <w:link w:val="affff"/>
    <w:rsid w:val="0037277B"/>
    <w:pPr>
      <w:adjustRightInd w:val="0"/>
      <w:snapToGrid w:val="0"/>
      <w:spacing w:line="288" w:lineRule="auto"/>
      <w:ind w:firstLineChars="100" w:firstLine="100"/>
    </w:pPr>
    <w:rPr>
      <w:rFonts w:ascii="Century" w:eastAsia="ＭＳ 明朝" w:hAnsi="Century" w:cs="Times New Roman"/>
      <w:szCs w:val="24"/>
    </w:rPr>
  </w:style>
  <w:style w:type="character" w:customStyle="1" w:styleId="affff">
    <w:name w:val="本文 (文字)"/>
    <w:basedOn w:val="a1"/>
    <w:link w:val="a0"/>
    <w:rsid w:val="0037277B"/>
    <w:rPr>
      <w:rFonts w:ascii="Century" w:eastAsia="ＭＳ 明朝" w:hAnsi="Century" w:cs="Times New Roman"/>
      <w:szCs w:val="24"/>
    </w:rPr>
  </w:style>
  <w:style w:type="paragraph" w:styleId="affff0">
    <w:name w:val="Body Text First Indent"/>
    <w:basedOn w:val="a0"/>
    <w:link w:val="affff1"/>
    <w:semiHidden/>
    <w:rsid w:val="0037277B"/>
    <w:pPr>
      <w:ind w:firstLine="210"/>
    </w:pPr>
  </w:style>
  <w:style w:type="character" w:customStyle="1" w:styleId="affff1">
    <w:name w:val="本文字下げ (文字)"/>
    <w:basedOn w:val="affff"/>
    <w:link w:val="affff0"/>
    <w:semiHidden/>
    <w:rsid w:val="0037277B"/>
    <w:rPr>
      <w:rFonts w:ascii="Century" w:eastAsia="ＭＳ 明朝" w:hAnsi="Century" w:cs="Times New Roman"/>
      <w:szCs w:val="24"/>
    </w:rPr>
  </w:style>
  <w:style w:type="paragraph" w:styleId="2f2">
    <w:name w:val="Body Text First Indent 2"/>
    <w:basedOn w:val="afffd"/>
    <w:link w:val="2f3"/>
    <w:semiHidden/>
    <w:rsid w:val="0037277B"/>
    <w:pPr>
      <w:ind w:firstLineChars="100" w:firstLine="210"/>
    </w:pPr>
  </w:style>
  <w:style w:type="character" w:customStyle="1" w:styleId="2f3">
    <w:name w:val="本文字下げ 2 (文字)"/>
    <w:basedOn w:val="afffe"/>
    <w:link w:val="2f2"/>
    <w:semiHidden/>
    <w:rsid w:val="0037277B"/>
    <w:rPr>
      <w:rFonts w:ascii="Century" w:eastAsia="ＭＳ 明朝" w:hAnsi="Century" w:cs="Times New Roman"/>
      <w:szCs w:val="24"/>
    </w:rPr>
  </w:style>
  <w:style w:type="numbering" w:styleId="111111">
    <w:name w:val="Outline List 2"/>
    <w:basedOn w:val="a3"/>
    <w:semiHidden/>
    <w:rsid w:val="0037277B"/>
    <w:pPr>
      <w:numPr>
        <w:numId w:val="13"/>
      </w:numPr>
    </w:pPr>
  </w:style>
  <w:style w:type="numbering" w:styleId="1ai">
    <w:name w:val="Outline List 1"/>
    <w:basedOn w:val="a3"/>
    <w:semiHidden/>
    <w:rsid w:val="0037277B"/>
    <w:pPr>
      <w:numPr>
        <w:numId w:val="14"/>
      </w:numPr>
    </w:pPr>
  </w:style>
  <w:style w:type="paragraph" w:styleId="20">
    <w:name w:val="List Bullet 2"/>
    <w:basedOn w:val="a"/>
    <w:semiHidden/>
    <w:rsid w:val="0037277B"/>
    <w:pPr>
      <w:numPr>
        <w:numId w:val="6"/>
      </w:numPr>
      <w:adjustRightInd w:val="0"/>
      <w:snapToGrid w:val="0"/>
      <w:spacing w:line="288" w:lineRule="auto"/>
    </w:pPr>
    <w:rPr>
      <w:rFonts w:ascii="Century" w:eastAsia="ＭＳ 明朝" w:hAnsi="Century" w:cs="Times New Roman"/>
      <w:szCs w:val="24"/>
    </w:rPr>
  </w:style>
  <w:style w:type="paragraph" w:styleId="30">
    <w:name w:val="List Bullet 3"/>
    <w:basedOn w:val="a"/>
    <w:semiHidden/>
    <w:rsid w:val="0037277B"/>
    <w:pPr>
      <w:numPr>
        <w:numId w:val="7"/>
      </w:numPr>
      <w:adjustRightInd w:val="0"/>
      <w:snapToGrid w:val="0"/>
      <w:spacing w:line="288" w:lineRule="auto"/>
    </w:pPr>
    <w:rPr>
      <w:rFonts w:ascii="Century" w:eastAsia="ＭＳ 明朝" w:hAnsi="Century" w:cs="Times New Roman"/>
      <w:szCs w:val="24"/>
    </w:rPr>
  </w:style>
  <w:style w:type="paragraph" w:customStyle="1" w:styleId="21">
    <w:name w:val="箇条書き2"/>
    <w:basedOn w:val="afd"/>
    <w:qFormat/>
    <w:rsid w:val="0037277B"/>
    <w:pPr>
      <w:numPr>
        <w:ilvl w:val="1"/>
        <w:numId w:val="15"/>
      </w:numPr>
      <w:tabs>
        <w:tab w:val="clear" w:pos="315"/>
      </w:tabs>
      <w:ind w:firstLineChars="0" w:hanging="315"/>
    </w:pPr>
  </w:style>
  <w:style w:type="paragraph" w:customStyle="1" w:styleId="31">
    <w:name w:val="箇条書き3"/>
    <w:basedOn w:val="20"/>
    <w:qFormat/>
    <w:rsid w:val="0037277B"/>
    <w:pPr>
      <w:numPr>
        <w:ilvl w:val="2"/>
        <w:numId w:val="15"/>
      </w:numPr>
      <w:ind w:leftChars="600" w:left="600" w:hangingChars="100" w:hanging="210"/>
    </w:pPr>
  </w:style>
  <w:style w:type="paragraph" w:customStyle="1" w:styleId="41">
    <w:name w:val="箇条書き4"/>
    <w:basedOn w:val="31"/>
    <w:qFormat/>
    <w:rsid w:val="0037277B"/>
    <w:pPr>
      <w:numPr>
        <w:ilvl w:val="3"/>
      </w:numPr>
      <w:tabs>
        <w:tab w:val="clear" w:pos="1890"/>
        <w:tab w:val="num" w:pos="2100"/>
      </w:tabs>
      <w:ind w:leftChars="850" w:left="2100" w:hangingChars="150" w:hanging="315"/>
    </w:pPr>
  </w:style>
  <w:style w:type="paragraph" w:styleId="affff2">
    <w:name w:val="Title"/>
    <w:aliases w:val="表紙タイトル"/>
    <w:basedOn w:val="a"/>
    <w:next w:val="a0"/>
    <w:link w:val="affff3"/>
    <w:qFormat/>
    <w:rsid w:val="0037277B"/>
    <w:pPr>
      <w:pBdr>
        <w:bottom w:val="single" w:sz="4" w:space="1" w:color="auto"/>
      </w:pBdr>
      <w:adjustRightInd w:val="0"/>
      <w:snapToGrid w:val="0"/>
      <w:spacing w:line="288" w:lineRule="auto"/>
    </w:pPr>
    <w:rPr>
      <w:rFonts w:ascii="HGS創英角ｺﾞｼｯｸUB" w:eastAsia="HGS創英角ｺﾞｼｯｸUB" w:hAnsi="Times New Roman" w:cs="Times New Roman"/>
      <w:bCs/>
      <w:color w:val="000000"/>
      <w:sz w:val="36"/>
      <w:szCs w:val="18"/>
    </w:rPr>
  </w:style>
  <w:style w:type="character" w:customStyle="1" w:styleId="affff3">
    <w:name w:val="表題 (文字)"/>
    <w:aliases w:val="表紙タイトル (文字)"/>
    <w:basedOn w:val="a1"/>
    <w:link w:val="affff2"/>
    <w:rsid w:val="0037277B"/>
    <w:rPr>
      <w:rFonts w:ascii="HGS創英角ｺﾞｼｯｸUB" w:eastAsia="HGS創英角ｺﾞｼｯｸUB" w:hAnsi="Times New Roman" w:cs="Times New Roman"/>
      <w:bCs/>
      <w:color w:val="000000"/>
      <w:sz w:val="36"/>
      <w:szCs w:val="18"/>
    </w:rPr>
  </w:style>
  <w:style w:type="character" w:customStyle="1" w:styleId="14">
    <w:name w:val="箇条書き1 (文字)"/>
    <w:link w:val="1"/>
    <w:rsid w:val="0037277B"/>
    <w:rPr>
      <w:rFonts w:ascii="Century" w:eastAsia="ＭＳ 明朝" w:hAnsi="Century" w:cs="Times New Roman"/>
      <w:szCs w:val="24"/>
    </w:rPr>
  </w:style>
  <w:style w:type="paragraph" w:styleId="84">
    <w:name w:val="index 8"/>
    <w:basedOn w:val="a"/>
    <w:next w:val="a"/>
    <w:autoRedefine/>
    <w:semiHidden/>
    <w:rsid w:val="0037277B"/>
    <w:pPr>
      <w:adjustRightInd w:val="0"/>
      <w:snapToGrid w:val="0"/>
      <w:spacing w:line="288" w:lineRule="auto"/>
      <w:ind w:leftChars="700" w:left="700" w:hangingChars="100" w:hanging="210"/>
    </w:pPr>
    <w:rPr>
      <w:rFonts w:ascii="Century" w:eastAsia="ＭＳ 明朝" w:hAnsi="Century" w:cs="Times New Roman"/>
      <w:szCs w:val="24"/>
    </w:rPr>
  </w:style>
  <w:style w:type="paragraph" w:customStyle="1" w:styleId="affff4">
    <w:name w:val="顧客名称"/>
    <w:basedOn w:val="a"/>
    <w:next w:val="a0"/>
    <w:rsid w:val="0037277B"/>
    <w:pPr>
      <w:adjustRightInd w:val="0"/>
      <w:snapToGrid w:val="0"/>
      <w:spacing w:line="288" w:lineRule="auto"/>
    </w:pPr>
    <w:rPr>
      <w:rFonts w:ascii="ＭＳ Ｐゴシック" w:eastAsia="ＭＳ Ｐゴシック" w:hAnsi="ＭＳ Ｐゴシック" w:cs="Times New Roman"/>
      <w:b/>
      <w:sz w:val="28"/>
      <w:szCs w:val="28"/>
    </w:rPr>
  </w:style>
  <w:style w:type="paragraph" w:customStyle="1" w:styleId="affff5">
    <w:name w:val="本部・センター名"/>
    <w:basedOn w:val="a"/>
    <w:rsid w:val="0037277B"/>
    <w:pPr>
      <w:adjustRightInd w:val="0"/>
      <w:snapToGrid w:val="0"/>
      <w:spacing w:beforeLines="30" w:before="30"/>
      <w:ind w:leftChars="50" w:left="50"/>
    </w:pPr>
    <w:rPr>
      <w:rFonts w:ascii="Arial" w:eastAsia="ＭＳ Ｐゴシック" w:hAnsi="Arial" w:cs="Arial"/>
      <w:b/>
      <w:bCs/>
      <w:color w:val="808080"/>
      <w:sz w:val="22"/>
    </w:rPr>
  </w:style>
  <w:style w:type="paragraph" w:customStyle="1" w:styleId="affff6">
    <w:name w:val="表紙サブタイトル"/>
    <w:basedOn w:val="a"/>
    <w:next w:val="a0"/>
    <w:rsid w:val="0037277B"/>
    <w:pPr>
      <w:widowControl/>
      <w:adjustRightInd w:val="0"/>
      <w:snapToGrid w:val="0"/>
      <w:spacing w:beforeLines="50" w:before="50"/>
      <w:ind w:leftChars="30" w:left="30"/>
      <w:jc w:val="left"/>
    </w:pPr>
    <w:rPr>
      <w:rFonts w:ascii="ＭＳ Ｐゴシック" w:eastAsia="ＭＳ Ｐゴシック" w:hAnsi="ＭＳ Ｐゴシック" w:cs="Times New Roman"/>
      <w:b/>
      <w:color w:val="333333"/>
      <w:sz w:val="24"/>
      <w:szCs w:val="24"/>
    </w:rPr>
  </w:style>
  <w:style w:type="paragraph" w:customStyle="1" w:styleId="affff7">
    <w:name w:val="図表 単位"/>
    <w:basedOn w:val="aff1"/>
    <w:rsid w:val="0037277B"/>
    <w:pPr>
      <w:jc w:val="right"/>
    </w:pPr>
    <w:rPr>
      <w:rFonts w:cs="ＭＳ 明朝"/>
      <w:szCs w:val="20"/>
    </w:rPr>
  </w:style>
  <w:style w:type="paragraph" w:customStyle="1" w:styleId="5">
    <w:name w:val="箇条書き5"/>
    <w:basedOn w:val="54"/>
    <w:rsid w:val="0037277B"/>
    <w:pPr>
      <w:numPr>
        <w:numId w:val="9"/>
      </w:numPr>
    </w:pPr>
  </w:style>
  <w:style w:type="paragraph" w:customStyle="1" w:styleId="6">
    <w:name w:val="箇条書き6"/>
    <w:basedOn w:val="5"/>
    <w:rsid w:val="0037277B"/>
    <w:pPr>
      <w:numPr>
        <w:numId w:val="17"/>
      </w:numPr>
    </w:pPr>
  </w:style>
  <w:style w:type="character" w:customStyle="1" w:styleId="1d">
    <w:name w:val="未解決のメンション1"/>
    <w:basedOn w:val="a1"/>
    <w:uiPriority w:val="99"/>
    <w:semiHidden/>
    <w:unhideWhenUsed/>
    <w:rsid w:val="0037277B"/>
    <w:rPr>
      <w:color w:val="808080"/>
      <w:shd w:val="clear" w:color="auto" w:fill="E6E6E6"/>
    </w:rPr>
  </w:style>
  <w:style w:type="paragraph" w:styleId="affff8">
    <w:name w:val="Plain Text"/>
    <w:basedOn w:val="a"/>
    <w:link w:val="affff9"/>
    <w:uiPriority w:val="99"/>
    <w:semiHidden/>
    <w:unhideWhenUsed/>
    <w:rsid w:val="0037277B"/>
    <w:pPr>
      <w:jc w:val="left"/>
    </w:pPr>
    <w:rPr>
      <w:rFonts w:ascii="游ゴシック" w:eastAsia="游ゴシック" w:hAnsi="Courier New" w:cs="Courier New"/>
      <w:sz w:val="22"/>
    </w:rPr>
  </w:style>
  <w:style w:type="character" w:customStyle="1" w:styleId="affff9">
    <w:name w:val="書式なし (文字)"/>
    <w:basedOn w:val="a1"/>
    <w:link w:val="affff8"/>
    <w:uiPriority w:val="99"/>
    <w:semiHidden/>
    <w:rsid w:val="0037277B"/>
    <w:rPr>
      <w:rFonts w:ascii="游ゴシック" w:eastAsia="游ゴシック" w:hAnsi="Courier New" w:cs="Courier New"/>
      <w:sz w:val="22"/>
    </w:rPr>
  </w:style>
  <w:style w:type="paragraph" w:styleId="affffa">
    <w:name w:val="No Spacing"/>
    <w:uiPriority w:val="1"/>
    <w:qFormat/>
    <w:rsid w:val="0083247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44365">
      <w:bodyDiv w:val="1"/>
      <w:marLeft w:val="0"/>
      <w:marRight w:val="0"/>
      <w:marTop w:val="0"/>
      <w:marBottom w:val="0"/>
      <w:divBdr>
        <w:top w:val="none" w:sz="0" w:space="0" w:color="auto"/>
        <w:left w:val="none" w:sz="0" w:space="0" w:color="auto"/>
        <w:bottom w:val="none" w:sz="0" w:space="0" w:color="auto"/>
        <w:right w:val="none" w:sz="0" w:space="0" w:color="auto"/>
      </w:divBdr>
    </w:div>
    <w:div w:id="28797415">
      <w:bodyDiv w:val="1"/>
      <w:marLeft w:val="0"/>
      <w:marRight w:val="0"/>
      <w:marTop w:val="0"/>
      <w:marBottom w:val="0"/>
      <w:divBdr>
        <w:top w:val="none" w:sz="0" w:space="0" w:color="auto"/>
        <w:left w:val="none" w:sz="0" w:space="0" w:color="auto"/>
        <w:bottom w:val="none" w:sz="0" w:space="0" w:color="auto"/>
        <w:right w:val="none" w:sz="0" w:space="0" w:color="auto"/>
      </w:divBdr>
      <w:divsChild>
        <w:div w:id="1408847646">
          <w:marLeft w:val="0"/>
          <w:marRight w:val="0"/>
          <w:marTop w:val="0"/>
          <w:marBottom w:val="0"/>
          <w:divBdr>
            <w:top w:val="none" w:sz="0" w:space="0" w:color="auto"/>
            <w:left w:val="none" w:sz="0" w:space="0" w:color="auto"/>
            <w:bottom w:val="none" w:sz="0" w:space="0" w:color="auto"/>
            <w:right w:val="none" w:sz="0" w:space="0" w:color="auto"/>
          </w:divBdr>
        </w:div>
        <w:div w:id="1644848247">
          <w:marLeft w:val="0"/>
          <w:marRight w:val="0"/>
          <w:marTop w:val="0"/>
          <w:marBottom w:val="0"/>
          <w:divBdr>
            <w:top w:val="none" w:sz="0" w:space="0" w:color="auto"/>
            <w:left w:val="none" w:sz="0" w:space="0" w:color="auto"/>
            <w:bottom w:val="none" w:sz="0" w:space="0" w:color="auto"/>
            <w:right w:val="none" w:sz="0" w:space="0" w:color="auto"/>
          </w:divBdr>
        </w:div>
        <w:div w:id="1187018045">
          <w:marLeft w:val="0"/>
          <w:marRight w:val="0"/>
          <w:marTop w:val="0"/>
          <w:marBottom w:val="0"/>
          <w:divBdr>
            <w:top w:val="none" w:sz="0" w:space="0" w:color="auto"/>
            <w:left w:val="none" w:sz="0" w:space="0" w:color="auto"/>
            <w:bottom w:val="none" w:sz="0" w:space="0" w:color="auto"/>
            <w:right w:val="none" w:sz="0" w:space="0" w:color="auto"/>
          </w:divBdr>
        </w:div>
        <w:div w:id="1112288371">
          <w:marLeft w:val="0"/>
          <w:marRight w:val="0"/>
          <w:marTop w:val="0"/>
          <w:marBottom w:val="0"/>
          <w:divBdr>
            <w:top w:val="none" w:sz="0" w:space="0" w:color="auto"/>
            <w:left w:val="none" w:sz="0" w:space="0" w:color="auto"/>
            <w:bottom w:val="none" w:sz="0" w:space="0" w:color="auto"/>
            <w:right w:val="none" w:sz="0" w:space="0" w:color="auto"/>
          </w:divBdr>
        </w:div>
        <w:div w:id="972366665">
          <w:marLeft w:val="0"/>
          <w:marRight w:val="0"/>
          <w:marTop w:val="0"/>
          <w:marBottom w:val="0"/>
          <w:divBdr>
            <w:top w:val="none" w:sz="0" w:space="0" w:color="auto"/>
            <w:left w:val="none" w:sz="0" w:space="0" w:color="auto"/>
            <w:bottom w:val="none" w:sz="0" w:space="0" w:color="auto"/>
            <w:right w:val="none" w:sz="0" w:space="0" w:color="auto"/>
          </w:divBdr>
        </w:div>
        <w:div w:id="878736503">
          <w:marLeft w:val="0"/>
          <w:marRight w:val="0"/>
          <w:marTop w:val="0"/>
          <w:marBottom w:val="0"/>
          <w:divBdr>
            <w:top w:val="none" w:sz="0" w:space="0" w:color="auto"/>
            <w:left w:val="none" w:sz="0" w:space="0" w:color="auto"/>
            <w:bottom w:val="none" w:sz="0" w:space="0" w:color="auto"/>
            <w:right w:val="none" w:sz="0" w:space="0" w:color="auto"/>
          </w:divBdr>
        </w:div>
        <w:div w:id="771896834">
          <w:marLeft w:val="0"/>
          <w:marRight w:val="0"/>
          <w:marTop w:val="0"/>
          <w:marBottom w:val="0"/>
          <w:divBdr>
            <w:top w:val="none" w:sz="0" w:space="0" w:color="auto"/>
            <w:left w:val="none" w:sz="0" w:space="0" w:color="auto"/>
            <w:bottom w:val="none" w:sz="0" w:space="0" w:color="auto"/>
            <w:right w:val="none" w:sz="0" w:space="0" w:color="auto"/>
          </w:divBdr>
        </w:div>
        <w:div w:id="1917786791">
          <w:marLeft w:val="0"/>
          <w:marRight w:val="0"/>
          <w:marTop w:val="0"/>
          <w:marBottom w:val="0"/>
          <w:divBdr>
            <w:top w:val="none" w:sz="0" w:space="0" w:color="auto"/>
            <w:left w:val="none" w:sz="0" w:space="0" w:color="auto"/>
            <w:bottom w:val="none" w:sz="0" w:space="0" w:color="auto"/>
            <w:right w:val="none" w:sz="0" w:space="0" w:color="auto"/>
          </w:divBdr>
        </w:div>
        <w:div w:id="2007513516">
          <w:marLeft w:val="0"/>
          <w:marRight w:val="0"/>
          <w:marTop w:val="0"/>
          <w:marBottom w:val="0"/>
          <w:divBdr>
            <w:top w:val="none" w:sz="0" w:space="0" w:color="auto"/>
            <w:left w:val="none" w:sz="0" w:space="0" w:color="auto"/>
            <w:bottom w:val="none" w:sz="0" w:space="0" w:color="auto"/>
            <w:right w:val="none" w:sz="0" w:space="0" w:color="auto"/>
          </w:divBdr>
        </w:div>
      </w:divsChild>
    </w:div>
    <w:div w:id="63649448">
      <w:bodyDiv w:val="1"/>
      <w:marLeft w:val="0"/>
      <w:marRight w:val="0"/>
      <w:marTop w:val="0"/>
      <w:marBottom w:val="0"/>
      <w:divBdr>
        <w:top w:val="none" w:sz="0" w:space="0" w:color="auto"/>
        <w:left w:val="none" w:sz="0" w:space="0" w:color="auto"/>
        <w:bottom w:val="none" w:sz="0" w:space="0" w:color="auto"/>
        <w:right w:val="none" w:sz="0" w:space="0" w:color="auto"/>
      </w:divBdr>
      <w:divsChild>
        <w:div w:id="1592007608">
          <w:marLeft w:val="0"/>
          <w:marRight w:val="0"/>
          <w:marTop w:val="0"/>
          <w:marBottom w:val="0"/>
          <w:divBdr>
            <w:top w:val="none" w:sz="0" w:space="0" w:color="auto"/>
            <w:left w:val="none" w:sz="0" w:space="0" w:color="auto"/>
            <w:bottom w:val="none" w:sz="0" w:space="0" w:color="auto"/>
            <w:right w:val="none" w:sz="0" w:space="0" w:color="auto"/>
          </w:divBdr>
        </w:div>
        <w:div w:id="1848909676">
          <w:marLeft w:val="0"/>
          <w:marRight w:val="0"/>
          <w:marTop w:val="0"/>
          <w:marBottom w:val="0"/>
          <w:divBdr>
            <w:top w:val="none" w:sz="0" w:space="0" w:color="auto"/>
            <w:left w:val="none" w:sz="0" w:space="0" w:color="auto"/>
            <w:bottom w:val="none" w:sz="0" w:space="0" w:color="auto"/>
            <w:right w:val="none" w:sz="0" w:space="0" w:color="auto"/>
          </w:divBdr>
        </w:div>
        <w:div w:id="1997223757">
          <w:marLeft w:val="0"/>
          <w:marRight w:val="0"/>
          <w:marTop w:val="0"/>
          <w:marBottom w:val="0"/>
          <w:divBdr>
            <w:top w:val="none" w:sz="0" w:space="0" w:color="auto"/>
            <w:left w:val="none" w:sz="0" w:space="0" w:color="auto"/>
            <w:bottom w:val="none" w:sz="0" w:space="0" w:color="auto"/>
            <w:right w:val="none" w:sz="0" w:space="0" w:color="auto"/>
          </w:divBdr>
        </w:div>
        <w:div w:id="385572211">
          <w:marLeft w:val="0"/>
          <w:marRight w:val="0"/>
          <w:marTop w:val="0"/>
          <w:marBottom w:val="0"/>
          <w:divBdr>
            <w:top w:val="none" w:sz="0" w:space="0" w:color="auto"/>
            <w:left w:val="none" w:sz="0" w:space="0" w:color="auto"/>
            <w:bottom w:val="none" w:sz="0" w:space="0" w:color="auto"/>
            <w:right w:val="none" w:sz="0" w:space="0" w:color="auto"/>
          </w:divBdr>
        </w:div>
        <w:div w:id="551843355">
          <w:marLeft w:val="0"/>
          <w:marRight w:val="0"/>
          <w:marTop w:val="0"/>
          <w:marBottom w:val="0"/>
          <w:divBdr>
            <w:top w:val="none" w:sz="0" w:space="0" w:color="auto"/>
            <w:left w:val="none" w:sz="0" w:space="0" w:color="auto"/>
            <w:bottom w:val="none" w:sz="0" w:space="0" w:color="auto"/>
            <w:right w:val="none" w:sz="0" w:space="0" w:color="auto"/>
          </w:divBdr>
        </w:div>
        <w:div w:id="507597869">
          <w:marLeft w:val="0"/>
          <w:marRight w:val="0"/>
          <w:marTop w:val="0"/>
          <w:marBottom w:val="0"/>
          <w:divBdr>
            <w:top w:val="none" w:sz="0" w:space="0" w:color="auto"/>
            <w:left w:val="none" w:sz="0" w:space="0" w:color="auto"/>
            <w:bottom w:val="none" w:sz="0" w:space="0" w:color="auto"/>
            <w:right w:val="none" w:sz="0" w:space="0" w:color="auto"/>
          </w:divBdr>
        </w:div>
        <w:div w:id="1534611841">
          <w:marLeft w:val="0"/>
          <w:marRight w:val="0"/>
          <w:marTop w:val="0"/>
          <w:marBottom w:val="0"/>
          <w:divBdr>
            <w:top w:val="none" w:sz="0" w:space="0" w:color="auto"/>
            <w:left w:val="none" w:sz="0" w:space="0" w:color="auto"/>
            <w:bottom w:val="none" w:sz="0" w:space="0" w:color="auto"/>
            <w:right w:val="none" w:sz="0" w:space="0" w:color="auto"/>
          </w:divBdr>
        </w:div>
        <w:div w:id="1820227972">
          <w:marLeft w:val="0"/>
          <w:marRight w:val="0"/>
          <w:marTop w:val="0"/>
          <w:marBottom w:val="0"/>
          <w:divBdr>
            <w:top w:val="none" w:sz="0" w:space="0" w:color="auto"/>
            <w:left w:val="none" w:sz="0" w:space="0" w:color="auto"/>
            <w:bottom w:val="none" w:sz="0" w:space="0" w:color="auto"/>
            <w:right w:val="none" w:sz="0" w:space="0" w:color="auto"/>
          </w:divBdr>
        </w:div>
        <w:div w:id="1674642810">
          <w:marLeft w:val="0"/>
          <w:marRight w:val="0"/>
          <w:marTop w:val="0"/>
          <w:marBottom w:val="0"/>
          <w:divBdr>
            <w:top w:val="none" w:sz="0" w:space="0" w:color="auto"/>
            <w:left w:val="none" w:sz="0" w:space="0" w:color="auto"/>
            <w:bottom w:val="none" w:sz="0" w:space="0" w:color="auto"/>
            <w:right w:val="none" w:sz="0" w:space="0" w:color="auto"/>
          </w:divBdr>
        </w:div>
        <w:div w:id="361325817">
          <w:marLeft w:val="0"/>
          <w:marRight w:val="0"/>
          <w:marTop w:val="0"/>
          <w:marBottom w:val="0"/>
          <w:divBdr>
            <w:top w:val="none" w:sz="0" w:space="0" w:color="auto"/>
            <w:left w:val="none" w:sz="0" w:space="0" w:color="auto"/>
            <w:bottom w:val="none" w:sz="0" w:space="0" w:color="auto"/>
            <w:right w:val="none" w:sz="0" w:space="0" w:color="auto"/>
          </w:divBdr>
        </w:div>
        <w:div w:id="1550191413">
          <w:marLeft w:val="0"/>
          <w:marRight w:val="0"/>
          <w:marTop w:val="0"/>
          <w:marBottom w:val="0"/>
          <w:divBdr>
            <w:top w:val="none" w:sz="0" w:space="0" w:color="auto"/>
            <w:left w:val="none" w:sz="0" w:space="0" w:color="auto"/>
            <w:bottom w:val="none" w:sz="0" w:space="0" w:color="auto"/>
            <w:right w:val="none" w:sz="0" w:space="0" w:color="auto"/>
          </w:divBdr>
        </w:div>
        <w:div w:id="104355072">
          <w:marLeft w:val="0"/>
          <w:marRight w:val="0"/>
          <w:marTop w:val="0"/>
          <w:marBottom w:val="0"/>
          <w:divBdr>
            <w:top w:val="none" w:sz="0" w:space="0" w:color="auto"/>
            <w:left w:val="none" w:sz="0" w:space="0" w:color="auto"/>
            <w:bottom w:val="none" w:sz="0" w:space="0" w:color="auto"/>
            <w:right w:val="none" w:sz="0" w:space="0" w:color="auto"/>
          </w:divBdr>
        </w:div>
      </w:divsChild>
    </w:div>
    <w:div w:id="145710197">
      <w:bodyDiv w:val="1"/>
      <w:marLeft w:val="0"/>
      <w:marRight w:val="0"/>
      <w:marTop w:val="0"/>
      <w:marBottom w:val="0"/>
      <w:divBdr>
        <w:top w:val="none" w:sz="0" w:space="0" w:color="auto"/>
        <w:left w:val="none" w:sz="0" w:space="0" w:color="auto"/>
        <w:bottom w:val="none" w:sz="0" w:space="0" w:color="auto"/>
        <w:right w:val="none" w:sz="0" w:space="0" w:color="auto"/>
      </w:divBdr>
      <w:divsChild>
        <w:div w:id="1352994558">
          <w:marLeft w:val="0"/>
          <w:marRight w:val="0"/>
          <w:marTop w:val="0"/>
          <w:marBottom w:val="0"/>
          <w:divBdr>
            <w:top w:val="none" w:sz="0" w:space="0" w:color="auto"/>
            <w:left w:val="none" w:sz="0" w:space="0" w:color="auto"/>
            <w:bottom w:val="none" w:sz="0" w:space="0" w:color="auto"/>
            <w:right w:val="none" w:sz="0" w:space="0" w:color="auto"/>
          </w:divBdr>
        </w:div>
        <w:div w:id="1060858570">
          <w:marLeft w:val="0"/>
          <w:marRight w:val="0"/>
          <w:marTop w:val="0"/>
          <w:marBottom w:val="0"/>
          <w:divBdr>
            <w:top w:val="none" w:sz="0" w:space="0" w:color="auto"/>
            <w:left w:val="none" w:sz="0" w:space="0" w:color="auto"/>
            <w:bottom w:val="none" w:sz="0" w:space="0" w:color="auto"/>
            <w:right w:val="none" w:sz="0" w:space="0" w:color="auto"/>
          </w:divBdr>
        </w:div>
        <w:div w:id="1756200955">
          <w:marLeft w:val="0"/>
          <w:marRight w:val="0"/>
          <w:marTop w:val="0"/>
          <w:marBottom w:val="0"/>
          <w:divBdr>
            <w:top w:val="none" w:sz="0" w:space="0" w:color="auto"/>
            <w:left w:val="none" w:sz="0" w:space="0" w:color="auto"/>
            <w:bottom w:val="none" w:sz="0" w:space="0" w:color="auto"/>
            <w:right w:val="none" w:sz="0" w:space="0" w:color="auto"/>
          </w:divBdr>
        </w:div>
        <w:div w:id="1810322644">
          <w:marLeft w:val="0"/>
          <w:marRight w:val="0"/>
          <w:marTop w:val="0"/>
          <w:marBottom w:val="0"/>
          <w:divBdr>
            <w:top w:val="none" w:sz="0" w:space="0" w:color="auto"/>
            <w:left w:val="none" w:sz="0" w:space="0" w:color="auto"/>
            <w:bottom w:val="none" w:sz="0" w:space="0" w:color="auto"/>
            <w:right w:val="none" w:sz="0" w:space="0" w:color="auto"/>
          </w:divBdr>
        </w:div>
        <w:div w:id="1471753981">
          <w:marLeft w:val="0"/>
          <w:marRight w:val="0"/>
          <w:marTop w:val="0"/>
          <w:marBottom w:val="0"/>
          <w:divBdr>
            <w:top w:val="none" w:sz="0" w:space="0" w:color="auto"/>
            <w:left w:val="none" w:sz="0" w:space="0" w:color="auto"/>
            <w:bottom w:val="none" w:sz="0" w:space="0" w:color="auto"/>
            <w:right w:val="none" w:sz="0" w:space="0" w:color="auto"/>
          </w:divBdr>
        </w:div>
        <w:div w:id="918904268">
          <w:marLeft w:val="0"/>
          <w:marRight w:val="0"/>
          <w:marTop w:val="0"/>
          <w:marBottom w:val="0"/>
          <w:divBdr>
            <w:top w:val="none" w:sz="0" w:space="0" w:color="auto"/>
            <w:left w:val="none" w:sz="0" w:space="0" w:color="auto"/>
            <w:bottom w:val="none" w:sz="0" w:space="0" w:color="auto"/>
            <w:right w:val="none" w:sz="0" w:space="0" w:color="auto"/>
          </w:divBdr>
        </w:div>
        <w:div w:id="1952124713">
          <w:marLeft w:val="0"/>
          <w:marRight w:val="0"/>
          <w:marTop w:val="0"/>
          <w:marBottom w:val="0"/>
          <w:divBdr>
            <w:top w:val="none" w:sz="0" w:space="0" w:color="auto"/>
            <w:left w:val="none" w:sz="0" w:space="0" w:color="auto"/>
            <w:bottom w:val="none" w:sz="0" w:space="0" w:color="auto"/>
            <w:right w:val="none" w:sz="0" w:space="0" w:color="auto"/>
          </w:divBdr>
        </w:div>
        <w:div w:id="530264931">
          <w:marLeft w:val="0"/>
          <w:marRight w:val="0"/>
          <w:marTop w:val="0"/>
          <w:marBottom w:val="0"/>
          <w:divBdr>
            <w:top w:val="none" w:sz="0" w:space="0" w:color="auto"/>
            <w:left w:val="none" w:sz="0" w:space="0" w:color="auto"/>
            <w:bottom w:val="none" w:sz="0" w:space="0" w:color="auto"/>
            <w:right w:val="none" w:sz="0" w:space="0" w:color="auto"/>
          </w:divBdr>
        </w:div>
        <w:div w:id="1884559390">
          <w:marLeft w:val="0"/>
          <w:marRight w:val="0"/>
          <w:marTop w:val="0"/>
          <w:marBottom w:val="0"/>
          <w:divBdr>
            <w:top w:val="none" w:sz="0" w:space="0" w:color="auto"/>
            <w:left w:val="none" w:sz="0" w:space="0" w:color="auto"/>
            <w:bottom w:val="none" w:sz="0" w:space="0" w:color="auto"/>
            <w:right w:val="none" w:sz="0" w:space="0" w:color="auto"/>
          </w:divBdr>
        </w:div>
        <w:div w:id="1160774985">
          <w:marLeft w:val="0"/>
          <w:marRight w:val="0"/>
          <w:marTop w:val="0"/>
          <w:marBottom w:val="0"/>
          <w:divBdr>
            <w:top w:val="none" w:sz="0" w:space="0" w:color="auto"/>
            <w:left w:val="none" w:sz="0" w:space="0" w:color="auto"/>
            <w:bottom w:val="none" w:sz="0" w:space="0" w:color="auto"/>
            <w:right w:val="none" w:sz="0" w:space="0" w:color="auto"/>
          </w:divBdr>
        </w:div>
        <w:div w:id="1005474278">
          <w:marLeft w:val="0"/>
          <w:marRight w:val="0"/>
          <w:marTop w:val="0"/>
          <w:marBottom w:val="0"/>
          <w:divBdr>
            <w:top w:val="none" w:sz="0" w:space="0" w:color="auto"/>
            <w:left w:val="none" w:sz="0" w:space="0" w:color="auto"/>
            <w:bottom w:val="none" w:sz="0" w:space="0" w:color="auto"/>
            <w:right w:val="none" w:sz="0" w:space="0" w:color="auto"/>
          </w:divBdr>
        </w:div>
        <w:div w:id="2113477973">
          <w:marLeft w:val="0"/>
          <w:marRight w:val="0"/>
          <w:marTop w:val="0"/>
          <w:marBottom w:val="0"/>
          <w:divBdr>
            <w:top w:val="none" w:sz="0" w:space="0" w:color="auto"/>
            <w:left w:val="none" w:sz="0" w:space="0" w:color="auto"/>
            <w:bottom w:val="none" w:sz="0" w:space="0" w:color="auto"/>
            <w:right w:val="none" w:sz="0" w:space="0" w:color="auto"/>
          </w:divBdr>
        </w:div>
        <w:div w:id="1499073869">
          <w:marLeft w:val="0"/>
          <w:marRight w:val="0"/>
          <w:marTop w:val="0"/>
          <w:marBottom w:val="0"/>
          <w:divBdr>
            <w:top w:val="none" w:sz="0" w:space="0" w:color="auto"/>
            <w:left w:val="none" w:sz="0" w:space="0" w:color="auto"/>
            <w:bottom w:val="none" w:sz="0" w:space="0" w:color="auto"/>
            <w:right w:val="none" w:sz="0" w:space="0" w:color="auto"/>
          </w:divBdr>
        </w:div>
        <w:div w:id="1628315008">
          <w:marLeft w:val="0"/>
          <w:marRight w:val="0"/>
          <w:marTop w:val="0"/>
          <w:marBottom w:val="0"/>
          <w:divBdr>
            <w:top w:val="none" w:sz="0" w:space="0" w:color="auto"/>
            <w:left w:val="none" w:sz="0" w:space="0" w:color="auto"/>
            <w:bottom w:val="none" w:sz="0" w:space="0" w:color="auto"/>
            <w:right w:val="none" w:sz="0" w:space="0" w:color="auto"/>
          </w:divBdr>
        </w:div>
        <w:div w:id="1059672622">
          <w:marLeft w:val="0"/>
          <w:marRight w:val="0"/>
          <w:marTop w:val="0"/>
          <w:marBottom w:val="0"/>
          <w:divBdr>
            <w:top w:val="none" w:sz="0" w:space="0" w:color="auto"/>
            <w:left w:val="none" w:sz="0" w:space="0" w:color="auto"/>
            <w:bottom w:val="none" w:sz="0" w:space="0" w:color="auto"/>
            <w:right w:val="none" w:sz="0" w:space="0" w:color="auto"/>
          </w:divBdr>
        </w:div>
        <w:div w:id="1448887901">
          <w:marLeft w:val="0"/>
          <w:marRight w:val="0"/>
          <w:marTop w:val="0"/>
          <w:marBottom w:val="0"/>
          <w:divBdr>
            <w:top w:val="none" w:sz="0" w:space="0" w:color="auto"/>
            <w:left w:val="none" w:sz="0" w:space="0" w:color="auto"/>
            <w:bottom w:val="none" w:sz="0" w:space="0" w:color="auto"/>
            <w:right w:val="none" w:sz="0" w:space="0" w:color="auto"/>
          </w:divBdr>
        </w:div>
      </w:divsChild>
    </w:div>
    <w:div w:id="182012502">
      <w:bodyDiv w:val="1"/>
      <w:marLeft w:val="0"/>
      <w:marRight w:val="0"/>
      <w:marTop w:val="0"/>
      <w:marBottom w:val="0"/>
      <w:divBdr>
        <w:top w:val="none" w:sz="0" w:space="0" w:color="auto"/>
        <w:left w:val="none" w:sz="0" w:space="0" w:color="auto"/>
        <w:bottom w:val="none" w:sz="0" w:space="0" w:color="auto"/>
        <w:right w:val="none" w:sz="0" w:space="0" w:color="auto"/>
      </w:divBdr>
      <w:divsChild>
        <w:div w:id="249194015">
          <w:marLeft w:val="0"/>
          <w:marRight w:val="0"/>
          <w:marTop w:val="0"/>
          <w:marBottom w:val="0"/>
          <w:divBdr>
            <w:top w:val="none" w:sz="0" w:space="0" w:color="auto"/>
            <w:left w:val="none" w:sz="0" w:space="0" w:color="auto"/>
            <w:bottom w:val="none" w:sz="0" w:space="0" w:color="auto"/>
            <w:right w:val="none" w:sz="0" w:space="0" w:color="auto"/>
          </w:divBdr>
        </w:div>
        <w:div w:id="1287588577">
          <w:marLeft w:val="0"/>
          <w:marRight w:val="0"/>
          <w:marTop w:val="0"/>
          <w:marBottom w:val="0"/>
          <w:divBdr>
            <w:top w:val="none" w:sz="0" w:space="0" w:color="auto"/>
            <w:left w:val="none" w:sz="0" w:space="0" w:color="auto"/>
            <w:bottom w:val="none" w:sz="0" w:space="0" w:color="auto"/>
            <w:right w:val="none" w:sz="0" w:space="0" w:color="auto"/>
          </w:divBdr>
        </w:div>
        <w:div w:id="1960994032">
          <w:marLeft w:val="0"/>
          <w:marRight w:val="0"/>
          <w:marTop w:val="0"/>
          <w:marBottom w:val="0"/>
          <w:divBdr>
            <w:top w:val="none" w:sz="0" w:space="0" w:color="auto"/>
            <w:left w:val="none" w:sz="0" w:space="0" w:color="auto"/>
            <w:bottom w:val="none" w:sz="0" w:space="0" w:color="auto"/>
            <w:right w:val="none" w:sz="0" w:space="0" w:color="auto"/>
          </w:divBdr>
        </w:div>
        <w:div w:id="1930380494">
          <w:marLeft w:val="0"/>
          <w:marRight w:val="0"/>
          <w:marTop w:val="0"/>
          <w:marBottom w:val="0"/>
          <w:divBdr>
            <w:top w:val="none" w:sz="0" w:space="0" w:color="auto"/>
            <w:left w:val="none" w:sz="0" w:space="0" w:color="auto"/>
            <w:bottom w:val="none" w:sz="0" w:space="0" w:color="auto"/>
            <w:right w:val="none" w:sz="0" w:space="0" w:color="auto"/>
          </w:divBdr>
        </w:div>
        <w:div w:id="967901930">
          <w:marLeft w:val="0"/>
          <w:marRight w:val="0"/>
          <w:marTop w:val="0"/>
          <w:marBottom w:val="0"/>
          <w:divBdr>
            <w:top w:val="none" w:sz="0" w:space="0" w:color="auto"/>
            <w:left w:val="none" w:sz="0" w:space="0" w:color="auto"/>
            <w:bottom w:val="none" w:sz="0" w:space="0" w:color="auto"/>
            <w:right w:val="none" w:sz="0" w:space="0" w:color="auto"/>
          </w:divBdr>
        </w:div>
        <w:div w:id="1165319381">
          <w:marLeft w:val="0"/>
          <w:marRight w:val="0"/>
          <w:marTop w:val="0"/>
          <w:marBottom w:val="0"/>
          <w:divBdr>
            <w:top w:val="none" w:sz="0" w:space="0" w:color="auto"/>
            <w:left w:val="none" w:sz="0" w:space="0" w:color="auto"/>
            <w:bottom w:val="none" w:sz="0" w:space="0" w:color="auto"/>
            <w:right w:val="none" w:sz="0" w:space="0" w:color="auto"/>
          </w:divBdr>
        </w:div>
        <w:div w:id="2053382712">
          <w:marLeft w:val="0"/>
          <w:marRight w:val="0"/>
          <w:marTop w:val="0"/>
          <w:marBottom w:val="0"/>
          <w:divBdr>
            <w:top w:val="none" w:sz="0" w:space="0" w:color="auto"/>
            <w:left w:val="none" w:sz="0" w:space="0" w:color="auto"/>
            <w:bottom w:val="none" w:sz="0" w:space="0" w:color="auto"/>
            <w:right w:val="none" w:sz="0" w:space="0" w:color="auto"/>
          </w:divBdr>
        </w:div>
        <w:div w:id="1565485542">
          <w:marLeft w:val="0"/>
          <w:marRight w:val="0"/>
          <w:marTop w:val="0"/>
          <w:marBottom w:val="0"/>
          <w:divBdr>
            <w:top w:val="none" w:sz="0" w:space="0" w:color="auto"/>
            <w:left w:val="none" w:sz="0" w:space="0" w:color="auto"/>
            <w:bottom w:val="none" w:sz="0" w:space="0" w:color="auto"/>
            <w:right w:val="none" w:sz="0" w:space="0" w:color="auto"/>
          </w:divBdr>
        </w:div>
        <w:div w:id="1122266764">
          <w:marLeft w:val="0"/>
          <w:marRight w:val="0"/>
          <w:marTop w:val="0"/>
          <w:marBottom w:val="0"/>
          <w:divBdr>
            <w:top w:val="none" w:sz="0" w:space="0" w:color="auto"/>
            <w:left w:val="none" w:sz="0" w:space="0" w:color="auto"/>
            <w:bottom w:val="none" w:sz="0" w:space="0" w:color="auto"/>
            <w:right w:val="none" w:sz="0" w:space="0" w:color="auto"/>
          </w:divBdr>
        </w:div>
        <w:div w:id="272400125">
          <w:marLeft w:val="0"/>
          <w:marRight w:val="0"/>
          <w:marTop w:val="0"/>
          <w:marBottom w:val="0"/>
          <w:divBdr>
            <w:top w:val="none" w:sz="0" w:space="0" w:color="auto"/>
            <w:left w:val="none" w:sz="0" w:space="0" w:color="auto"/>
            <w:bottom w:val="none" w:sz="0" w:space="0" w:color="auto"/>
            <w:right w:val="none" w:sz="0" w:space="0" w:color="auto"/>
          </w:divBdr>
        </w:div>
        <w:div w:id="1701710437">
          <w:marLeft w:val="0"/>
          <w:marRight w:val="0"/>
          <w:marTop w:val="0"/>
          <w:marBottom w:val="0"/>
          <w:divBdr>
            <w:top w:val="none" w:sz="0" w:space="0" w:color="auto"/>
            <w:left w:val="none" w:sz="0" w:space="0" w:color="auto"/>
            <w:bottom w:val="none" w:sz="0" w:space="0" w:color="auto"/>
            <w:right w:val="none" w:sz="0" w:space="0" w:color="auto"/>
          </w:divBdr>
        </w:div>
        <w:div w:id="1063790371">
          <w:marLeft w:val="0"/>
          <w:marRight w:val="0"/>
          <w:marTop w:val="0"/>
          <w:marBottom w:val="0"/>
          <w:divBdr>
            <w:top w:val="none" w:sz="0" w:space="0" w:color="auto"/>
            <w:left w:val="none" w:sz="0" w:space="0" w:color="auto"/>
            <w:bottom w:val="none" w:sz="0" w:space="0" w:color="auto"/>
            <w:right w:val="none" w:sz="0" w:space="0" w:color="auto"/>
          </w:divBdr>
        </w:div>
      </w:divsChild>
    </w:div>
    <w:div w:id="207880812">
      <w:bodyDiv w:val="1"/>
      <w:marLeft w:val="0"/>
      <w:marRight w:val="0"/>
      <w:marTop w:val="0"/>
      <w:marBottom w:val="0"/>
      <w:divBdr>
        <w:top w:val="none" w:sz="0" w:space="0" w:color="auto"/>
        <w:left w:val="none" w:sz="0" w:space="0" w:color="auto"/>
        <w:bottom w:val="none" w:sz="0" w:space="0" w:color="auto"/>
        <w:right w:val="none" w:sz="0" w:space="0" w:color="auto"/>
      </w:divBdr>
      <w:divsChild>
        <w:div w:id="94176972">
          <w:marLeft w:val="0"/>
          <w:marRight w:val="0"/>
          <w:marTop w:val="0"/>
          <w:marBottom w:val="0"/>
          <w:divBdr>
            <w:top w:val="none" w:sz="0" w:space="0" w:color="auto"/>
            <w:left w:val="none" w:sz="0" w:space="0" w:color="auto"/>
            <w:bottom w:val="none" w:sz="0" w:space="0" w:color="auto"/>
            <w:right w:val="none" w:sz="0" w:space="0" w:color="auto"/>
          </w:divBdr>
        </w:div>
        <w:div w:id="1131363573">
          <w:marLeft w:val="0"/>
          <w:marRight w:val="0"/>
          <w:marTop w:val="0"/>
          <w:marBottom w:val="0"/>
          <w:divBdr>
            <w:top w:val="none" w:sz="0" w:space="0" w:color="auto"/>
            <w:left w:val="none" w:sz="0" w:space="0" w:color="auto"/>
            <w:bottom w:val="none" w:sz="0" w:space="0" w:color="auto"/>
            <w:right w:val="none" w:sz="0" w:space="0" w:color="auto"/>
          </w:divBdr>
        </w:div>
        <w:div w:id="412555779">
          <w:marLeft w:val="0"/>
          <w:marRight w:val="0"/>
          <w:marTop w:val="0"/>
          <w:marBottom w:val="0"/>
          <w:divBdr>
            <w:top w:val="none" w:sz="0" w:space="0" w:color="auto"/>
            <w:left w:val="none" w:sz="0" w:space="0" w:color="auto"/>
            <w:bottom w:val="none" w:sz="0" w:space="0" w:color="auto"/>
            <w:right w:val="none" w:sz="0" w:space="0" w:color="auto"/>
          </w:divBdr>
        </w:div>
        <w:div w:id="1950890889">
          <w:marLeft w:val="0"/>
          <w:marRight w:val="0"/>
          <w:marTop w:val="0"/>
          <w:marBottom w:val="0"/>
          <w:divBdr>
            <w:top w:val="none" w:sz="0" w:space="0" w:color="auto"/>
            <w:left w:val="none" w:sz="0" w:space="0" w:color="auto"/>
            <w:bottom w:val="none" w:sz="0" w:space="0" w:color="auto"/>
            <w:right w:val="none" w:sz="0" w:space="0" w:color="auto"/>
          </w:divBdr>
        </w:div>
        <w:div w:id="521237884">
          <w:marLeft w:val="0"/>
          <w:marRight w:val="0"/>
          <w:marTop w:val="0"/>
          <w:marBottom w:val="0"/>
          <w:divBdr>
            <w:top w:val="none" w:sz="0" w:space="0" w:color="auto"/>
            <w:left w:val="none" w:sz="0" w:space="0" w:color="auto"/>
            <w:bottom w:val="none" w:sz="0" w:space="0" w:color="auto"/>
            <w:right w:val="none" w:sz="0" w:space="0" w:color="auto"/>
          </w:divBdr>
        </w:div>
        <w:div w:id="1310327103">
          <w:marLeft w:val="0"/>
          <w:marRight w:val="0"/>
          <w:marTop w:val="0"/>
          <w:marBottom w:val="0"/>
          <w:divBdr>
            <w:top w:val="none" w:sz="0" w:space="0" w:color="auto"/>
            <w:left w:val="none" w:sz="0" w:space="0" w:color="auto"/>
            <w:bottom w:val="none" w:sz="0" w:space="0" w:color="auto"/>
            <w:right w:val="none" w:sz="0" w:space="0" w:color="auto"/>
          </w:divBdr>
        </w:div>
        <w:div w:id="1390226463">
          <w:marLeft w:val="0"/>
          <w:marRight w:val="0"/>
          <w:marTop w:val="0"/>
          <w:marBottom w:val="0"/>
          <w:divBdr>
            <w:top w:val="none" w:sz="0" w:space="0" w:color="auto"/>
            <w:left w:val="none" w:sz="0" w:space="0" w:color="auto"/>
            <w:bottom w:val="none" w:sz="0" w:space="0" w:color="auto"/>
            <w:right w:val="none" w:sz="0" w:space="0" w:color="auto"/>
          </w:divBdr>
        </w:div>
        <w:div w:id="852568300">
          <w:marLeft w:val="0"/>
          <w:marRight w:val="0"/>
          <w:marTop w:val="0"/>
          <w:marBottom w:val="0"/>
          <w:divBdr>
            <w:top w:val="none" w:sz="0" w:space="0" w:color="auto"/>
            <w:left w:val="none" w:sz="0" w:space="0" w:color="auto"/>
            <w:bottom w:val="none" w:sz="0" w:space="0" w:color="auto"/>
            <w:right w:val="none" w:sz="0" w:space="0" w:color="auto"/>
          </w:divBdr>
        </w:div>
        <w:div w:id="1967618726">
          <w:marLeft w:val="0"/>
          <w:marRight w:val="0"/>
          <w:marTop w:val="0"/>
          <w:marBottom w:val="0"/>
          <w:divBdr>
            <w:top w:val="none" w:sz="0" w:space="0" w:color="auto"/>
            <w:left w:val="none" w:sz="0" w:space="0" w:color="auto"/>
            <w:bottom w:val="none" w:sz="0" w:space="0" w:color="auto"/>
            <w:right w:val="none" w:sz="0" w:space="0" w:color="auto"/>
          </w:divBdr>
        </w:div>
        <w:div w:id="1619139675">
          <w:marLeft w:val="0"/>
          <w:marRight w:val="0"/>
          <w:marTop w:val="0"/>
          <w:marBottom w:val="0"/>
          <w:divBdr>
            <w:top w:val="none" w:sz="0" w:space="0" w:color="auto"/>
            <w:left w:val="none" w:sz="0" w:space="0" w:color="auto"/>
            <w:bottom w:val="none" w:sz="0" w:space="0" w:color="auto"/>
            <w:right w:val="none" w:sz="0" w:space="0" w:color="auto"/>
          </w:divBdr>
        </w:div>
        <w:div w:id="1680422305">
          <w:marLeft w:val="0"/>
          <w:marRight w:val="0"/>
          <w:marTop w:val="0"/>
          <w:marBottom w:val="0"/>
          <w:divBdr>
            <w:top w:val="none" w:sz="0" w:space="0" w:color="auto"/>
            <w:left w:val="none" w:sz="0" w:space="0" w:color="auto"/>
            <w:bottom w:val="none" w:sz="0" w:space="0" w:color="auto"/>
            <w:right w:val="none" w:sz="0" w:space="0" w:color="auto"/>
          </w:divBdr>
        </w:div>
      </w:divsChild>
    </w:div>
    <w:div w:id="210768395">
      <w:bodyDiv w:val="1"/>
      <w:marLeft w:val="0"/>
      <w:marRight w:val="0"/>
      <w:marTop w:val="0"/>
      <w:marBottom w:val="0"/>
      <w:divBdr>
        <w:top w:val="none" w:sz="0" w:space="0" w:color="auto"/>
        <w:left w:val="none" w:sz="0" w:space="0" w:color="auto"/>
        <w:bottom w:val="none" w:sz="0" w:space="0" w:color="auto"/>
        <w:right w:val="none" w:sz="0" w:space="0" w:color="auto"/>
      </w:divBdr>
      <w:divsChild>
        <w:div w:id="1263146345">
          <w:marLeft w:val="0"/>
          <w:marRight w:val="0"/>
          <w:marTop w:val="0"/>
          <w:marBottom w:val="0"/>
          <w:divBdr>
            <w:top w:val="none" w:sz="0" w:space="0" w:color="auto"/>
            <w:left w:val="none" w:sz="0" w:space="0" w:color="auto"/>
            <w:bottom w:val="none" w:sz="0" w:space="0" w:color="auto"/>
            <w:right w:val="none" w:sz="0" w:space="0" w:color="auto"/>
          </w:divBdr>
        </w:div>
        <w:div w:id="2008702336">
          <w:marLeft w:val="0"/>
          <w:marRight w:val="0"/>
          <w:marTop w:val="0"/>
          <w:marBottom w:val="0"/>
          <w:divBdr>
            <w:top w:val="none" w:sz="0" w:space="0" w:color="auto"/>
            <w:left w:val="none" w:sz="0" w:space="0" w:color="auto"/>
            <w:bottom w:val="none" w:sz="0" w:space="0" w:color="auto"/>
            <w:right w:val="none" w:sz="0" w:space="0" w:color="auto"/>
          </w:divBdr>
        </w:div>
        <w:div w:id="512692484">
          <w:marLeft w:val="0"/>
          <w:marRight w:val="0"/>
          <w:marTop w:val="0"/>
          <w:marBottom w:val="0"/>
          <w:divBdr>
            <w:top w:val="none" w:sz="0" w:space="0" w:color="auto"/>
            <w:left w:val="none" w:sz="0" w:space="0" w:color="auto"/>
            <w:bottom w:val="none" w:sz="0" w:space="0" w:color="auto"/>
            <w:right w:val="none" w:sz="0" w:space="0" w:color="auto"/>
          </w:divBdr>
        </w:div>
        <w:div w:id="1232234845">
          <w:marLeft w:val="0"/>
          <w:marRight w:val="0"/>
          <w:marTop w:val="0"/>
          <w:marBottom w:val="0"/>
          <w:divBdr>
            <w:top w:val="none" w:sz="0" w:space="0" w:color="auto"/>
            <w:left w:val="none" w:sz="0" w:space="0" w:color="auto"/>
            <w:bottom w:val="none" w:sz="0" w:space="0" w:color="auto"/>
            <w:right w:val="none" w:sz="0" w:space="0" w:color="auto"/>
          </w:divBdr>
        </w:div>
        <w:div w:id="1081215499">
          <w:marLeft w:val="0"/>
          <w:marRight w:val="0"/>
          <w:marTop w:val="0"/>
          <w:marBottom w:val="0"/>
          <w:divBdr>
            <w:top w:val="none" w:sz="0" w:space="0" w:color="auto"/>
            <w:left w:val="none" w:sz="0" w:space="0" w:color="auto"/>
            <w:bottom w:val="none" w:sz="0" w:space="0" w:color="auto"/>
            <w:right w:val="none" w:sz="0" w:space="0" w:color="auto"/>
          </w:divBdr>
        </w:div>
        <w:div w:id="1681002123">
          <w:marLeft w:val="0"/>
          <w:marRight w:val="0"/>
          <w:marTop w:val="0"/>
          <w:marBottom w:val="0"/>
          <w:divBdr>
            <w:top w:val="none" w:sz="0" w:space="0" w:color="auto"/>
            <w:left w:val="none" w:sz="0" w:space="0" w:color="auto"/>
            <w:bottom w:val="none" w:sz="0" w:space="0" w:color="auto"/>
            <w:right w:val="none" w:sz="0" w:space="0" w:color="auto"/>
          </w:divBdr>
        </w:div>
        <w:div w:id="42098910">
          <w:marLeft w:val="0"/>
          <w:marRight w:val="0"/>
          <w:marTop w:val="0"/>
          <w:marBottom w:val="0"/>
          <w:divBdr>
            <w:top w:val="none" w:sz="0" w:space="0" w:color="auto"/>
            <w:left w:val="none" w:sz="0" w:space="0" w:color="auto"/>
            <w:bottom w:val="none" w:sz="0" w:space="0" w:color="auto"/>
            <w:right w:val="none" w:sz="0" w:space="0" w:color="auto"/>
          </w:divBdr>
        </w:div>
        <w:div w:id="1513252797">
          <w:marLeft w:val="0"/>
          <w:marRight w:val="0"/>
          <w:marTop w:val="0"/>
          <w:marBottom w:val="0"/>
          <w:divBdr>
            <w:top w:val="none" w:sz="0" w:space="0" w:color="auto"/>
            <w:left w:val="none" w:sz="0" w:space="0" w:color="auto"/>
            <w:bottom w:val="none" w:sz="0" w:space="0" w:color="auto"/>
            <w:right w:val="none" w:sz="0" w:space="0" w:color="auto"/>
          </w:divBdr>
        </w:div>
        <w:div w:id="1966539958">
          <w:marLeft w:val="0"/>
          <w:marRight w:val="0"/>
          <w:marTop w:val="0"/>
          <w:marBottom w:val="0"/>
          <w:divBdr>
            <w:top w:val="none" w:sz="0" w:space="0" w:color="auto"/>
            <w:left w:val="none" w:sz="0" w:space="0" w:color="auto"/>
            <w:bottom w:val="none" w:sz="0" w:space="0" w:color="auto"/>
            <w:right w:val="none" w:sz="0" w:space="0" w:color="auto"/>
          </w:divBdr>
        </w:div>
        <w:div w:id="1255043859">
          <w:marLeft w:val="0"/>
          <w:marRight w:val="0"/>
          <w:marTop w:val="0"/>
          <w:marBottom w:val="0"/>
          <w:divBdr>
            <w:top w:val="none" w:sz="0" w:space="0" w:color="auto"/>
            <w:left w:val="none" w:sz="0" w:space="0" w:color="auto"/>
            <w:bottom w:val="none" w:sz="0" w:space="0" w:color="auto"/>
            <w:right w:val="none" w:sz="0" w:space="0" w:color="auto"/>
          </w:divBdr>
        </w:div>
        <w:div w:id="1558666412">
          <w:marLeft w:val="0"/>
          <w:marRight w:val="0"/>
          <w:marTop w:val="0"/>
          <w:marBottom w:val="0"/>
          <w:divBdr>
            <w:top w:val="none" w:sz="0" w:space="0" w:color="auto"/>
            <w:left w:val="none" w:sz="0" w:space="0" w:color="auto"/>
            <w:bottom w:val="none" w:sz="0" w:space="0" w:color="auto"/>
            <w:right w:val="none" w:sz="0" w:space="0" w:color="auto"/>
          </w:divBdr>
        </w:div>
        <w:div w:id="1610745014">
          <w:marLeft w:val="0"/>
          <w:marRight w:val="0"/>
          <w:marTop w:val="0"/>
          <w:marBottom w:val="0"/>
          <w:divBdr>
            <w:top w:val="none" w:sz="0" w:space="0" w:color="auto"/>
            <w:left w:val="none" w:sz="0" w:space="0" w:color="auto"/>
            <w:bottom w:val="none" w:sz="0" w:space="0" w:color="auto"/>
            <w:right w:val="none" w:sz="0" w:space="0" w:color="auto"/>
          </w:divBdr>
        </w:div>
        <w:div w:id="1277298619">
          <w:marLeft w:val="0"/>
          <w:marRight w:val="0"/>
          <w:marTop w:val="0"/>
          <w:marBottom w:val="0"/>
          <w:divBdr>
            <w:top w:val="none" w:sz="0" w:space="0" w:color="auto"/>
            <w:left w:val="none" w:sz="0" w:space="0" w:color="auto"/>
            <w:bottom w:val="none" w:sz="0" w:space="0" w:color="auto"/>
            <w:right w:val="none" w:sz="0" w:space="0" w:color="auto"/>
          </w:divBdr>
        </w:div>
      </w:divsChild>
    </w:div>
    <w:div w:id="225653674">
      <w:bodyDiv w:val="1"/>
      <w:marLeft w:val="0"/>
      <w:marRight w:val="0"/>
      <w:marTop w:val="0"/>
      <w:marBottom w:val="0"/>
      <w:divBdr>
        <w:top w:val="none" w:sz="0" w:space="0" w:color="auto"/>
        <w:left w:val="none" w:sz="0" w:space="0" w:color="auto"/>
        <w:bottom w:val="none" w:sz="0" w:space="0" w:color="auto"/>
        <w:right w:val="none" w:sz="0" w:space="0" w:color="auto"/>
      </w:divBdr>
      <w:divsChild>
        <w:div w:id="1349991461">
          <w:marLeft w:val="0"/>
          <w:marRight w:val="0"/>
          <w:marTop w:val="0"/>
          <w:marBottom w:val="0"/>
          <w:divBdr>
            <w:top w:val="none" w:sz="0" w:space="0" w:color="auto"/>
            <w:left w:val="none" w:sz="0" w:space="0" w:color="auto"/>
            <w:bottom w:val="none" w:sz="0" w:space="0" w:color="auto"/>
            <w:right w:val="none" w:sz="0" w:space="0" w:color="auto"/>
          </w:divBdr>
        </w:div>
        <w:div w:id="74283482">
          <w:marLeft w:val="0"/>
          <w:marRight w:val="0"/>
          <w:marTop w:val="0"/>
          <w:marBottom w:val="0"/>
          <w:divBdr>
            <w:top w:val="none" w:sz="0" w:space="0" w:color="auto"/>
            <w:left w:val="none" w:sz="0" w:space="0" w:color="auto"/>
            <w:bottom w:val="none" w:sz="0" w:space="0" w:color="auto"/>
            <w:right w:val="none" w:sz="0" w:space="0" w:color="auto"/>
          </w:divBdr>
        </w:div>
        <w:div w:id="1228489712">
          <w:marLeft w:val="0"/>
          <w:marRight w:val="0"/>
          <w:marTop w:val="0"/>
          <w:marBottom w:val="0"/>
          <w:divBdr>
            <w:top w:val="none" w:sz="0" w:space="0" w:color="auto"/>
            <w:left w:val="none" w:sz="0" w:space="0" w:color="auto"/>
            <w:bottom w:val="none" w:sz="0" w:space="0" w:color="auto"/>
            <w:right w:val="none" w:sz="0" w:space="0" w:color="auto"/>
          </w:divBdr>
        </w:div>
        <w:div w:id="2003042510">
          <w:marLeft w:val="0"/>
          <w:marRight w:val="0"/>
          <w:marTop w:val="0"/>
          <w:marBottom w:val="0"/>
          <w:divBdr>
            <w:top w:val="none" w:sz="0" w:space="0" w:color="auto"/>
            <w:left w:val="none" w:sz="0" w:space="0" w:color="auto"/>
            <w:bottom w:val="none" w:sz="0" w:space="0" w:color="auto"/>
            <w:right w:val="none" w:sz="0" w:space="0" w:color="auto"/>
          </w:divBdr>
        </w:div>
        <w:div w:id="1959987533">
          <w:marLeft w:val="0"/>
          <w:marRight w:val="0"/>
          <w:marTop w:val="0"/>
          <w:marBottom w:val="0"/>
          <w:divBdr>
            <w:top w:val="none" w:sz="0" w:space="0" w:color="auto"/>
            <w:left w:val="none" w:sz="0" w:space="0" w:color="auto"/>
            <w:bottom w:val="none" w:sz="0" w:space="0" w:color="auto"/>
            <w:right w:val="none" w:sz="0" w:space="0" w:color="auto"/>
          </w:divBdr>
        </w:div>
        <w:div w:id="1644459812">
          <w:marLeft w:val="0"/>
          <w:marRight w:val="0"/>
          <w:marTop w:val="0"/>
          <w:marBottom w:val="0"/>
          <w:divBdr>
            <w:top w:val="none" w:sz="0" w:space="0" w:color="auto"/>
            <w:left w:val="none" w:sz="0" w:space="0" w:color="auto"/>
            <w:bottom w:val="none" w:sz="0" w:space="0" w:color="auto"/>
            <w:right w:val="none" w:sz="0" w:space="0" w:color="auto"/>
          </w:divBdr>
        </w:div>
        <w:div w:id="1522891345">
          <w:marLeft w:val="0"/>
          <w:marRight w:val="0"/>
          <w:marTop w:val="0"/>
          <w:marBottom w:val="0"/>
          <w:divBdr>
            <w:top w:val="none" w:sz="0" w:space="0" w:color="auto"/>
            <w:left w:val="none" w:sz="0" w:space="0" w:color="auto"/>
            <w:bottom w:val="none" w:sz="0" w:space="0" w:color="auto"/>
            <w:right w:val="none" w:sz="0" w:space="0" w:color="auto"/>
          </w:divBdr>
        </w:div>
        <w:div w:id="768699501">
          <w:marLeft w:val="0"/>
          <w:marRight w:val="0"/>
          <w:marTop w:val="0"/>
          <w:marBottom w:val="0"/>
          <w:divBdr>
            <w:top w:val="none" w:sz="0" w:space="0" w:color="auto"/>
            <w:left w:val="none" w:sz="0" w:space="0" w:color="auto"/>
            <w:bottom w:val="none" w:sz="0" w:space="0" w:color="auto"/>
            <w:right w:val="none" w:sz="0" w:space="0" w:color="auto"/>
          </w:divBdr>
        </w:div>
        <w:div w:id="1107968484">
          <w:marLeft w:val="0"/>
          <w:marRight w:val="0"/>
          <w:marTop w:val="0"/>
          <w:marBottom w:val="0"/>
          <w:divBdr>
            <w:top w:val="none" w:sz="0" w:space="0" w:color="auto"/>
            <w:left w:val="none" w:sz="0" w:space="0" w:color="auto"/>
            <w:bottom w:val="none" w:sz="0" w:space="0" w:color="auto"/>
            <w:right w:val="none" w:sz="0" w:space="0" w:color="auto"/>
          </w:divBdr>
        </w:div>
        <w:div w:id="1758092865">
          <w:marLeft w:val="0"/>
          <w:marRight w:val="0"/>
          <w:marTop w:val="0"/>
          <w:marBottom w:val="0"/>
          <w:divBdr>
            <w:top w:val="none" w:sz="0" w:space="0" w:color="auto"/>
            <w:left w:val="none" w:sz="0" w:space="0" w:color="auto"/>
            <w:bottom w:val="none" w:sz="0" w:space="0" w:color="auto"/>
            <w:right w:val="none" w:sz="0" w:space="0" w:color="auto"/>
          </w:divBdr>
        </w:div>
      </w:divsChild>
    </w:div>
    <w:div w:id="244151698">
      <w:bodyDiv w:val="1"/>
      <w:marLeft w:val="0"/>
      <w:marRight w:val="0"/>
      <w:marTop w:val="0"/>
      <w:marBottom w:val="0"/>
      <w:divBdr>
        <w:top w:val="none" w:sz="0" w:space="0" w:color="auto"/>
        <w:left w:val="none" w:sz="0" w:space="0" w:color="auto"/>
        <w:bottom w:val="none" w:sz="0" w:space="0" w:color="auto"/>
        <w:right w:val="none" w:sz="0" w:space="0" w:color="auto"/>
      </w:divBdr>
      <w:divsChild>
        <w:div w:id="4525253">
          <w:marLeft w:val="0"/>
          <w:marRight w:val="0"/>
          <w:marTop w:val="0"/>
          <w:marBottom w:val="0"/>
          <w:divBdr>
            <w:top w:val="none" w:sz="0" w:space="0" w:color="auto"/>
            <w:left w:val="none" w:sz="0" w:space="0" w:color="auto"/>
            <w:bottom w:val="none" w:sz="0" w:space="0" w:color="auto"/>
            <w:right w:val="none" w:sz="0" w:space="0" w:color="auto"/>
          </w:divBdr>
        </w:div>
        <w:div w:id="1864511920">
          <w:marLeft w:val="0"/>
          <w:marRight w:val="0"/>
          <w:marTop w:val="0"/>
          <w:marBottom w:val="0"/>
          <w:divBdr>
            <w:top w:val="none" w:sz="0" w:space="0" w:color="auto"/>
            <w:left w:val="none" w:sz="0" w:space="0" w:color="auto"/>
            <w:bottom w:val="none" w:sz="0" w:space="0" w:color="auto"/>
            <w:right w:val="none" w:sz="0" w:space="0" w:color="auto"/>
          </w:divBdr>
        </w:div>
        <w:div w:id="1437749091">
          <w:marLeft w:val="0"/>
          <w:marRight w:val="0"/>
          <w:marTop w:val="0"/>
          <w:marBottom w:val="0"/>
          <w:divBdr>
            <w:top w:val="none" w:sz="0" w:space="0" w:color="auto"/>
            <w:left w:val="none" w:sz="0" w:space="0" w:color="auto"/>
            <w:bottom w:val="none" w:sz="0" w:space="0" w:color="auto"/>
            <w:right w:val="none" w:sz="0" w:space="0" w:color="auto"/>
          </w:divBdr>
        </w:div>
        <w:div w:id="511186165">
          <w:marLeft w:val="0"/>
          <w:marRight w:val="0"/>
          <w:marTop w:val="0"/>
          <w:marBottom w:val="0"/>
          <w:divBdr>
            <w:top w:val="none" w:sz="0" w:space="0" w:color="auto"/>
            <w:left w:val="none" w:sz="0" w:space="0" w:color="auto"/>
            <w:bottom w:val="none" w:sz="0" w:space="0" w:color="auto"/>
            <w:right w:val="none" w:sz="0" w:space="0" w:color="auto"/>
          </w:divBdr>
        </w:div>
        <w:div w:id="165633020">
          <w:marLeft w:val="0"/>
          <w:marRight w:val="0"/>
          <w:marTop w:val="0"/>
          <w:marBottom w:val="0"/>
          <w:divBdr>
            <w:top w:val="none" w:sz="0" w:space="0" w:color="auto"/>
            <w:left w:val="none" w:sz="0" w:space="0" w:color="auto"/>
            <w:bottom w:val="none" w:sz="0" w:space="0" w:color="auto"/>
            <w:right w:val="none" w:sz="0" w:space="0" w:color="auto"/>
          </w:divBdr>
        </w:div>
        <w:div w:id="1987279601">
          <w:marLeft w:val="0"/>
          <w:marRight w:val="0"/>
          <w:marTop w:val="0"/>
          <w:marBottom w:val="0"/>
          <w:divBdr>
            <w:top w:val="none" w:sz="0" w:space="0" w:color="auto"/>
            <w:left w:val="none" w:sz="0" w:space="0" w:color="auto"/>
            <w:bottom w:val="none" w:sz="0" w:space="0" w:color="auto"/>
            <w:right w:val="none" w:sz="0" w:space="0" w:color="auto"/>
          </w:divBdr>
        </w:div>
      </w:divsChild>
    </w:div>
    <w:div w:id="312873071">
      <w:bodyDiv w:val="1"/>
      <w:marLeft w:val="0"/>
      <w:marRight w:val="0"/>
      <w:marTop w:val="0"/>
      <w:marBottom w:val="0"/>
      <w:divBdr>
        <w:top w:val="none" w:sz="0" w:space="0" w:color="auto"/>
        <w:left w:val="none" w:sz="0" w:space="0" w:color="auto"/>
        <w:bottom w:val="none" w:sz="0" w:space="0" w:color="auto"/>
        <w:right w:val="none" w:sz="0" w:space="0" w:color="auto"/>
      </w:divBdr>
      <w:divsChild>
        <w:div w:id="171460893">
          <w:marLeft w:val="547"/>
          <w:marRight w:val="0"/>
          <w:marTop w:val="0"/>
          <w:marBottom w:val="0"/>
          <w:divBdr>
            <w:top w:val="none" w:sz="0" w:space="0" w:color="auto"/>
            <w:left w:val="none" w:sz="0" w:space="0" w:color="auto"/>
            <w:bottom w:val="none" w:sz="0" w:space="0" w:color="auto"/>
            <w:right w:val="none" w:sz="0" w:space="0" w:color="auto"/>
          </w:divBdr>
        </w:div>
        <w:div w:id="283461444">
          <w:marLeft w:val="1267"/>
          <w:marRight w:val="0"/>
          <w:marTop w:val="0"/>
          <w:marBottom w:val="0"/>
          <w:divBdr>
            <w:top w:val="none" w:sz="0" w:space="0" w:color="auto"/>
            <w:left w:val="none" w:sz="0" w:space="0" w:color="auto"/>
            <w:bottom w:val="none" w:sz="0" w:space="0" w:color="auto"/>
            <w:right w:val="none" w:sz="0" w:space="0" w:color="auto"/>
          </w:divBdr>
        </w:div>
        <w:div w:id="383481577">
          <w:marLeft w:val="1267"/>
          <w:marRight w:val="0"/>
          <w:marTop w:val="0"/>
          <w:marBottom w:val="0"/>
          <w:divBdr>
            <w:top w:val="none" w:sz="0" w:space="0" w:color="auto"/>
            <w:left w:val="none" w:sz="0" w:space="0" w:color="auto"/>
            <w:bottom w:val="none" w:sz="0" w:space="0" w:color="auto"/>
            <w:right w:val="none" w:sz="0" w:space="0" w:color="auto"/>
          </w:divBdr>
        </w:div>
        <w:div w:id="576793901">
          <w:marLeft w:val="547"/>
          <w:marRight w:val="0"/>
          <w:marTop w:val="0"/>
          <w:marBottom w:val="0"/>
          <w:divBdr>
            <w:top w:val="none" w:sz="0" w:space="0" w:color="auto"/>
            <w:left w:val="none" w:sz="0" w:space="0" w:color="auto"/>
            <w:bottom w:val="none" w:sz="0" w:space="0" w:color="auto"/>
            <w:right w:val="none" w:sz="0" w:space="0" w:color="auto"/>
          </w:divBdr>
        </w:div>
        <w:div w:id="614874354">
          <w:marLeft w:val="547"/>
          <w:marRight w:val="0"/>
          <w:marTop w:val="0"/>
          <w:marBottom w:val="0"/>
          <w:divBdr>
            <w:top w:val="none" w:sz="0" w:space="0" w:color="auto"/>
            <w:left w:val="none" w:sz="0" w:space="0" w:color="auto"/>
            <w:bottom w:val="none" w:sz="0" w:space="0" w:color="auto"/>
            <w:right w:val="none" w:sz="0" w:space="0" w:color="auto"/>
          </w:divBdr>
        </w:div>
        <w:div w:id="676466038">
          <w:marLeft w:val="1267"/>
          <w:marRight w:val="0"/>
          <w:marTop w:val="0"/>
          <w:marBottom w:val="0"/>
          <w:divBdr>
            <w:top w:val="none" w:sz="0" w:space="0" w:color="auto"/>
            <w:left w:val="none" w:sz="0" w:space="0" w:color="auto"/>
            <w:bottom w:val="none" w:sz="0" w:space="0" w:color="auto"/>
            <w:right w:val="none" w:sz="0" w:space="0" w:color="auto"/>
          </w:divBdr>
        </w:div>
        <w:div w:id="722363043">
          <w:marLeft w:val="1267"/>
          <w:marRight w:val="0"/>
          <w:marTop w:val="0"/>
          <w:marBottom w:val="0"/>
          <w:divBdr>
            <w:top w:val="none" w:sz="0" w:space="0" w:color="auto"/>
            <w:left w:val="none" w:sz="0" w:space="0" w:color="auto"/>
            <w:bottom w:val="none" w:sz="0" w:space="0" w:color="auto"/>
            <w:right w:val="none" w:sz="0" w:space="0" w:color="auto"/>
          </w:divBdr>
        </w:div>
        <w:div w:id="895508186">
          <w:marLeft w:val="1267"/>
          <w:marRight w:val="0"/>
          <w:marTop w:val="0"/>
          <w:marBottom w:val="0"/>
          <w:divBdr>
            <w:top w:val="none" w:sz="0" w:space="0" w:color="auto"/>
            <w:left w:val="none" w:sz="0" w:space="0" w:color="auto"/>
            <w:bottom w:val="none" w:sz="0" w:space="0" w:color="auto"/>
            <w:right w:val="none" w:sz="0" w:space="0" w:color="auto"/>
          </w:divBdr>
        </w:div>
        <w:div w:id="1038313522">
          <w:marLeft w:val="1267"/>
          <w:marRight w:val="0"/>
          <w:marTop w:val="0"/>
          <w:marBottom w:val="0"/>
          <w:divBdr>
            <w:top w:val="none" w:sz="0" w:space="0" w:color="auto"/>
            <w:left w:val="none" w:sz="0" w:space="0" w:color="auto"/>
            <w:bottom w:val="none" w:sz="0" w:space="0" w:color="auto"/>
            <w:right w:val="none" w:sz="0" w:space="0" w:color="auto"/>
          </w:divBdr>
        </w:div>
        <w:div w:id="1185173937">
          <w:marLeft w:val="1267"/>
          <w:marRight w:val="0"/>
          <w:marTop w:val="0"/>
          <w:marBottom w:val="0"/>
          <w:divBdr>
            <w:top w:val="none" w:sz="0" w:space="0" w:color="auto"/>
            <w:left w:val="none" w:sz="0" w:space="0" w:color="auto"/>
            <w:bottom w:val="none" w:sz="0" w:space="0" w:color="auto"/>
            <w:right w:val="none" w:sz="0" w:space="0" w:color="auto"/>
          </w:divBdr>
        </w:div>
        <w:div w:id="1316253640">
          <w:marLeft w:val="547"/>
          <w:marRight w:val="0"/>
          <w:marTop w:val="0"/>
          <w:marBottom w:val="0"/>
          <w:divBdr>
            <w:top w:val="none" w:sz="0" w:space="0" w:color="auto"/>
            <w:left w:val="none" w:sz="0" w:space="0" w:color="auto"/>
            <w:bottom w:val="none" w:sz="0" w:space="0" w:color="auto"/>
            <w:right w:val="none" w:sz="0" w:space="0" w:color="auto"/>
          </w:divBdr>
        </w:div>
        <w:div w:id="1722746048">
          <w:marLeft w:val="547"/>
          <w:marRight w:val="0"/>
          <w:marTop w:val="0"/>
          <w:marBottom w:val="0"/>
          <w:divBdr>
            <w:top w:val="none" w:sz="0" w:space="0" w:color="auto"/>
            <w:left w:val="none" w:sz="0" w:space="0" w:color="auto"/>
            <w:bottom w:val="none" w:sz="0" w:space="0" w:color="auto"/>
            <w:right w:val="none" w:sz="0" w:space="0" w:color="auto"/>
          </w:divBdr>
        </w:div>
        <w:div w:id="1780636298">
          <w:marLeft w:val="1267"/>
          <w:marRight w:val="0"/>
          <w:marTop w:val="0"/>
          <w:marBottom w:val="0"/>
          <w:divBdr>
            <w:top w:val="none" w:sz="0" w:space="0" w:color="auto"/>
            <w:left w:val="none" w:sz="0" w:space="0" w:color="auto"/>
            <w:bottom w:val="none" w:sz="0" w:space="0" w:color="auto"/>
            <w:right w:val="none" w:sz="0" w:space="0" w:color="auto"/>
          </w:divBdr>
        </w:div>
        <w:div w:id="1834565421">
          <w:marLeft w:val="1267"/>
          <w:marRight w:val="0"/>
          <w:marTop w:val="0"/>
          <w:marBottom w:val="0"/>
          <w:divBdr>
            <w:top w:val="none" w:sz="0" w:space="0" w:color="auto"/>
            <w:left w:val="none" w:sz="0" w:space="0" w:color="auto"/>
            <w:bottom w:val="none" w:sz="0" w:space="0" w:color="auto"/>
            <w:right w:val="none" w:sz="0" w:space="0" w:color="auto"/>
          </w:divBdr>
        </w:div>
      </w:divsChild>
    </w:div>
    <w:div w:id="365376647">
      <w:bodyDiv w:val="1"/>
      <w:marLeft w:val="0"/>
      <w:marRight w:val="0"/>
      <w:marTop w:val="0"/>
      <w:marBottom w:val="0"/>
      <w:divBdr>
        <w:top w:val="none" w:sz="0" w:space="0" w:color="auto"/>
        <w:left w:val="none" w:sz="0" w:space="0" w:color="auto"/>
        <w:bottom w:val="none" w:sz="0" w:space="0" w:color="auto"/>
        <w:right w:val="none" w:sz="0" w:space="0" w:color="auto"/>
      </w:divBdr>
      <w:divsChild>
        <w:div w:id="1884948250">
          <w:marLeft w:val="0"/>
          <w:marRight w:val="0"/>
          <w:marTop w:val="0"/>
          <w:marBottom w:val="0"/>
          <w:divBdr>
            <w:top w:val="none" w:sz="0" w:space="0" w:color="auto"/>
            <w:left w:val="none" w:sz="0" w:space="0" w:color="auto"/>
            <w:bottom w:val="none" w:sz="0" w:space="0" w:color="auto"/>
            <w:right w:val="none" w:sz="0" w:space="0" w:color="auto"/>
          </w:divBdr>
        </w:div>
        <w:div w:id="1979453699">
          <w:marLeft w:val="0"/>
          <w:marRight w:val="0"/>
          <w:marTop w:val="0"/>
          <w:marBottom w:val="0"/>
          <w:divBdr>
            <w:top w:val="none" w:sz="0" w:space="0" w:color="auto"/>
            <w:left w:val="none" w:sz="0" w:space="0" w:color="auto"/>
            <w:bottom w:val="none" w:sz="0" w:space="0" w:color="auto"/>
            <w:right w:val="none" w:sz="0" w:space="0" w:color="auto"/>
          </w:divBdr>
        </w:div>
        <w:div w:id="957373410">
          <w:marLeft w:val="0"/>
          <w:marRight w:val="0"/>
          <w:marTop w:val="0"/>
          <w:marBottom w:val="0"/>
          <w:divBdr>
            <w:top w:val="none" w:sz="0" w:space="0" w:color="auto"/>
            <w:left w:val="none" w:sz="0" w:space="0" w:color="auto"/>
            <w:bottom w:val="none" w:sz="0" w:space="0" w:color="auto"/>
            <w:right w:val="none" w:sz="0" w:space="0" w:color="auto"/>
          </w:divBdr>
        </w:div>
        <w:div w:id="221603776">
          <w:marLeft w:val="0"/>
          <w:marRight w:val="0"/>
          <w:marTop w:val="0"/>
          <w:marBottom w:val="0"/>
          <w:divBdr>
            <w:top w:val="none" w:sz="0" w:space="0" w:color="auto"/>
            <w:left w:val="none" w:sz="0" w:space="0" w:color="auto"/>
            <w:bottom w:val="none" w:sz="0" w:space="0" w:color="auto"/>
            <w:right w:val="none" w:sz="0" w:space="0" w:color="auto"/>
          </w:divBdr>
        </w:div>
        <w:div w:id="1513109647">
          <w:marLeft w:val="0"/>
          <w:marRight w:val="0"/>
          <w:marTop w:val="0"/>
          <w:marBottom w:val="0"/>
          <w:divBdr>
            <w:top w:val="none" w:sz="0" w:space="0" w:color="auto"/>
            <w:left w:val="none" w:sz="0" w:space="0" w:color="auto"/>
            <w:bottom w:val="none" w:sz="0" w:space="0" w:color="auto"/>
            <w:right w:val="none" w:sz="0" w:space="0" w:color="auto"/>
          </w:divBdr>
        </w:div>
        <w:div w:id="1408258890">
          <w:marLeft w:val="0"/>
          <w:marRight w:val="0"/>
          <w:marTop w:val="0"/>
          <w:marBottom w:val="0"/>
          <w:divBdr>
            <w:top w:val="none" w:sz="0" w:space="0" w:color="auto"/>
            <w:left w:val="none" w:sz="0" w:space="0" w:color="auto"/>
            <w:bottom w:val="none" w:sz="0" w:space="0" w:color="auto"/>
            <w:right w:val="none" w:sz="0" w:space="0" w:color="auto"/>
          </w:divBdr>
        </w:div>
        <w:div w:id="1761752843">
          <w:marLeft w:val="0"/>
          <w:marRight w:val="0"/>
          <w:marTop w:val="0"/>
          <w:marBottom w:val="0"/>
          <w:divBdr>
            <w:top w:val="none" w:sz="0" w:space="0" w:color="auto"/>
            <w:left w:val="none" w:sz="0" w:space="0" w:color="auto"/>
            <w:bottom w:val="none" w:sz="0" w:space="0" w:color="auto"/>
            <w:right w:val="none" w:sz="0" w:space="0" w:color="auto"/>
          </w:divBdr>
        </w:div>
        <w:div w:id="1162231478">
          <w:marLeft w:val="0"/>
          <w:marRight w:val="0"/>
          <w:marTop w:val="0"/>
          <w:marBottom w:val="0"/>
          <w:divBdr>
            <w:top w:val="none" w:sz="0" w:space="0" w:color="auto"/>
            <w:left w:val="none" w:sz="0" w:space="0" w:color="auto"/>
            <w:bottom w:val="none" w:sz="0" w:space="0" w:color="auto"/>
            <w:right w:val="none" w:sz="0" w:space="0" w:color="auto"/>
          </w:divBdr>
        </w:div>
        <w:div w:id="1477794435">
          <w:marLeft w:val="0"/>
          <w:marRight w:val="0"/>
          <w:marTop w:val="0"/>
          <w:marBottom w:val="0"/>
          <w:divBdr>
            <w:top w:val="none" w:sz="0" w:space="0" w:color="auto"/>
            <w:left w:val="none" w:sz="0" w:space="0" w:color="auto"/>
            <w:bottom w:val="none" w:sz="0" w:space="0" w:color="auto"/>
            <w:right w:val="none" w:sz="0" w:space="0" w:color="auto"/>
          </w:divBdr>
        </w:div>
        <w:div w:id="2103717764">
          <w:marLeft w:val="0"/>
          <w:marRight w:val="0"/>
          <w:marTop w:val="0"/>
          <w:marBottom w:val="0"/>
          <w:divBdr>
            <w:top w:val="none" w:sz="0" w:space="0" w:color="auto"/>
            <w:left w:val="none" w:sz="0" w:space="0" w:color="auto"/>
            <w:bottom w:val="none" w:sz="0" w:space="0" w:color="auto"/>
            <w:right w:val="none" w:sz="0" w:space="0" w:color="auto"/>
          </w:divBdr>
        </w:div>
        <w:div w:id="1583250494">
          <w:marLeft w:val="0"/>
          <w:marRight w:val="0"/>
          <w:marTop w:val="0"/>
          <w:marBottom w:val="0"/>
          <w:divBdr>
            <w:top w:val="none" w:sz="0" w:space="0" w:color="auto"/>
            <w:left w:val="none" w:sz="0" w:space="0" w:color="auto"/>
            <w:bottom w:val="none" w:sz="0" w:space="0" w:color="auto"/>
            <w:right w:val="none" w:sz="0" w:space="0" w:color="auto"/>
          </w:divBdr>
        </w:div>
      </w:divsChild>
    </w:div>
    <w:div w:id="411583970">
      <w:bodyDiv w:val="1"/>
      <w:marLeft w:val="0"/>
      <w:marRight w:val="0"/>
      <w:marTop w:val="0"/>
      <w:marBottom w:val="0"/>
      <w:divBdr>
        <w:top w:val="none" w:sz="0" w:space="0" w:color="auto"/>
        <w:left w:val="none" w:sz="0" w:space="0" w:color="auto"/>
        <w:bottom w:val="none" w:sz="0" w:space="0" w:color="auto"/>
        <w:right w:val="none" w:sz="0" w:space="0" w:color="auto"/>
      </w:divBdr>
    </w:div>
    <w:div w:id="416825050">
      <w:bodyDiv w:val="1"/>
      <w:marLeft w:val="0"/>
      <w:marRight w:val="0"/>
      <w:marTop w:val="0"/>
      <w:marBottom w:val="0"/>
      <w:divBdr>
        <w:top w:val="none" w:sz="0" w:space="0" w:color="auto"/>
        <w:left w:val="none" w:sz="0" w:space="0" w:color="auto"/>
        <w:bottom w:val="none" w:sz="0" w:space="0" w:color="auto"/>
        <w:right w:val="none" w:sz="0" w:space="0" w:color="auto"/>
      </w:divBdr>
      <w:divsChild>
        <w:div w:id="600264682">
          <w:marLeft w:val="0"/>
          <w:marRight w:val="0"/>
          <w:marTop w:val="0"/>
          <w:marBottom w:val="0"/>
          <w:divBdr>
            <w:top w:val="none" w:sz="0" w:space="0" w:color="auto"/>
            <w:left w:val="none" w:sz="0" w:space="0" w:color="auto"/>
            <w:bottom w:val="none" w:sz="0" w:space="0" w:color="auto"/>
            <w:right w:val="none" w:sz="0" w:space="0" w:color="auto"/>
          </w:divBdr>
        </w:div>
        <w:div w:id="1375543285">
          <w:marLeft w:val="0"/>
          <w:marRight w:val="0"/>
          <w:marTop w:val="0"/>
          <w:marBottom w:val="0"/>
          <w:divBdr>
            <w:top w:val="none" w:sz="0" w:space="0" w:color="auto"/>
            <w:left w:val="none" w:sz="0" w:space="0" w:color="auto"/>
            <w:bottom w:val="none" w:sz="0" w:space="0" w:color="auto"/>
            <w:right w:val="none" w:sz="0" w:space="0" w:color="auto"/>
          </w:divBdr>
        </w:div>
      </w:divsChild>
    </w:div>
    <w:div w:id="420105563">
      <w:bodyDiv w:val="1"/>
      <w:marLeft w:val="0"/>
      <w:marRight w:val="0"/>
      <w:marTop w:val="0"/>
      <w:marBottom w:val="0"/>
      <w:divBdr>
        <w:top w:val="none" w:sz="0" w:space="0" w:color="auto"/>
        <w:left w:val="none" w:sz="0" w:space="0" w:color="auto"/>
        <w:bottom w:val="none" w:sz="0" w:space="0" w:color="auto"/>
        <w:right w:val="none" w:sz="0" w:space="0" w:color="auto"/>
      </w:divBdr>
      <w:divsChild>
        <w:div w:id="183374062">
          <w:marLeft w:val="0"/>
          <w:marRight w:val="0"/>
          <w:marTop w:val="0"/>
          <w:marBottom w:val="0"/>
          <w:divBdr>
            <w:top w:val="none" w:sz="0" w:space="0" w:color="auto"/>
            <w:left w:val="none" w:sz="0" w:space="0" w:color="auto"/>
            <w:bottom w:val="none" w:sz="0" w:space="0" w:color="auto"/>
            <w:right w:val="none" w:sz="0" w:space="0" w:color="auto"/>
          </w:divBdr>
        </w:div>
        <w:div w:id="2007979685">
          <w:marLeft w:val="0"/>
          <w:marRight w:val="0"/>
          <w:marTop w:val="0"/>
          <w:marBottom w:val="0"/>
          <w:divBdr>
            <w:top w:val="none" w:sz="0" w:space="0" w:color="auto"/>
            <w:left w:val="none" w:sz="0" w:space="0" w:color="auto"/>
            <w:bottom w:val="none" w:sz="0" w:space="0" w:color="auto"/>
            <w:right w:val="none" w:sz="0" w:space="0" w:color="auto"/>
          </w:divBdr>
        </w:div>
        <w:div w:id="233591839">
          <w:marLeft w:val="0"/>
          <w:marRight w:val="0"/>
          <w:marTop w:val="0"/>
          <w:marBottom w:val="0"/>
          <w:divBdr>
            <w:top w:val="none" w:sz="0" w:space="0" w:color="auto"/>
            <w:left w:val="none" w:sz="0" w:space="0" w:color="auto"/>
            <w:bottom w:val="none" w:sz="0" w:space="0" w:color="auto"/>
            <w:right w:val="none" w:sz="0" w:space="0" w:color="auto"/>
          </w:divBdr>
        </w:div>
        <w:div w:id="1088119322">
          <w:marLeft w:val="0"/>
          <w:marRight w:val="0"/>
          <w:marTop w:val="0"/>
          <w:marBottom w:val="0"/>
          <w:divBdr>
            <w:top w:val="none" w:sz="0" w:space="0" w:color="auto"/>
            <w:left w:val="none" w:sz="0" w:space="0" w:color="auto"/>
            <w:bottom w:val="none" w:sz="0" w:space="0" w:color="auto"/>
            <w:right w:val="none" w:sz="0" w:space="0" w:color="auto"/>
          </w:divBdr>
        </w:div>
      </w:divsChild>
    </w:div>
    <w:div w:id="522086835">
      <w:bodyDiv w:val="1"/>
      <w:marLeft w:val="0"/>
      <w:marRight w:val="0"/>
      <w:marTop w:val="0"/>
      <w:marBottom w:val="0"/>
      <w:divBdr>
        <w:top w:val="none" w:sz="0" w:space="0" w:color="auto"/>
        <w:left w:val="none" w:sz="0" w:space="0" w:color="auto"/>
        <w:bottom w:val="none" w:sz="0" w:space="0" w:color="auto"/>
        <w:right w:val="none" w:sz="0" w:space="0" w:color="auto"/>
      </w:divBdr>
    </w:div>
    <w:div w:id="629434839">
      <w:bodyDiv w:val="1"/>
      <w:marLeft w:val="0"/>
      <w:marRight w:val="0"/>
      <w:marTop w:val="0"/>
      <w:marBottom w:val="0"/>
      <w:divBdr>
        <w:top w:val="none" w:sz="0" w:space="0" w:color="auto"/>
        <w:left w:val="none" w:sz="0" w:space="0" w:color="auto"/>
        <w:bottom w:val="none" w:sz="0" w:space="0" w:color="auto"/>
        <w:right w:val="none" w:sz="0" w:space="0" w:color="auto"/>
      </w:divBdr>
      <w:divsChild>
        <w:div w:id="1496531294">
          <w:marLeft w:val="0"/>
          <w:marRight w:val="0"/>
          <w:marTop w:val="0"/>
          <w:marBottom w:val="0"/>
          <w:divBdr>
            <w:top w:val="none" w:sz="0" w:space="0" w:color="auto"/>
            <w:left w:val="none" w:sz="0" w:space="0" w:color="auto"/>
            <w:bottom w:val="none" w:sz="0" w:space="0" w:color="auto"/>
            <w:right w:val="none" w:sz="0" w:space="0" w:color="auto"/>
          </w:divBdr>
        </w:div>
        <w:div w:id="1446775596">
          <w:marLeft w:val="0"/>
          <w:marRight w:val="0"/>
          <w:marTop w:val="0"/>
          <w:marBottom w:val="0"/>
          <w:divBdr>
            <w:top w:val="none" w:sz="0" w:space="0" w:color="auto"/>
            <w:left w:val="none" w:sz="0" w:space="0" w:color="auto"/>
            <w:bottom w:val="none" w:sz="0" w:space="0" w:color="auto"/>
            <w:right w:val="none" w:sz="0" w:space="0" w:color="auto"/>
          </w:divBdr>
        </w:div>
        <w:div w:id="444546812">
          <w:marLeft w:val="0"/>
          <w:marRight w:val="0"/>
          <w:marTop w:val="0"/>
          <w:marBottom w:val="0"/>
          <w:divBdr>
            <w:top w:val="none" w:sz="0" w:space="0" w:color="auto"/>
            <w:left w:val="none" w:sz="0" w:space="0" w:color="auto"/>
            <w:bottom w:val="none" w:sz="0" w:space="0" w:color="auto"/>
            <w:right w:val="none" w:sz="0" w:space="0" w:color="auto"/>
          </w:divBdr>
        </w:div>
        <w:div w:id="1578401507">
          <w:marLeft w:val="0"/>
          <w:marRight w:val="0"/>
          <w:marTop w:val="0"/>
          <w:marBottom w:val="0"/>
          <w:divBdr>
            <w:top w:val="none" w:sz="0" w:space="0" w:color="auto"/>
            <w:left w:val="none" w:sz="0" w:space="0" w:color="auto"/>
            <w:bottom w:val="none" w:sz="0" w:space="0" w:color="auto"/>
            <w:right w:val="none" w:sz="0" w:space="0" w:color="auto"/>
          </w:divBdr>
        </w:div>
        <w:div w:id="2014528009">
          <w:marLeft w:val="0"/>
          <w:marRight w:val="0"/>
          <w:marTop w:val="0"/>
          <w:marBottom w:val="0"/>
          <w:divBdr>
            <w:top w:val="none" w:sz="0" w:space="0" w:color="auto"/>
            <w:left w:val="none" w:sz="0" w:space="0" w:color="auto"/>
            <w:bottom w:val="none" w:sz="0" w:space="0" w:color="auto"/>
            <w:right w:val="none" w:sz="0" w:space="0" w:color="auto"/>
          </w:divBdr>
        </w:div>
        <w:div w:id="1674643372">
          <w:marLeft w:val="0"/>
          <w:marRight w:val="0"/>
          <w:marTop w:val="0"/>
          <w:marBottom w:val="0"/>
          <w:divBdr>
            <w:top w:val="none" w:sz="0" w:space="0" w:color="auto"/>
            <w:left w:val="none" w:sz="0" w:space="0" w:color="auto"/>
            <w:bottom w:val="none" w:sz="0" w:space="0" w:color="auto"/>
            <w:right w:val="none" w:sz="0" w:space="0" w:color="auto"/>
          </w:divBdr>
        </w:div>
        <w:div w:id="1794052343">
          <w:marLeft w:val="0"/>
          <w:marRight w:val="0"/>
          <w:marTop w:val="0"/>
          <w:marBottom w:val="0"/>
          <w:divBdr>
            <w:top w:val="none" w:sz="0" w:space="0" w:color="auto"/>
            <w:left w:val="none" w:sz="0" w:space="0" w:color="auto"/>
            <w:bottom w:val="none" w:sz="0" w:space="0" w:color="auto"/>
            <w:right w:val="none" w:sz="0" w:space="0" w:color="auto"/>
          </w:divBdr>
        </w:div>
        <w:div w:id="1338733561">
          <w:marLeft w:val="0"/>
          <w:marRight w:val="0"/>
          <w:marTop w:val="0"/>
          <w:marBottom w:val="0"/>
          <w:divBdr>
            <w:top w:val="none" w:sz="0" w:space="0" w:color="auto"/>
            <w:left w:val="none" w:sz="0" w:space="0" w:color="auto"/>
            <w:bottom w:val="none" w:sz="0" w:space="0" w:color="auto"/>
            <w:right w:val="none" w:sz="0" w:space="0" w:color="auto"/>
          </w:divBdr>
        </w:div>
        <w:div w:id="1050887591">
          <w:marLeft w:val="0"/>
          <w:marRight w:val="0"/>
          <w:marTop w:val="0"/>
          <w:marBottom w:val="0"/>
          <w:divBdr>
            <w:top w:val="none" w:sz="0" w:space="0" w:color="auto"/>
            <w:left w:val="none" w:sz="0" w:space="0" w:color="auto"/>
            <w:bottom w:val="none" w:sz="0" w:space="0" w:color="auto"/>
            <w:right w:val="none" w:sz="0" w:space="0" w:color="auto"/>
          </w:divBdr>
        </w:div>
      </w:divsChild>
    </w:div>
    <w:div w:id="647974558">
      <w:bodyDiv w:val="1"/>
      <w:marLeft w:val="0"/>
      <w:marRight w:val="0"/>
      <w:marTop w:val="0"/>
      <w:marBottom w:val="0"/>
      <w:divBdr>
        <w:top w:val="none" w:sz="0" w:space="0" w:color="auto"/>
        <w:left w:val="none" w:sz="0" w:space="0" w:color="auto"/>
        <w:bottom w:val="none" w:sz="0" w:space="0" w:color="auto"/>
        <w:right w:val="none" w:sz="0" w:space="0" w:color="auto"/>
      </w:divBdr>
      <w:divsChild>
        <w:div w:id="1215704108">
          <w:marLeft w:val="0"/>
          <w:marRight w:val="0"/>
          <w:marTop w:val="0"/>
          <w:marBottom w:val="0"/>
          <w:divBdr>
            <w:top w:val="none" w:sz="0" w:space="0" w:color="auto"/>
            <w:left w:val="none" w:sz="0" w:space="0" w:color="auto"/>
            <w:bottom w:val="none" w:sz="0" w:space="0" w:color="auto"/>
            <w:right w:val="none" w:sz="0" w:space="0" w:color="auto"/>
          </w:divBdr>
        </w:div>
        <w:div w:id="518860332">
          <w:marLeft w:val="0"/>
          <w:marRight w:val="0"/>
          <w:marTop w:val="0"/>
          <w:marBottom w:val="0"/>
          <w:divBdr>
            <w:top w:val="none" w:sz="0" w:space="0" w:color="auto"/>
            <w:left w:val="none" w:sz="0" w:space="0" w:color="auto"/>
            <w:bottom w:val="none" w:sz="0" w:space="0" w:color="auto"/>
            <w:right w:val="none" w:sz="0" w:space="0" w:color="auto"/>
          </w:divBdr>
        </w:div>
        <w:div w:id="1695769547">
          <w:marLeft w:val="0"/>
          <w:marRight w:val="0"/>
          <w:marTop w:val="0"/>
          <w:marBottom w:val="0"/>
          <w:divBdr>
            <w:top w:val="none" w:sz="0" w:space="0" w:color="auto"/>
            <w:left w:val="none" w:sz="0" w:space="0" w:color="auto"/>
            <w:bottom w:val="none" w:sz="0" w:space="0" w:color="auto"/>
            <w:right w:val="none" w:sz="0" w:space="0" w:color="auto"/>
          </w:divBdr>
        </w:div>
        <w:div w:id="1994530208">
          <w:marLeft w:val="0"/>
          <w:marRight w:val="0"/>
          <w:marTop w:val="0"/>
          <w:marBottom w:val="0"/>
          <w:divBdr>
            <w:top w:val="none" w:sz="0" w:space="0" w:color="auto"/>
            <w:left w:val="none" w:sz="0" w:space="0" w:color="auto"/>
            <w:bottom w:val="none" w:sz="0" w:space="0" w:color="auto"/>
            <w:right w:val="none" w:sz="0" w:space="0" w:color="auto"/>
          </w:divBdr>
        </w:div>
        <w:div w:id="557086685">
          <w:marLeft w:val="0"/>
          <w:marRight w:val="0"/>
          <w:marTop w:val="0"/>
          <w:marBottom w:val="0"/>
          <w:divBdr>
            <w:top w:val="none" w:sz="0" w:space="0" w:color="auto"/>
            <w:left w:val="none" w:sz="0" w:space="0" w:color="auto"/>
            <w:bottom w:val="none" w:sz="0" w:space="0" w:color="auto"/>
            <w:right w:val="none" w:sz="0" w:space="0" w:color="auto"/>
          </w:divBdr>
        </w:div>
        <w:div w:id="2128814645">
          <w:marLeft w:val="0"/>
          <w:marRight w:val="0"/>
          <w:marTop w:val="0"/>
          <w:marBottom w:val="0"/>
          <w:divBdr>
            <w:top w:val="none" w:sz="0" w:space="0" w:color="auto"/>
            <w:left w:val="none" w:sz="0" w:space="0" w:color="auto"/>
            <w:bottom w:val="none" w:sz="0" w:space="0" w:color="auto"/>
            <w:right w:val="none" w:sz="0" w:space="0" w:color="auto"/>
          </w:divBdr>
        </w:div>
        <w:div w:id="1696540195">
          <w:marLeft w:val="0"/>
          <w:marRight w:val="0"/>
          <w:marTop w:val="0"/>
          <w:marBottom w:val="0"/>
          <w:divBdr>
            <w:top w:val="none" w:sz="0" w:space="0" w:color="auto"/>
            <w:left w:val="none" w:sz="0" w:space="0" w:color="auto"/>
            <w:bottom w:val="none" w:sz="0" w:space="0" w:color="auto"/>
            <w:right w:val="none" w:sz="0" w:space="0" w:color="auto"/>
          </w:divBdr>
        </w:div>
        <w:div w:id="804086159">
          <w:marLeft w:val="0"/>
          <w:marRight w:val="0"/>
          <w:marTop w:val="0"/>
          <w:marBottom w:val="0"/>
          <w:divBdr>
            <w:top w:val="none" w:sz="0" w:space="0" w:color="auto"/>
            <w:left w:val="none" w:sz="0" w:space="0" w:color="auto"/>
            <w:bottom w:val="none" w:sz="0" w:space="0" w:color="auto"/>
            <w:right w:val="none" w:sz="0" w:space="0" w:color="auto"/>
          </w:divBdr>
        </w:div>
        <w:div w:id="1576939005">
          <w:marLeft w:val="0"/>
          <w:marRight w:val="0"/>
          <w:marTop w:val="0"/>
          <w:marBottom w:val="0"/>
          <w:divBdr>
            <w:top w:val="none" w:sz="0" w:space="0" w:color="auto"/>
            <w:left w:val="none" w:sz="0" w:space="0" w:color="auto"/>
            <w:bottom w:val="none" w:sz="0" w:space="0" w:color="auto"/>
            <w:right w:val="none" w:sz="0" w:space="0" w:color="auto"/>
          </w:divBdr>
        </w:div>
        <w:div w:id="1225801920">
          <w:marLeft w:val="0"/>
          <w:marRight w:val="0"/>
          <w:marTop w:val="0"/>
          <w:marBottom w:val="0"/>
          <w:divBdr>
            <w:top w:val="none" w:sz="0" w:space="0" w:color="auto"/>
            <w:left w:val="none" w:sz="0" w:space="0" w:color="auto"/>
            <w:bottom w:val="none" w:sz="0" w:space="0" w:color="auto"/>
            <w:right w:val="none" w:sz="0" w:space="0" w:color="auto"/>
          </w:divBdr>
        </w:div>
        <w:div w:id="735932355">
          <w:marLeft w:val="0"/>
          <w:marRight w:val="0"/>
          <w:marTop w:val="0"/>
          <w:marBottom w:val="0"/>
          <w:divBdr>
            <w:top w:val="none" w:sz="0" w:space="0" w:color="auto"/>
            <w:left w:val="none" w:sz="0" w:space="0" w:color="auto"/>
            <w:bottom w:val="none" w:sz="0" w:space="0" w:color="auto"/>
            <w:right w:val="none" w:sz="0" w:space="0" w:color="auto"/>
          </w:divBdr>
        </w:div>
        <w:div w:id="1000111706">
          <w:marLeft w:val="0"/>
          <w:marRight w:val="0"/>
          <w:marTop w:val="0"/>
          <w:marBottom w:val="0"/>
          <w:divBdr>
            <w:top w:val="none" w:sz="0" w:space="0" w:color="auto"/>
            <w:left w:val="none" w:sz="0" w:space="0" w:color="auto"/>
            <w:bottom w:val="none" w:sz="0" w:space="0" w:color="auto"/>
            <w:right w:val="none" w:sz="0" w:space="0" w:color="auto"/>
          </w:divBdr>
        </w:div>
        <w:div w:id="2088110560">
          <w:marLeft w:val="0"/>
          <w:marRight w:val="0"/>
          <w:marTop w:val="0"/>
          <w:marBottom w:val="0"/>
          <w:divBdr>
            <w:top w:val="none" w:sz="0" w:space="0" w:color="auto"/>
            <w:left w:val="none" w:sz="0" w:space="0" w:color="auto"/>
            <w:bottom w:val="none" w:sz="0" w:space="0" w:color="auto"/>
            <w:right w:val="none" w:sz="0" w:space="0" w:color="auto"/>
          </w:divBdr>
        </w:div>
        <w:div w:id="1677079231">
          <w:marLeft w:val="0"/>
          <w:marRight w:val="0"/>
          <w:marTop w:val="0"/>
          <w:marBottom w:val="0"/>
          <w:divBdr>
            <w:top w:val="none" w:sz="0" w:space="0" w:color="auto"/>
            <w:left w:val="none" w:sz="0" w:space="0" w:color="auto"/>
            <w:bottom w:val="none" w:sz="0" w:space="0" w:color="auto"/>
            <w:right w:val="none" w:sz="0" w:space="0" w:color="auto"/>
          </w:divBdr>
        </w:div>
        <w:div w:id="1420907273">
          <w:marLeft w:val="0"/>
          <w:marRight w:val="0"/>
          <w:marTop w:val="0"/>
          <w:marBottom w:val="0"/>
          <w:divBdr>
            <w:top w:val="none" w:sz="0" w:space="0" w:color="auto"/>
            <w:left w:val="none" w:sz="0" w:space="0" w:color="auto"/>
            <w:bottom w:val="none" w:sz="0" w:space="0" w:color="auto"/>
            <w:right w:val="none" w:sz="0" w:space="0" w:color="auto"/>
          </w:divBdr>
        </w:div>
      </w:divsChild>
    </w:div>
    <w:div w:id="697046608">
      <w:bodyDiv w:val="1"/>
      <w:marLeft w:val="0"/>
      <w:marRight w:val="0"/>
      <w:marTop w:val="0"/>
      <w:marBottom w:val="0"/>
      <w:divBdr>
        <w:top w:val="none" w:sz="0" w:space="0" w:color="auto"/>
        <w:left w:val="none" w:sz="0" w:space="0" w:color="auto"/>
        <w:bottom w:val="none" w:sz="0" w:space="0" w:color="auto"/>
        <w:right w:val="none" w:sz="0" w:space="0" w:color="auto"/>
      </w:divBdr>
      <w:divsChild>
        <w:div w:id="1717050826">
          <w:marLeft w:val="0"/>
          <w:marRight w:val="0"/>
          <w:marTop w:val="0"/>
          <w:marBottom w:val="0"/>
          <w:divBdr>
            <w:top w:val="none" w:sz="0" w:space="0" w:color="auto"/>
            <w:left w:val="none" w:sz="0" w:space="0" w:color="auto"/>
            <w:bottom w:val="none" w:sz="0" w:space="0" w:color="auto"/>
            <w:right w:val="none" w:sz="0" w:space="0" w:color="auto"/>
          </w:divBdr>
        </w:div>
        <w:div w:id="1818262384">
          <w:marLeft w:val="0"/>
          <w:marRight w:val="0"/>
          <w:marTop w:val="0"/>
          <w:marBottom w:val="0"/>
          <w:divBdr>
            <w:top w:val="none" w:sz="0" w:space="0" w:color="auto"/>
            <w:left w:val="none" w:sz="0" w:space="0" w:color="auto"/>
            <w:bottom w:val="none" w:sz="0" w:space="0" w:color="auto"/>
            <w:right w:val="none" w:sz="0" w:space="0" w:color="auto"/>
          </w:divBdr>
        </w:div>
        <w:div w:id="630289836">
          <w:marLeft w:val="0"/>
          <w:marRight w:val="0"/>
          <w:marTop w:val="0"/>
          <w:marBottom w:val="0"/>
          <w:divBdr>
            <w:top w:val="none" w:sz="0" w:space="0" w:color="auto"/>
            <w:left w:val="none" w:sz="0" w:space="0" w:color="auto"/>
            <w:bottom w:val="none" w:sz="0" w:space="0" w:color="auto"/>
            <w:right w:val="none" w:sz="0" w:space="0" w:color="auto"/>
          </w:divBdr>
        </w:div>
        <w:div w:id="1784113608">
          <w:marLeft w:val="0"/>
          <w:marRight w:val="0"/>
          <w:marTop w:val="0"/>
          <w:marBottom w:val="0"/>
          <w:divBdr>
            <w:top w:val="none" w:sz="0" w:space="0" w:color="auto"/>
            <w:left w:val="none" w:sz="0" w:space="0" w:color="auto"/>
            <w:bottom w:val="none" w:sz="0" w:space="0" w:color="auto"/>
            <w:right w:val="none" w:sz="0" w:space="0" w:color="auto"/>
          </w:divBdr>
        </w:div>
        <w:div w:id="1067069607">
          <w:marLeft w:val="0"/>
          <w:marRight w:val="0"/>
          <w:marTop w:val="0"/>
          <w:marBottom w:val="0"/>
          <w:divBdr>
            <w:top w:val="none" w:sz="0" w:space="0" w:color="auto"/>
            <w:left w:val="none" w:sz="0" w:space="0" w:color="auto"/>
            <w:bottom w:val="none" w:sz="0" w:space="0" w:color="auto"/>
            <w:right w:val="none" w:sz="0" w:space="0" w:color="auto"/>
          </w:divBdr>
        </w:div>
        <w:div w:id="2108040147">
          <w:marLeft w:val="0"/>
          <w:marRight w:val="0"/>
          <w:marTop w:val="0"/>
          <w:marBottom w:val="0"/>
          <w:divBdr>
            <w:top w:val="none" w:sz="0" w:space="0" w:color="auto"/>
            <w:left w:val="none" w:sz="0" w:space="0" w:color="auto"/>
            <w:bottom w:val="none" w:sz="0" w:space="0" w:color="auto"/>
            <w:right w:val="none" w:sz="0" w:space="0" w:color="auto"/>
          </w:divBdr>
        </w:div>
        <w:div w:id="1437945808">
          <w:marLeft w:val="0"/>
          <w:marRight w:val="0"/>
          <w:marTop w:val="0"/>
          <w:marBottom w:val="0"/>
          <w:divBdr>
            <w:top w:val="none" w:sz="0" w:space="0" w:color="auto"/>
            <w:left w:val="none" w:sz="0" w:space="0" w:color="auto"/>
            <w:bottom w:val="none" w:sz="0" w:space="0" w:color="auto"/>
            <w:right w:val="none" w:sz="0" w:space="0" w:color="auto"/>
          </w:divBdr>
        </w:div>
        <w:div w:id="1800025741">
          <w:marLeft w:val="0"/>
          <w:marRight w:val="0"/>
          <w:marTop w:val="0"/>
          <w:marBottom w:val="0"/>
          <w:divBdr>
            <w:top w:val="none" w:sz="0" w:space="0" w:color="auto"/>
            <w:left w:val="none" w:sz="0" w:space="0" w:color="auto"/>
            <w:bottom w:val="none" w:sz="0" w:space="0" w:color="auto"/>
            <w:right w:val="none" w:sz="0" w:space="0" w:color="auto"/>
          </w:divBdr>
        </w:div>
        <w:div w:id="1447114406">
          <w:marLeft w:val="0"/>
          <w:marRight w:val="0"/>
          <w:marTop w:val="0"/>
          <w:marBottom w:val="0"/>
          <w:divBdr>
            <w:top w:val="none" w:sz="0" w:space="0" w:color="auto"/>
            <w:left w:val="none" w:sz="0" w:space="0" w:color="auto"/>
            <w:bottom w:val="none" w:sz="0" w:space="0" w:color="auto"/>
            <w:right w:val="none" w:sz="0" w:space="0" w:color="auto"/>
          </w:divBdr>
        </w:div>
        <w:div w:id="247157856">
          <w:marLeft w:val="0"/>
          <w:marRight w:val="0"/>
          <w:marTop w:val="0"/>
          <w:marBottom w:val="0"/>
          <w:divBdr>
            <w:top w:val="none" w:sz="0" w:space="0" w:color="auto"/>
            <w:left w:val="none" w:sz="0" w:space="0" w:color="auto"/>
            <w:bottom w:val="none" w:sz="0" w:space="0" w:color="auto"/>
            <w:right w:val="none" w:sz="0" w:space="0" w:color="auto"/>
          </w:divBdr>
        </w:div>
        <w:div w:id="191770565">
          <w:marLeft w:val="0"/>
          <w:marRight w:val="0"/>
          <w:marTop w:val="0"/>
          <w:marBottom w:val="0"/>
          <w:divBdr>
            <w:top w:val="none" w:sz="0" w:space="0" w:color="auto"/>
            <w:left w:val="none" w:sz="0" w:space="0" w:color="auto"/>
            <w:bottom w:val="none" w:sz="0" w:space="0" w:color="auto"/>
            <w:right w:val="none" w:sz="0" w:space="0" w:color="auto"/>
          </w:divBdr>
        </w:div>
        <w:div w:id="935092876">
          <w:marLeft w:val="0"/>
          <w:marRight w:val="0"/>
          <w:marTop w:val="0"/>
          <w:marBottom w:val="0"/>
          <w:divBdr>
            <w:top w:val="none" w:sz="0" w:space="0" w:color="auto"/>
            <w:left w:val="none" w:sz="0" w:space="0" w:color="auto"/>
            <w:bottom w:val="none" w:sz="0" w:space="0" w:color="auto"/>
            <w:right w:val="none" w:sz="0" w:space="0" w:color="auto"/>
          </w:divBdr>
        </w:div>
        <w:div w:id="1263956484">
          <w:marLeft w:val="0"/>
          <w:marRight w:val="0"/>
          <w:marTop w:val="0"/>
          <w:marBottom w:val="0"/>
          <w:divBdr>
            <w:top w:val="none" w:sz="0" w:space="0" w:color="auto"/>
            <w:left w:val="none" w:sz="0" w:space="0" w:color="auto"/>
            <w:bottom w:val="none" w:sz="0" w:space="0" w:color="auto"/>
            <w:right w:val="none" w:sz="0" w:space="0" w:color="auto"/>
          </w:divBdr>
        </w:div>
        <w:div w:id="851339023">
          <w:marLeft w:val="0"/>
          <w:marRight w:val="0"/>
          <w:marTop w:val="0"/>
          <w:marBottom w:val="0"/>
          <w:divBdr>
            <w:top w:val="none" w:sz="0" w:space="0" w:color="auto"/>
            <w:left w:val="none" w:sz="0" w:space="0" w:color="auto"/>
            <w:bottom w:val="none" w:sz="0" w:space="0" w:color="auto"/>
            <w:right w:val="none" w:sz="0" w:space="0" w:color="auto"/>
          </w:divBdr>
        </w:div>
        <w:div w:id="1576237386">
          <w:marLeft w:val="0"/>
          <w:marRight w:val="0"/>
          <w:marTop w:val="0"/>
          <w:marBottom w:val="0"/>
          <w:divBdr>
            <w:top w:val="none" w:sz="0" w:space="0" w:color="auto"/>
            <w:left w:val="none" w:sz="0" w:space="0" w:color="auto"/>
            <w:bottom w:val="none" w:sz="0" w:space="0" w:color="auto"/>
            <w:right w:val="none" w:sz="0" w:space="0" w:color="auto"/>
          </w:divBdr>
        </w:div>
        <w:div w:id="685594022">
          <w:marLeft w:val="0"/>
          <w:marRight w:val="0"/>
          <w:marTop w:val="0"/>
          <w:marBottom w:val="0"/>
          <w:divBdr>
            <w:top w:val="none" w:sz="0" w:space="0" w:color="auto"/>
            <w:left w:val="none" w:sz="0" w:space="0" w:color="auto"/>
            <w:bottom w:val="none" w:sz="0" w:space="0" w:color="auto"/>
            <w:right w:val="none" w:sz="0" w:space="0" w:color="auto"/>
          </w:divBdr>
        </w:div>
        <w:div w:id="1667126074">
          <w:marLeft w:val="0"/>
          <w:marRight w:val="0"/>
          <w:marTop w:val="0"/>
          <w:marBottom w:val="0"/>
          <w:divBdr>
            <w:top w:val="none" w:sz="0" w:space="0" w:color="auto"/>
            <w:left w:val="none" w:sz="0" w:space="0" w:color="auto"/>
            <w:bottom w:val="none" w:sz="0" w:space="0" w:color="auto"/>
            <w:right w:val="none" w:sz="0" w:space="0" w:color="auto"/>
          </w:divBdr>
        </w:div>
        <w:div w:id="2021734681">
          <w:marLeft w:val="0"/>
          <w:marRight w:val="0"/>
          <w:marTop w:val="0"/>
          <w:marBottom w:val="0"/>
          <w:divBdr>
            <w:top w:val="none" w:sz="0" w:space="0" w:color="auto"/>
            <w:left w:val="none" w:sz="0" w:space="0" w:color="auto"/>
            <w:bottom w:val="none" w:sz="0" w:space="0" w:color="auto"/>
            <w:right w:val="none" w:sz="0" w:space="0" w:color="auto"/>
          </w:divBdr>
        </w:div>
        <w:div w:id="481386594">
          <w:marLeft w:val="0"/>
          <w:marRight w:val="0"/>
          <w:marTop w:val="0"/>
          <w:marBottom w:val="0"/>
          <w:divBdr>
            <w:top w:val="none" w:sz="0" w:space="0" w:color="auto"/>
            <w:left w:val="none" w:sz="0" w:space="0" w:color="auto"/>
            <w:bottom w:val="none" w:sz="0" w:space="0" w:color="auto"/>
            <w:right w:val="none" w:sz="0" w:space="0" w:color="auto"/>
          </w:divBdr>
        </w:div>
        <w:div w:id="604189911">
          <w:marLeft w:val="0"/>
          <w:marRight w:val="0"/>
          <w:marTop w:val="0"/>
          <w:marBottom w:val="0"/>
          <w:divBdr>
            <w:top w:val="none" w:sz="0" w:space="0" w:color="auto"/>
            <w:left w:val="none" w:sz="0" w:space="0" w:color="auto"/>
            <w:bottom w:val="none" w:sz="0" w:space="0" w:color="auto"/>
            <w:right w:val="none" w:sz="0" w:space="0" w:color="auto"/>
          </w:divBdr>
        </w:div>
        <w:div w:id="741028992">
          <w:marLeft w:val="0"/>
          <w:marRight w:val="0"/>
          <w:marTop w:val="0"/>
          <w:marBottom w:val="0"/>
          <w:divBdr>
            <w:top w:val="none" w:sz="0" w:space="0" w:color="auto"/>
            <w:left w:val="none" w:sz="0" w:space="0" w:color="auto"/>
            <w:bottom w:val="none" w:sz="0" w:space="0" w:color="auto"/>
            <w:right w:val="none" w:sz="0" w:space="0" w:color="auto"/>
          </w:divBdr>
        </w:div>
        <w:div w:id="999583494">
          <w:marLeft w:val="0"/>
          <w:marRight w:val="0"/>
          <w:marTop w:val="0"/>
          <w:marBottom w:val="0"/>
          <w:divBdr>
            <w:top w:val="none" w:sz="0" w:space="0" w:color="auto"/>
            <w:left w:val="none" w:sz="0" w:space="0" w:color="auto"/>
            <w:bottom w:val="none" w:sz="0" w:space="0" w:color="auto"/>
            <w:right w:val="none" w:sz="0" w:space="0" w:color="auto"/>
          </w:divBdr>
        </w:div>
        <w:div w:id="1625385350">
          <w:marLeft w:val="0"/>
          <w:marRight w:val="0"/>
          <w:marTop w:val="0"/>
          <w:marBottom w:val="0"/>
          <w:divBdr>
            <w:top w:val="none" w:sz="0" w:space="0" w:color="auto"/>
            <w:left w:val="none" w:sz="0" w:space="0" w:color="auto"/>
            <w:bottom w:val="none" w:sz="0" w:space="0" w:color="auto"/>
            <w:right w:val="none" w:sz="0" w:space="0" w:color="auto"/>
          </w:divBdr>
        </w:div>
        <w:div w:id="1664619941">
          <w:marLeft w:val="0"/>
          <w:marRight w:val="0"/>
          <w:marTop w:val="0"/>
          <w:marBottom w:val="0"/>
          <w:divBdr>
            <w:top w:val="none" w:sz="0" w:space="0" w:color="auto"/>
            <w:left w:val="none" w:sz="0" w:space="0" w:color="auto"/>
            <w:bottom w:val="none" w:sz="0" w:space="0" w:color="auto"/>
            <w:right w:val="none" w:sz="0" w:space="0" w:color="auto"/>
          </w:divBdr>
        </w:div>
        <w:div w:id="1731926399">
          <w:marLeft w:val="0"/>
          <w:marRight w:val="0"/>
          <w:marTop w:val="0"/>
          <w:marBottom w:val="0"/>
          <w:divBdr>
            <w:top w:val="none" w:sz="0" w:space="0" w:color="auto"/>
            <w:left w:val="none" w:sz="0" w:space="0" w:color="auto"/>
            <w:bottom w:val="none" w:sz="0" w:space="0" w:color="auto"/>
            <w:right w:val="none" w:sz="0" w:space="0" w:color="auto"/>
          </w:divBdr>
        </w:div>
        <w:div w:id="507788739">
          <w:marLeft w:val="0"/>
          <w:marRight w:val="0"/>
          <w:marTop w:val="0"/>
          <w:marBottom w:val="0"/>
          <w:divBdr>
            <w:top w:val="none" w:sz="0" w:space="0" w:color="auto"/>
            <w:left w:val="none" w:sz="0" w:space="0" w:color="auto"/>
            <w:bottom w:val="none" w:sz="0" w:space="0" w:color="auto"/>
            <w:right w:val="none" w:sz="0" w:space="0" w:color="auto"/>
          </w:divBdr>
        </w:div>
        <w:div w:id="206844503">
          <w:marLeft w:val="0"/>
          <w:marRight w:val="0"/>
          <w:marTop w:val="0"/>
          <w:marBottom w:val="0"/>
          <w:divBdr>
            <w:top w:val="none" w:sz="0" w:space="0" w:color="auto"/>
            <w:left w:val="none" w:sz="0" w:space="0" w:color="auto"/>
            <w:bottom w:val="none" w:sz="0" w:space="0" w:color="auto"/>
            <w:right w:val="none" w:sz="0" w:space="0" w:color="auto"/>
          </w:divBdr>
        </w:div>
        <w:div w:id="1448235703">
          <w:marLeft w:val="0"/>
          <w:marRight w:val="0"/>
          <w:marTop w:val="0"/>
          <w:marBottom w:val="0"/>
          <w:divBdr>
            <w:top w:val="none" w:sz="0" w:space="0" w:color="auto"/>
            <w:left w:val="none" w:sz="0" w:space="0" w:color="auto"/>
            <w:bottom w:val="none" w:sz="0" w:space="0" w:color="auto"/>
            <w:right w:val="none" w:sz="0" w:space="0" w:color="auto"/>
          </w:divBdr>
        </w:div>
        <w:div w:id="1484421173">
          <w:marLeft w:val="0"/>
          <w:marRight w:val="0"/>
          <w:marTop w:val="0"/>
          <w:marBottom w:val="0"/>
          <w:divBdr>
            <w:top w:val="none" w:sz="0" w:space="0" w:color="auto"/>
            <w:left w:val="none" w:sz="0" w:space="0" w:color="auto"/>
            <w:bottom w:val="none" w:sz="0" w:space="0" w:color="auto"/>
            <w:right w:val="none" w:sz="0" w:space="0" w:color="auto"/>
          </w:divBdr>
        </w:div>
        <w:div w:id="847714818">
          <w:marLeft w:val="0"/>
          <w:marRight w:val="0"/>
          <w:marTop w:val="0"/>
          <w:marBottom w:val="0"/>
          <w:divBdr>
            <w:top w:val="none" w:sz="0" w:space="0" w:color="auto"/>
            <w:left w:val="none" w:sz="0" w:space="0" w:color="auto"/>
            <w:bottom w:val="none" w:sz="0" w:space="0" w:color="auto"/>
            <w:right w:val="none" w:sz="0" w:space="0" w:color="auto"/>
          </w:divBdr>
        </w:div>
        <w:div w:id="1328290131">
          <w:marLeft w:val="0"/>
          <w:marRight w:val="0"/>
          <w:marTop w:val="0"/>
          <w:marBottom w:val="0"/>
          <w:divBdr>
            <w:top w:val="none" w:sz="0" w:space="0" w:color="auto"/>
            <w:left w:val="none" w:sz="0" w:space="0" w:color="auto"/>
            <w:bottom w:val="none" w:sz="0" w:space="0" w:color="auto"/>
            <w:right w:val="none" w:sz="0" w:space="0" w:color="auto"/>
          </w:divBdr>
        </w:div>
        <w:div w:id="223413912">
          <w:marLeft w:val="0"/>
          <w:marRight w:val="0"/>
          <w:marTop w:val="0"/>
          <w:marBottom w:val="0"/>
          <w:divBdr>
            <w:top w:val="none" w:sz="0" w:space="0" w:color="auto"/>
            <w:left w:val="none" w:sz="0" w:space="0" w:color="auto"/>
            <w:bottom w:val="none" w:sz="0" w:space="0" w:color="auto"/>
            <w:right w:val="none" w:sz="0" w:space="0" w:color="auto"/>
          </w:divBdr>
        </w:div>
        <w:div w:id="269750637">
          <w:marLeft w:val="0"/>
          <w:marRight w:val="0"/>
          <w:marTop w:val="0"/>
          <w:marBottom w:val="0"/>
          <w:divBdr>
            <w:top w:val="none" w:sz="0" w:space="0" w:color="auto"/>
            <w:left w:val="none" w:sz="0" w:space="0" w:color="auto"/>
            <w:bottom w:val="none" w:sz="0" w:space="0" w:color="auto"/>
            <w:right w:val="none" w:sz="0" w:space="0" w:color="auto"/>
          </w:divBdr>
        </w:div>
        <w:div w:id="530919248">
          <w:marLeft w:val="0"/>
          <w:marRight w:val="0"/>
          <w:marTop w:val="0"/>
          <w:marBottom w:val="0"/>
          <w:divBdr>
            <w:top w:val="none" w:sz="0" w:space="0" w:color="auto"/>
            <w:left w:val="none" w:sz="0" w:space="0" w:color="auto"/>
            <w:bottom w:val="none" w:sz="0" w:space="0" w:color="auto"/>
            <w:right w:val="none" w:sz="0" w:space="0" w:color="auto"/>
          </w:divBdr>
        </w:div>
        <w:div w:id="694385744">
          <w:marLeft w:val="0"/>
          <w:marRight w:val="0"/>
          <w:marTop w:val="0"/>
          <w:marBottom w:val="0"/>
          <w:divBdr>
            <w:top w:val="none" w:sz="0" w:space="0" w:color="auto"/>
            <w:left w:val="none" w:sz="0" w:space="0" w:color="auto"/>
            <w:bottom w:val="none" w:sz="0" w:space="0" w:color="auto"/>
            <w:right w:val="none" w:sz="0" w:space="0" w:color="auto"/>
          </w:divBdr>
        </w:div>
        <w:div w:id="1188131752">
          <w:marLeft w:val="0"/>
          <w:marRight w:val="0"/>
          <w:marTop w:val="0"/>
          <w:marBottom w:val="0"/>
          <w:divBdr>
            <w:top w:val="none" w:sz="0" w:space="0" w:color="auto"/>
            <w:left w:val="none" w:sz="0" w:space="0" w:color="auto"/>
            <w:bottom w:val="none" w:sz="0" w:space="0" w:color="auto"/>
            <w:right w:val="none" w:sz="0" w:space="0" w:color="auto"/>
          </w:divBdr>
        </w:div>
        <w:div w:id="661737249">
          <w:marLeft w:val="0"/>
          <w:marRight w:val="0"/>
          <w:marTop w:val="0"/>
          <w:marBottom w:val="0"/>
          <w:divBdr>
            <w:top w:val="none" w:sz="0" w:space="0" w:color="auto"/>
            <w:left w:val="none" w:sz="0" w:space="0" w:color="auto"/>
            <w:bottom w:val="none" w:sz="0" w:space="0" w:color="auto"/>
            <w:right w:val="none" w:sz="0" w:space="0" w:color="auto"/>
          </w:divBdr>
        </w:div>
        <w:div w:id="920336737">
          <w:marLeft w:val="0"/>
          <w:marRight w:val="0"/>
          <w:marTop w:val="0"/>
          <w:marBottom w:val="0"/>
          <w:divBdr>
            <w:top w:val="none" w:sz="0" w:space="0" w:color="auto"/>
            <w:left w:val="none" w:sz="0" w:space="0" w:color="auto"/>
            <w:bottom w:val="none" w:sz="0" w:space="0" w:color="auto"/>
            <w:right w:val="none" w:sz="0" w:space="0" w:color="auto"/>
          </w:divBdr>
        </w:div>
        <w:div w:id="1143162432">
          <w:marLeft w:val="0"/>
          <w:marRight w:val="0"/>
          <w:marTop w:val="0"/>
          <w:marBottom w:val="0"/>
          <w:divBdr>
            <w:top w:val="none" w:sz="0" w:space="0" w:color="auto"/>
            <w:left w:val="none" w:sz="0" w:space="0" w:color="auto"/>
            <w:bottom w:val="none" w:sz="0" w:space="0" w:color="auto"/>
            <w:right w:val="none" w:sz="0" w:space="0" w:color="auto"/>
          </w:divBdr>
        </w:div>
        <w:div w:id="677847073">
          <w:marLeft w:val="0"/>
          <w:marRight w:val="0"/>
          <w:marTop w:val="0"/>
          <w:marBottom w:val="0"/>
          <w:divBdr>
            <w:top w:val="none" w:sz="0" w:space="0" w:color="auto"/>
            <w:left w:val="none" w:sz="0" w:space="0" w:color="auto"/>
            <w:bottom w:val="none" w:sz="0" w:space="0" w:color="auto"/>
            <w:right w:val="none" w:sz="0" w:space="0" w:color="auto"/>
          </w:divBdr>
        </w:div>
      </w:divsChild>
    </w:div>
    <w:div w:id="708148243">
      <w:bodyDiv w:val="1"/>
      <w:marLeft w:val="0"/>
      <w:marRight w:val="0"/>
      <w:marTop w:val="0"/>
      <w:marBottom w:val="0"/>
      <w:divBdr>
        <w:top w:val="none" w:sz="0" w:space="0" w:color="auto"/>
        <w:left w:val="none" w:sz="0" w:space="0" w:color="auto"/>
        <w:bottom w:val="none" w:sz="0" w:space="0" w:color="auto"/>
        <w:right w:val="none" w:sz="0" w:space="0" w:color="auto"/>
      </w:divBdr>
    </w:div>
    <w:div w:id="771391213">
      <w:bodyDiv w:val="1"/>
      <w:marLeft w:val="0"/>
      <w:marRight w:val="0"/>
      <w:marTop w:val="0"/>
      <w:marBottom w:val="0"/>
      <w:divBdr>
        <w:top w:val="none" w:sz="0" w:space="0" w:color="auto"/>
        <w:left w:val="none" w:sz="0" w:space="0" w:color="auto"/>
        <w:bottom w:val="none" w:sz="0" w:space="0" w:color="auto"/>
        <w:right w:val="none" w:sz="0" w:space="0" w:color="auto"/>
      </w:divBdr>
      <w:divsChild>
        <w:div w:id="722217061">
          <w:marLeft w:val="0"/>
          <w:marRight w:val="0"/>
          <w:marTop w:val="0"/>
          <w:marBottom w:val="0"/>
          <w:divBdr>
            <w:top w:val="none" w:sz="0" w:space="0" w:color="auto"/>
            <w:left w:val="none" w:sz="0" w:space="0" w:color="auto"/>
            <w:bottom w:val="none" w:sz="0" w:space="0" w:color="auto"/>
            <w:right w:val="none" w:sz="0" w:space="0" w:color="auto"/>
          </w:divBdr>
        </w:div>
      </w:divsChild>
    </w:div>
    <w:div w:id="779644749">
      <w:bodyDiv w:val="1"/>
      <w:marLeft w:val="0"/>
      <w:marRight w:val="0"/>
      <w:marTop w:val="0"/>
      <w:marBottom w:val="0"/>
      <w:divBdr>
        <w:top w:val="none" w:sz="0" w:space="0" w:color="auto"/>
        <w:left w:val="none" w:sz="0" w:space="0" w:color="auto"/>
        <w:bottom w:val="none" w:sz="0" w:space="0" w:color="auto"/>
        <w:right w:val="none" w:sz="0" w:space="0" w:color="auto"/>
      </w:divBdr>
      <w:divsChild>
        <w:div w:id="501900136">
          <w:marLeft w:val="0"/>
          <w:marRight w:val="0"/>
          <w:marTop w:val="0"/>
          <w:marBottom w:val="0"/>
          <w:divBdr>
            <w:top w:val="none" w:sz="0" w:space="0" w:color="auto"/>
            <w:left w:val="none" w:sz="0" w:space="0" w:color="auto"/>
            <w:bottom w:val="none" w:sz="0" w:space="0" w:color="auto"/>
            <w:right w:val="none" w:sz="0" w:space="0" w:color="auto"/>
          </w:divBdr>
        </w:div>
        <w:div w:id="977105363">
          <w:marLeft w:val="0"/>
          <w:marRight w:val="0"/>
          <w:marTop w:val="0"/>
          <w:marBottom w:val="0"/>
          <w:divBdr>
            <w:top w:val="none" w:sz="0" w:space="0" w:color="auto"/>
            <w:left w:val="none" w:sz="0" w:space="0" w:color="auto"/>
            <w:bottom w:val="none" w:sz="0" w:space="0" w:color="auto"/>
            <w:right w:val="none" w:sz="0" w:space="0" w:color="auto"/>
          </w:divBdr>
        </w:div>
        <w:div w:id="1752851771">
          <w:marLeft w:val="0"/>
          <w:marRight w:val="0"/>
          <w:marTop w:val="0"/>
          <w:marBottom w:val="0"/>
          <w:divBdr>
            <w:top w:val="none" w:sz="0" w:space="0" w:color="auto"/>
            <w:left w:val="none" w:sz="0" w:space="0" w:color="auto"/>
            <w:bottom w:val="none" w:sz="0" w:space="0" w:color="auto"/>
            <w:right w:val="none" w:sz="0" w:space="0" w:color="auto"/>
          </w:divBdr>
        </w:div>
        <w:div w:id="871500192">
          <w:marLeft w:val="0"/>
          <w:marRight w:val="0"/>
          <w:marTop w:val="0"/>
          <w:marBottom w:val="0"/>
          <w:divBdr>
            <w:top w:val="none" w:sz="0" w:space="0" w:color="auto"/>
            <w:left w:val="none" w:sz="0" w:space="0" w:color="auto"/>
            <w:bottom w:val="none" w:sz="0" w:space="0" w:color="auto"/>
            <w:right w:val="none" w:sz="0" w:space="0" w:color="auto"/>
          </w:divBdr>
        </w:div>
        <w:div w:id="1377201923">
          <w:marLeft w:val="0"/>
          <w:marRight w:val="0"/>
          <w:marTop w:val="0"/>
          <w:marBottom w:val="0"/>
          <w:divBdr>
            <w:top w:val="none" w:sz="0" w:space="0" w:color="auto"/>
            <w:left w:val="none" w:sz="0" w:space="0" w:color="auto"/>
            <w:bottom w:val="none" w:sz="0" w:space="0" w:color="auto"/>
            <w:right w:val="none" w:sz="0" w:space="0" w:color="auto"/>
          </w:divBdr>
        </w:div>
        <w:div w:id="1781678638">
          <w:marLeft w:val="0"/>
          <w:marRight w:val="0"/>
          <w:marTop w:val="0"/>
          <w:marBottom w:val="0"/>
          <w:divBdr>
            <w:top w:val="none" w:sz="0" w:space="0" w:color="auto"/>
            <w:left w:val="none" w:sz="0" w:space="0" w:color="auto"/>
            <w:bottom w:val="none" w:sz="0" w:space="0" w:color="auto"/>
            <w:right w:val="none" w:sz="0" w:space="0" w:color="auto"/>
          </w:divBdr>
        </w:div>
        <w:div w:id="1803570442">
          <w:marLeft w:val="0"/>
          <w:marRight w:val="0"/>
          <w:marTop w:val="0"/>
          <w:marBottom w:val="0"/>
          <w:divBdr>
            <w:top w:val="none" w:sz="0" w:space="0" w:color="auto"/>
            <w:left w:val="none" w:sz="0" w:space="0" w:color="auto"/>
            <w:bottom w:val="none" w:sz="0" w:space="0" w:color="auto"/>
            <w:right w:val="none" w:sz="0" w:space="0" w:color="auto"/>
          </w:divBdr>
        </w:div>
        <w:div w:id="140468265">
          <w:marLeft w:val="0"/>
          <w:marRight w:val="0"/>
          <w:marTop w:val="0"/>
          <w:marBottom w:val="0"/>
          <w:divBdr>
            <w:top w:val="none" w:sz="0" w:space="0" w:color="auto"/>
            <w:left w:val="none" w:sz="0" w:space="0" w:color="auto"/>
            <w:bottom w:val="none" w:sz="0" w:space="0" w:color="auto"/>
            <w:right w:val="none" w:sz="0" w:space="0" w:color="auto"/>
          </w:divBdr>
        </w:div>
      </w:divsChild>
    </w:div>
    <w:div w:id="910887073">
      <w:bodyDiv w:val="1"/>
      <w:marLeft w:val="0"/>
      <w:marRight w:val="0"/>
      <w:marTop w:val="0"/>
      <w:marBottom w:val="0"/>
      <w:divBdr>
        <w:top w:val="none" w:sz="0" w:space="0" w:color="auto"/>
        <w:left w:val="none" w:sz="0" w:space="0" w:color="auto"/>
        <w:bottom w:val="none" w:sz="0" w:space="0" w:color="auto"/>
        <w:right w:val="none" w:sz="0" w:space="0" w:color="auto"/>
      </w:divBdr>
      <w:divsChild>
        <w:div w:id="1441606485">
          <w:marLeft w:val="0"/>
          <w:marRight w:val="0"/>
          <w:marTop w:val="0"/>
          <w:marBottom w:val="0"/>
          <w:divBdr>
            <w:top w:val="none" w:sz="0" w:space="0" w:color="auto"/>
            <w:left w:val="none" w:sz="0" w:space="0" w:color="auto"/>
            <w:bottom w:val="none" w:sz="0" w:space="0" w:color="auto"/>
            <w:right w:val="none" w:sz="0" w:space="0" w:color="auto"/>
          </w:divBdr>
        </w:div>
        <w:div w:id="1746756339">
          <w:marLeft w:val="0"/>
          <w:marRight w:val="0"/>
          <w:marTop w:val="0"/>
          <w:marBottom w:val="0"/>
          <w:divBdr>
            <w:top w:val="none" w:sz="0" w:space="0" w:color="auto"/>
            <w:left w:val="none" w:sz="0" w:space="0" w:color="auto"/>
            <w:bottom w:val="none" w:sz="0" w:space="0" w:color="auto"/>
            <w:right w:val="none" w:sz="0" w:space="0" w:color="auto"/>
          </w:divBdr>
        </w:div>
        <w:div w:id="713578134">
          <w:marLeft w:val="0"/>
          <w:marRight w:val="0"/>
          <w:marTop w:val="0"/>
          <w:marBottom w:val="0"/>
          <w:divBdr>
            <w:top w:val="none" w:sz="0" w:space="0" w:color="auto"/>
            <w:left w:val="none" w:sz="0" w:space="0" w:color="auto"/>
            <w:bottom w:val="none" w:sz="0" w:space="0" w:color="auto"/>
            <w:right w:val="none" w:sz="0" w:space="0" w:color="auto"/>
          </w:divBdr>
        </w:div>
        <w:div w:id="1319655175">
          <w:marLeft w:val="0"/>
          <w:marRight w:val="0"/>
          <w:marTop w:val="0"/>
          <w:marBottom w:val="0"/>
          <w:divBdr>
            <w:top w:val="none" w:sz="0" w:space="0" w:color="auto"/>
            <w:left w:val="none" w:sz="0" w:space="0" w:color="auto"/>
            <w:bottom w:val="none" w:sz="0" w:space="0" w:color="auto"/>
            <w:right w:val="none" w:sz="0" w:space="0" w:color="auto"/>
          </w:divBdr>
        </w:div>
        <w:div w:id="1452476399">
          <w:marLeft w:val="0"/>
          <w:marRight w:val="0"/>
          <w:marTop w:val="0"/>
          <w:marBottom w:val="0"/>
          <w:divBdr>
            <w:top w:val="none" w:sz="0" w:space="0" w:color="auto"/>
            <w:left w:val="none" w:sz="0" w:space="0" w:color="auto"/>
            <w:bottom w:val="none" w:sz="0" w:space="0" w:color="auto"/>
            <w:right w:val="none" w:sz="0" w:space="0" w:color="auto"/>
          </w:divBdr>
        </w:div>
        <w:div w:id="1589272942">
          <w:marLeft w:val="0"/>
          <w:marRight w:val="0"/>
          <w:marTop w:val="0"/>
          <w:marBottom w:val="0"/>
          <w:divBdr>
            <w:top w:val="none" w:sz="0" w:space="0" w:color="auto"/>
            <w:left w:val="none" w:sz="0" w:space="0" w:color="auto"/>
            <w:bottom w:val="none" w:sz="0" w:space="0" w:color="auto"/>
            <w:right w:val="none" w:sz="0" w:space="0" w:color="auto"/>
          </w:divBdr>
        </w:div>
        <w:div w:id="1763449475">
          <w:marLeft w:val="0"/>
          <w:marRight w:val="0"/>
          <w:marTop w:val="0"/>
          <w:marBottom w:val="0"/>
          <w:divBdr>
            <w:top w:val="none" w:sz="0" w:space="0" w:color="auto"/>
            <w:left w:val="none" w:sz="0" w:space="0" w:color="auto"/>
            <w:bottom w:val="none" w:sz="0" w:space="0" w:color="auto"/>
            <w:right w:val="none" w:sz="0" w:space="0" w:color="auto"/>
          </w:divBdr>
        </w:div>
      </w:divsChild>
    </w:div>
    <w:div w:id="949818875">
      <w:bodyDiv w:val="1"/>
      <w:marLeft w:val="0"/>
      <w:marRight w:val="0"/>
      <w:marTop w:val="0"/>
      <w:marBottom w:val="0"/>
      <w:divBdr>
        <w:top w:val="none" w:sz="0" w:space="0" w:color="auto"/>
        <w:left w:val="none" w:sz="0" w:space="0" w:color="auto"/>
        <w:bottom w:val="none" w:sz="0" w:space="0" w:color="auto"/>
        <w:right w:val="none" w:sz="0" w:space="0" w:color="auto"/>
      </w:divBdr>
      <w:divsChild>
        <w:div w:id="1951820416">
          <w:marLeft w:val="0"/>
          <w:marRight w:val="0"/>
          <w:marTop w:val="0"/>
          <w:marBottom w:val="0"/>
          <w:divBdr>
            <w:top w:val="none" w:sz="0" w:space="0" w:color="auto"/>
            <w:left w:val="none" w:sz="0" w:space="0" w:color="auto"/>
            <w:bottom w:val="none" w:sz="0" w:space="0" w:color="auto"/>
            <w:right w:val="none" w:sz="0" w:space="0" w:color="auto"/>
          </w:divBdr>
        </w:div>
        <w:div w:id="1496413921">
          <w:marLeft w:val="0"/>
          <w:marRight w:val="0"/>
          <w:marTop w:val="0"/>
          <w:marBottom w:val="0"/>
          <w:divBdr>
            <w:top w:val="none" w:sz="0" w:space="0" w:color="auto"/>
            <w:left w:val="none" w:sz="0" w:space="0" w:color="auto"/>
            <w:bottom w:val="none" w:sz="0" w:space="0" w:color="auto"/>
            <w:right w:val="none" w:sz="0" w:space="0" w:color="auto"/>
          </w:divBdr>
        </w:div>
        <w:div w:id="864515169">
          <w:marLeft w:val="0"/>
          <w:marRight w:val="0"/>
          <w:marTop w:val="0"/>
          <w:marBottom w:val="0"/>
          <w:divBdr>
            <w:top w:val="none" w:sz="0" w:space="0" w:color="auto"/>
            <w:left w:val="none" w:sz="0" w:space="0" w:color="auto"/>
            <w:bottom w:val="none" w:sz="0" w:space="0" w:color="auto"/>
            <w:right w:val="none" w:sz="0" w:space="0" w:color="auto"/>
          </w:divBdr>
        </w:div>
        <w:div w:id="1304694382">
          <w:marLeft w:val="0"/>
          <w:marRight w:val="0"/>
          <w:marTop w:val="0"/>
          <w:marBottom w:val="0"/>
          <w:divBdr>
            <w:top w:val="none" w:sz="0" w:space="0" w:color="auto"/>
            <w:left w:val="none" w:sz="0" w:space="0" w:color="auto"/>
            <w:bottom w:val="none" w:sz="0" w:space="0" w:color="auto"/>
            <w:right w:val="none" w:sz="0" w:space="0" w:color="auto"/>
          </w:divBdr>
        </w:div>
        <w:div w:id="221258750">
          <w:marLeft w:val="0"/>
          <w:marRight w:val="0"/>
          <w:marTop w:val="0"/>
          <w:marBottom w:val="0"/>
          <w:divBdr>
            <w:top w:val="none" w:sz="0" w:space="0" w:color="auto"/>
            <w:left w:val="none" w:sz="0" w:space="0" w:color="auto"/>
            <w:bottom w:val="none" w:sz="0" w:space="0" w:color="auto"/>
            <w:right w:val="none" w:sz="0" w:space="0" w:color="auto"/>
          </w:divBdr>
        </w:div>
        <w:div w:id="1681276789">
          <w:marLeft w:val="0"/>
          <w:marRight w:val="0"/>
          <w:marTop w:val="0"/>
          <w:marBottom w:val="0"/>
          <w:divBdr>
            <w:top w:val="none" w:sz="0" w:space="0" w:color="auto"/>
            <w:left w:val="none" w:sz="0" w:space="0" w:color="auto"/>
            <w:bottom w:val="none" w:sz="0" w:space="0" w:color="auto"/>
            <w:right w:val="none" w:sz="0" w:space="0" w:color="auto"/>
          </w:divBdr>
        </w:div>
        <w:div w:id="288320180">
          <w:marLeft w:val="0"/>
          <w:marRight w:val="0"/>
          <w:marTop w:val="0"/>
          <w:marBottom w:val="0"/>
          <w:divBdr>
            <w:top w:val="none" w:sz="0" w:space="0" w:color="auto"/>
            <w:left w:val="none" w:sz="0" w:space="0" w:color="auto"/>
            <w:bottom w:val="none" w:sz="0" w:space="0" w:color="auto"/>
            <w:right w:val="none" w:sz="0" w:space="0" w:color="auto"/>
          </w:divBdr>
        </w:div>
        <w:div w:id="855118955">
          <w:marLeft w:val="0"/>
          <w:marRight w:val="0"/>
          <w:marTop w:val="0"/>
          <w:marBottom w:val="0"/>
          <w:divBdr>
            <w:top w:val="none" w:sz="0" w:space="0" w:color="auto"/>
            <w:left w:val="none" w:sz="0" w:space="0" w:color="auto"/>
            <w:bottom w:val="none" w:sz="0" w:space="0" w:color="auto"/>
            <w:right w:val="none" w:sz="0" w:space="0" w:color="auto"/>
          </w:divBdr>
        </w:div>
        <w:div w:id="1336222992">
          <w:marLeft w:val="0"/>
          <w:marRight w:val="0"/>
          <w:marTop w:val="0"/>
          <w:marBottom w:val="0"/>
          <w:divBdr>
            <w:top w:val="none" w:sz="0" w:space="0" w:color="auto"/>
            <w:left w:val="none" w:sz="0" w:space="0" w:color="auto"/>
            <w:bottom w:val="none" w:sz="0" w:space="0" w:color="auto"/>
            <w:right w:val="none" w:sz="0" w:space="0" w:color="auto"/>
          </w:divBdr>
        </w:div>
        <w:div w:id="1582637019">
          <w:marLeft w:val="0"/>
          <w:marRight w:val="0"/>
          <w:marTop w:val="0"/>
          <w:marBottom w:val="0"/>
          <w:divBdr>
            <w:top w:val="none" w:sz="0" w:space="0" w:color="auto"/>
            <w:left w:val="none" w:sz="0" w:space="0" w:color="auto"/>
            <w:bottom w:val="none" w:sz="0" w:space="0" w:color="auto"/>
            <w:right w:val="none" w:sz="0" w:space="0" w:color="auto"/>
          </w:divBdr>
        </w:div>
        <w:div w:id="758907680">
          <w:marLeft w:val="0"/>
          <w:marRight w:val="0"/>
          <w:marTop w:val="0"/>
          <w:marBottom w:val="0"/>
          <w:divBdr>
            <w:top w:val="none" w:sz="0" w:space="0" w:color="auto"/>
            <w:left w:val="none" w:sz="0" w:space="0" w:color="auto"/>
            <w:bottom w:val="none" w:sz="0" w:space="0" w:color="auto"/>
            <w:right w:val="none" w:sz="0" w:space="0" w:color="auto"/>
          </w:divBdr>
        </w:div>
        <w:div w:id="2022005651">
          <w:marLeft w:val="0"/>
          <w:marRight w:val="0"/>
          <w:marTop w:val="0"/>
          <w:marBottom w:val="0"/>
          <w:divBdr>
            <w:top w:val="none" w:sz="0" w:space="0" w:color="auto"/>
            <w:left w:val="none" w:sz="0" w:space="0" w:color="auto"/>
            <w:bottom w:val="none" w:sz="0" w:space="0" w:color="auto"/>
            <w:right w:val="none" w:sz="0" w:space="0" w:color="auto"/>
          </w:divBdr>
        </w:div>
        <w:div w:id="1269119265">
          <w:marLeft w:val="0"/>
          <w:marRight w:val="0"/>
          <w:marTop w:val="0"/>
          <w:marBottom w:val="0"/>
          <w:divBdr>
            <w:top w:val="none" w:sz="0" w:space="0" w:color="auto"/>
            <w:left w:val="none" w:sz="0" w:space="0" w:color="auto"/>
            <w:bottom w:val="none" w:sz="0" w:space="0" w:color="auto"/>
            <w:right w:val="none" w:sz="0" w:space="0" w:color="auto"/>
          </w:divBdr>
        </w:div>
        <w:div w:id="1039358423">
          <w:marLeft w:val="0"/>
          <w:marRight w:val="0"/>
          <w:marTop w:val="0"/>
          <w:marBottom w:val="0"/>
          <w:divBdr>
            <w:top w:val="none" w:sz="0" w:space="0" w:color="auto"/>
            <w:left w:val="none" w:sz="0" w:space="0" w:color="auto"/>
            <w:bottom w:val="none" w:sz="0" w:space="0" w:color="auto"/>
            <w:right w:val="none" w:sz="0" w:space="0" w:color="auto"/>
          </w:divBdr>
        </w:div>
        <w:div w:id="848980115">
          <w:marLeft w:val="0"/>
          <w:marRight w:val="0"/>
          <w:marTop w:val="0"/>
          <w:marBottom w:val="0"/>
          <w:divBdr>
            <w:top w:val="none" w:sz="0" w:space="0" w:color="auto"/>
            <w:left w:val="none" w:sz="0" w:space="0" w:color="auto"/>
            <w:bottom w:val="none" w:sz="0" w:space="0" w:color="auto"/>
            <w:right w:val="none" w:sz="0" w:space="0" w:color="auto"/>
          </w:divBdr>
        </w:div>
        <w:div w:id="1689719853">
          <w:marLeft w:val="0"/>
          <w:marRight w:val="0"/>
          <w:marTop w:val="0"/>
          <w:marBottom w:val="0"/>
          <w:divBdr>
            <w:top w:val="none" w:sz="0" w:space="0" w:color="auto"/>
            <w:left w:val="none" w:sz="0" w:space="0" w:color="auto"/>
            <w:bottom w:val="none" w:sz="0" w:space="0" w:color="auto"/>
            <w:right w:val="none" w:sz="0" w:space="0" w:color="auto"/>
          </w:divBdr>
        </w:div>
        <w:div w:id="204604106">
          <w:marLeft w:val="0"/>
          <w:marRight w:val="0"/>
          <w:marTop w:val="0"/>
          <w:marBottom w:val="0"/>
          <w:divBdr>
            <w:top w:val="none" w:sz="0" w:space="0" w:color="auto"/>
            <w:left w:val="none" w:sz="0" w:space="0" w:color="auto"/>
            <w:bottom w:val="none" w:sz="0" w:space="0" w:color="auto"/>
            <w:right w:val="none" w:sz="0" w:space="0" w:color="auto"/>
          </w:divBdr>
        </w:div>
        <w:div w:id="1970209828">
          <w:marLeft w:val="0"/>
          <w:marRight w:val="0"/>
          <w:marTop w:val="0"/>
          <w:marBottom w:val="0"/>
          <w:divBdr>
            <w:top w:val="none" w:sz="0" w:space="0" w:color="auto"/>
            <w:left w:val="none" w:sz="0" w:space="0" w:color="auto"/>
            <w:bottom w:val="none" w:sz="0" w:space="0" w:color="auto"/>
            <w:right w:val="none" w:sz="0" w:space="0" w:color="auto"/>
          </w:divBdr>
        </w:div>
        <w:div w:id="1691951979">
          <w:marLeft w:val="0"/>
          <w:marRight w:val="0"/>
          <w:marTop w:val="0"/>
          <w:marBottom w:val="0"/>
          <w:divBdr>
            <w:top w:val="none" w:sz="0" w:space="0" w:color="auto"/>
            <w:left w:val="none" w:sz="0" w:space="0" w:color="auto"/>
            <w:bottom w:val="none" w:sz="0" w:space="0" w:color="auto"/>
            <w:right w:val="none" w:sz="0" w:space="0" w:color="auto"/>
          </w:divBdr>
        </w:div>
        <w:div w:id="1086456264">
          <w:marLeft w:val="0"/>
          <w:marRight w:val="0"/>
          <w:marTop w:val="0"/>
          <w:marBottom w:val="0"/>
          <w:divBdr>
            <w:top w:val="none" w:sz="0" w:space="0" w:color="auto"/>
            <w:left w:val="none" w:sz="0" w:space="0" w:color="auto"/>
            <w:bottom w:val="none" w:sz="0" w:space="0" w:color="auto"/>
            <w:right w:val="none" w:sz="0" w:space="0" w:color="auto"/>
          </w:divBdr>
        </w:div>
        <w:div w:id="1838230489">
          <w:marLeft w:val="0"/>
          <w:marRight w:val="0"/>
          <w:marTop w:val="0"/>
          <w:marBottom w:val="0"/>
          <w:divBdr>
            <w:top w:val="none" w:sz="0" w:space="0" w:color="auto"/>
            <w:left w:val="none" w:sz="0" w:space="0" w:color="auto"/>
            <w:bottom w:val="none" w:sz="0" w:space="0" w:color="auto"/>
            <w:right w:val="none" w:sz="0" w:space="0" w:color="auto"/>
          </w:divBdr>
        </w:div>
        <w:div w:id="934752908">
          <w:marLeft w:val="0"/>
          <w:marRight w:val="0"/>
          <w:marTop w:val="0"/>
          <w:marBottom w:val="0"/>
          <w:divBdr>
            <w:top w:val="none" w:sz="0" w:space="0" w:color="auto"/>
            <w:left w:val="none" w:sz="0" w:space="0" w:color="auto"/>
            <w:bottom w:val="none" w:sz="0" w:space="0" w:color="auto"/>
            <w:right w:val="none" w:sz="0" w:space="0" w:color="auto"/>
          </w:divBdr>
        </w:div>
        <w:div w:id="1171264155">
          <w:marLeft w:val="0"/>
          <w:marRight w:val="0"/>
          <w:marTop w:val="0"/>
          <w:marBottom w:val="0"/>
          <w:divBdr>
            <w:top w:val="none" w:sz="0" w:space="0" w:color="auto"/>
            <w:left w:val="none" w:sz="0" w:space="0" w:color="auto"/>
            <w:bottom w:val="none" w:sz="0" w:space="0" w:color="auto"/>
            <w:right w:val="none" w:sz="0" w:space="0" w:color="auto"/>
          </w:divBdr>
        </w:div>
        <w:div w:id="1104226825">
          <w:marLeft w:val="0"/>
          <w:marRight w:val="0"/>
          <w:marTop w:val="0"/>
          <w:marBottom w:val="0"/>
          <w:divBdr>
            <w:top w:val="none" w:sz="0" w:space="0" w:color="auto"/>
            <w:left w:val="none" w:sz="0" w:space="0" w:color="auto"/>
            <w:bottom w:val="none" w:sz="0" w:space="0" w:color="auto"/>
            <w:right w:val="none" w:sz="0" w:space="0" w:color="auto"/>
          </w:divBdr>
        </w:div>
        <w:div w:id="829641311">
          <w:marLeft w:val="0"/>
          <w:marRight w:val="0"/>
          <w:marTop w:val="0"/>
          <w:marBottom w:val="0"/>
          <w:divBdr>
            <w:top w:val="none" w:sz="0" w:space="0" w:color="auto"/>
            <w:left w:val="none" w:sz="0" w:space="0" w:color="auto"/>
            <w:bottom w:val="none" w:sz="0" w:space="0" w:color="auto"/>
            <w:right w:val="none" w:sz="0" w:space="0" w:color="auto"/>
          </w:divBdr>
        </w:div>
        <w:div w:id="939528089">
          <w:marLeft w:val="0"/>
          <w:marRight w:val="0"/>
          <w:marTop w:val="0"/>
          <w:marBottom w:val="0"/>
          <w:divBdr>
            <w:top w:val="none" w:sz="0" w:space="0" w:color="auto"/>
            <w:left w:val="none" w:sz="0" w:space="0" w:color="auto"/>
            <w:bottom w:val="none" w:sz="0" w:space="0" w:color="auto"/>
            <w:right w:val="none" w:sz="0" w:space="0" w:color="auto"/>
          </w:divBdr>
        </w:div>
        <w:div w:id="1888450755">
          <w:marLeft w:val="0"/>
          <w:marRight w:val="0"/>
          <w:marTop w:val="0"/>
          <w:marBottom w:val="0"/>
          <w:divBdr>
            <w:top w:val="none" w:sz="0" w:space="0" w:color="auto"/>
            <w:left w:val="none" w:sz="0" w:space="0" w:color="auto"/>
            <w:bottom w:val="none" w:sz="0" w:space="0" w:color="auto"/>
            <w:right w:val="none" w:sz="0" w:space="0" w:color="auto"/>
          </w:divBdr>
        </w:div>
        <w:div w:id="1932858864">
          <w:marLeft w:val="0"/>
          <w:marRight w:val="0"/>
          <w:marTop w:val="0"/>
          <w:marBottom w:val="0"/>
          <w:divBdr>
            <w:top w:val="none" w:sz="0" w:space="0" w:color="auto"/>
            <w:left w:val="none" w:sz="0" w:space="0" w:color="auto"/>
            <w:bottom w:val="none" w:sz="0" w:space="0" w:color="auto"/>
            <w:right w:val="none" w:sz="0" w:space="0" w:color="auto"/>
          </w:divBdr>
        </w:div>
        <w:div w:id="747724929">
          <w:marLeft w:val="0"/>
          <w:marRight w:val="0"/>
          <w:marTop w:val="0"/>
          <w:marBottom w:val="0"/>
          <w:divBdr>
            <w:top w:val="none" w:sz="0" w:space="0" w:color="auto"/>
            <w:left w:val="none" w:sz="0" w:space="0" w:color="auto"/>
            <w:bottom w:val="none" w:sz="0" w:space="0" w:color="auto"/>
            <w:right w:val="none" w:sz="0" w:space="0" w:color="auto"/>
          </w:divBdr>
        </w:div>
        <w:div w:id="1307274613">
          <w:marLeft w:val="0"/>
          <w:marRight w:val="0"/>
          <w:marTop w:val="0"/>
          <w:marBottom w:val="0"/>
          <w:divBdr>
            <w:top w:val="none" w:sz="0" w:space="0" w:color="auto"/>
            <w:left w:val="none" w:sz="0" w:space="0" w:color="auto"/>
            <w:bottom w:val="none" w:sz="0" w:space="0" w:color="auto"/>
            <w:right w:val="none" w:sz="0" w:space="0" w:color="auto"/>
          </w:divBdr>
        </w:div>
        <w:div w:id="1540507669">
          <w:marLeft w:val="0"/>
          <w:marRight w:val="0"/>
          <w:marTop w:val="0"/>
          <w:marBottom w:val="0"/>
          <w:divBdr>
            <w:top w:val="none" w:sz="0" w:space="0" w:color="auto"/>
            <w:left w:val="none" w:sz="0" w:space="0" w:color="auto"/>
            <w:bottom w:val="none" w:sz="0" w:space="0" w:color="auto"/>
            <w:right w:val="none" w:sz="0" w:space="0" w:color="auto"/>
          </w:divBdr>
        </w:div>
        <w:div w:id="2109227282">
          <w:marLeft w:val="0"/>
          <w:marRight w:val="0"/>
          <w:marTop w:val="0"/>
          <w:marBottom w:val="0"/>
          <w:divBdr>
            <w:top w:val="none" w:sz="0" w:space="0" w:color="auto"/>
            <w:left w:val="none" w:sz="0" w:space="0" w:color="auto"/>
            <w:bottom w:val="none" w:sz="0" w:space="0" w:color="auto"/>
            <w:right w:val="none" w:sz="0" w:space="0" w:color="auto"/>
          </w:divBdr>
        </w:div>
        <w:div w:id="1871606219">
          <w:marLeft w:val="0"/>
          <w:marRight w:val="0"/>
          <w:marTop w:val="0"/>
          <w:marBottom w:val="0"/>
          <w:divBdr>
            <w:top w:val="none" w:sz="0" w:space="0" w:color="auto"/>
            <w:left w:val="none" w:sz="0" w:space="0" w:color="auto"/>
            <w:bottom w:val="none" w:sz="0" w:space="0" w:color="auto"/>
            <w:right w:val="none" w:sz="0" w:space="0" w:color="auto"/>
          </w:divBdr>
        </w:div>
        <w:div w:id="600064561">
          <w:marLeft w:val="0"/>
          <w:marRight w:val="0"/>
          <w:marTop w:val="0"/>
          <w:marBottom w:val="0"/>
          <w:divBdr>
            <w:top w:val="none" w:sz="0" w:space="0" w:color="auto"/>
            <w:left w:val="none" w:sz="0" w:space="0" w:color="auto"/>
            <w:bottom w:val="none" w:sz="0" w:space="0" w:color="auto"/>
            <w:right w:val="none" w:sz="0" w:space="0" w:color="auto"/>
          </w:divBdr>
        </w:div>
        <w:div w:id="1814788037">
          <w:marLeft w:val="0"/>
          <w:marRight w:val="0"/>
          <w:marTop w:val="0"/>
          <w:marBottom w:val="0"/>
          <w:divBdr>
            <w:top w:val="none" w:sz="0" w:space="0" w:color="auto"/>
            <w:left w:val="none" w:sz="0" w:space="0" w:color="auto"/>
            <w:bottom w:val="none" w:sz="0" w:space="0" w:color="auto"/>
            <w:right w:val="none" w:sz="0" w:space="0" w:color="auto"/>
          </w:divBdr>
        </w:div>
        <w:div w:id="1966962005">
          <w:marLeft w:val="0"/>
          <w:marRight w:val="0"/>
          <w:marTop w:val="0"/>
          <w:marBottom w:val="0"/>
          <w:divBdr>
            <w:top w:val="none" w:sz="0" w:space="0" w:color="auto"/>
            <w:left w:val="none" w:sz="0" w:space="0" w:color="auto"/>
            <w:bottom w:val="none" w:sz="0" w:space="0" w:color="auto"/>
            <w:right w:val="none" w:sz="0" w:space="0" w:color="auto"/>
          </w:divBdr>
        </w:div>
        <w:div w:id="1601327259">
          <w:marLeft w:val="0"/>
          <w:marRight w:val="0"/>
          <w:marTop w:val="0"/>
          <w:marBottom w:val="0"/>
          <w:divBdr>
            <w:top w:val="none" w:sz="0" w:space="0" w:color="auto"/>
            <w:left w:val="none" w:sz="0" w:space="0" w:color="auto"/>
            <w:bottom w:val="none" w:sz="0" w:space="0" w:color="auto"/>
            <w:right w:val="none" w:sz="0" w:space="0" w:color="auto"/>
          </w:divBdr>
        </w:div>
        <w:div w:id="1759600395">
          <w:marLeft w:val="0"/>
          <w:marRight w:val="0"/>
          <w:marTop w:val="0"/>
          <w:marBottom w:val="0"/>
          <w:divBdr>
            <w:top w:val="none" w:sz="0" w:space="0" w:color="auto"/>
            <w:left w:val="none" w:sz="0" w:space="0" w:color="auto"/>
            <w:bottom w:val="none" w:sz="0" w:space="0" w:color="auto"/>
            <w:right w:val="none" w:sz="0" w:space="0" w:color="auto"/>
          </w:divBdr>
        </w:div>
        <w:div w:id="1331636418">
          <w:marLeft w:val="0"/>
          <w:marRight w:val="0"/>
          <w:marTop w:val="0"/>
          <w:marBottom w:val="0"/>
          <w:divBdr>
            <w:top w:val="none" w:sz="0" w:space="0" w:color="auto"/>
            <w:left w:val="none" w:sz="0" w:space="0" w:color="auto"/>
            <w:bottom w:val="none" w:sz="0" w:space="0" w:color="auto"/>
            <w:right w:val="none" w:sz="0" w:space="0" w:color="auto"/>
          </w:divBdr>
        </w:div>
        <w:div w:id="1038895547">
          <w:marLeft w:val="0"/>
          <w:marRight w:val="0"/>
          <w:marTop w:val="0"/>
          <w:marBottom w:val="0"/>
          <w:divBdr>
            <w:top w:val="none" w:sz="0" w:space="0" w:color="auto"/>
            <w:left w:val="none" w:sz="0" w:space="0" w:color="auto"/>
            <w:bottom w:val="none" w:sz="0" w:space="0" w:color="auto"/>
            <w:right w:val="none" w:sz="0" w:space="0" w:color="auto"/>
          </w:divBdr>
        </w:div>
        <w:div w:id="654457503">
          <w:marLeft w:val="0"/>
          <w:marRight w:val="0"/>
          <w:marTop w:val="0"/>
          <w:marBottom w:val="0"/>
          <w:divBdr>
            <w:top w:val="none" w:sz="0" w:space="0" w:color="auto"/>
            <w:left w:val="none" w:sz="0" w:space="0" w:color="auto"/>
            <w:bottom w:val="none" w:sz="0" w:space="0" w:color="auto"/>
            <w:right w:val="none" w:sz="0" w:space="0" w:color="auto"/>
          </w:divBdr>
        </w:div>
        <w:div w:id="1990205444">
          <w:marLeft w:val="0"/>
          <w:marRight w:val="0"/>
          <w:marTop w:val="0"/>
          <w:marBottom w:val="0"/>
          <w:divBdr>
            <w:top w:val="none" w:sz="0" w:space="0" w:color="auto"/>
            <w:left w:val="none" w:sz="0" w:space="0" w:color="auto"/>
            <w:bottom w:val="none" w:sz="0" w:space="0" w:color="auto"/>
            <w:right w:val="none" w:sz="0" w:space="0" w:color="auto"/>
          </w:divBdr>
        </w:div>
        <w:div w:id="1331639920">
          <w:marLeft w:val="0"/>
          <w:marRight w:val="0"/>
          <w:marTop w:val="0"/>
          <w:marBottom w:val="0"/>
          <w:divBdr>
            <w:top w:val="none" w:sz="0" w:space="0" w:color="auto"/>
            <w:left w:val="none" w:sz="0" w:space="0" w:color="auto"/>
            <w:bottom w:val="none" w:sz="0" w:space="0" w:color="auto"/>
            <w:right w:val="none" w:sz="0" w:space="0" w:color="auto"/>
          </w:divBdr>
        </w:div>
        <w:div w:id="91434797">
          <w:marLeft w:val="0"/>
          <w:marRight w:val="0"/>
          <w:marTop w:val="0"/>
          <w:marBottom w:val="0"/>
          <w:divBdr>
            <w:top w:val="none" w:sz="0" w:space="0" w:color="auto"/>
            <w:left w:val="none" w:sz="0" w:space="0" w:color="auto"/>
            <w:bottom w:val="none" w:sz="0" w:space="0" w:color="auto"/>
            <w:right w:val="none" w:sz="0" w:space="0" w:color="auto"/>
          </w:divBdr>
        </w:div>
        <w:div w:id="1713532513">
          <w:marLeft w:val="0"/>
          <w:marRight w:val="0"/>
          <w:marTop w:val="0"/>
          <w:marBottom w:val="0"/>
          <w:divBdr>
            <w:top w:val="none" w:sz="0" w:space="0" w:color="auto"/>
            <w:left w:val="none" w:sz="0" w:space="0" w:color="auto"/>
            <w:bottom w:val="none" w:sz="0" w:space="0" w:color="auto"/>
            <w:right w:val="none" w:sz="0" w:space="0" w:color="auto"/>
          </w:divBdr>
        </w:div>
        <w:div w:id="496269158">
          <w:marLeft w:val="0"/>
          <w:marRight w:val="0"/>
          <w:marTop w:val="0"/>
          <w:marBottom w:val="0"/>
          <w:divBdr>
            <w:top w:val="none" w:sz="0" w:space="0" w:color="auto"/>
            <w:left w:val="none" w:sz="0" w:space="0" w:color="auto"/>
            <w:bottom w:val="none" w:sz="0" w:space="0" w:color="auto"/>
            <w:right w:val="none" w:sz="0" w:space="0" w:color="auto"/>
          </w:divBdr>
        </w:div>
        <w:div w:id="769155537">
          <w:marLeft w:val="0"/>
          <w:marRight w:val="0"/>
          <w:marTop w:val="0"/>
          <w:marBottom w:val="0"/>
          <w:divBdr>
            <w:top w:val="none" w:sz="0" w:space="0" w:color="auto"/>
            <w:left w:val="none" w:sz="0" w:space="0" w:color="auto"/>
            <w:bottom w:val="none" w:sz="0" w:space="0" w:color="auto"/>
            <w:right w:val="none" w:sz="0" w:space="0" w:color="auto"/>
          </w:divBdr>
        </w:div>
        <w:div w:id="1102795506">
          <w:marLeft w:val="0"/>
          <w:marRight w:val="0"/>
          <w:marTop w:val="0"/>
          <w:marBottom w:val="0"/>
          <w:divBdr>
            <w:top w:val="none" w:sz="0" w:space="0" w:color="auto"/>
            <w:left w:val="none" w:sz="0" w:space="0" w:color="auto"/>
            <w:bottom w:val="none" w:sz="0" w:space="0" w:color="auto"/>
            <w:right w:val="none" w:sz="0" w:space="0" w:color="auto"/>
          </w:divBdr>
        </w:div>
        <w:div w:id="1020158920">
          <w:marLeft w:val="0"/>
          <w:marRight w:val="0"/>
          <w:marTop w:val="0"/>
          <w:marBottom w:val="0"/>
          <w:divBdr>
            <w:top w:val="none" w:sz="0" w:space="0" w:color="auto"/>
            <w:left w:val="none" w:sz="0" w:space="0" w:color="auto"/>
            <w:bottom w:val="none" w:sz="0" w:space="0" w:color="auto"/>
            <w:right w:val="none" w:sz="0" w:space="0" w:color="auto"/>
          </w:divBdr>
        </w:div>
        <w:div w:id="380829813">
          <w:marLeft w:val="0"/>
          <w:marRight w:val="0"/>
          <w:marTop w:val="0"/>
          <w:marBottom w:val="0"/>
          <w:divBdr>
            <w:top w:val="none" w:sz="0" w:space="0" w:color="auto"/>
            <w:left w:val="none" w:sz="0" w:space="0" w:color="auto"/>
            <w:bottom w:val="none" w:sz="0" w:space="0" w:color="auto"/>
            <w:right w:val="none" w:sz="0" w:space="0" w:color="auto"/>
          </w:divBdr>
        </w:div>
        <w:div w:id="2110343971">
          <w:marLeft w:val="0"/>
          <w:marRight w:val="0"/>
          <w:marTop w:val="0"/>
          <w:marBottom w:val="0"/>
          <w:divBdr>
            <w:top w:val="none" w:sz="0" w:space="0" w:color="auto"/>
            <w:left w:val="none" w:sz="0" w:space="0" w:color="auto"/>
            <w:bottom w:val="none" w:sz="0" w:space="0" w:color="auto"/>
            <w:right w:val="none" w:sz="0" w:space="0" w:color="auto"/>
          </w:divBdr>
        </w:div>
        <w:div w:id="630401146">
          <w:marLeft w:val="0"/>
          <w:marRight w:val="0"/>
          <w:marTop w:val="0"/>
          <w:marBottom w:val="0"/>
          <w:divBdr>
            <w:top w:val="none" w:sz="0" w:space="0" w:color="auto"/>
            <w:left w:val="none" w:sz="0" w:space="0" w:color="auto"/>
            <w:bottom w:val="none" w:sz="0" w:space="0" w:color="auto"/>
            <w:right w:val="none" w:sz="0" w:space="0" w:color="auto"/>
          </w:divBdr>
        </w:div>
        <w:div w:id="1401292501">
          <w:marLeft w:val="0"/>
          <w:marRight w:val="0"/>
          <w:marTop w:val="0"/>
          <w:marBottom w:val="0"/>
          <w:divBdr>
            <w:top w:val="none" w:sz="0" w:space="0" w:color="auto"/>
            <w:left w:val="none" w:sz="0" w:space="0" w:color="auto"/>
            <w:bottom w:val="none" w:sz="0" w:space="0" w:color="auto"/>
            <w:right w:val="none" w:sz="0" w:space="0" w:color="auto"/>
          </w:divBdr>
        </w:div>
        <w:div w:id="654456488">
          <w:marLeft w:val="0"/>
          <w:marRight w:val="0"/>
          <w:marTop w:val="0"/>
          <w:marBottom w:val="0"/>
          <w:divBdr>
            <w:top w:val="none" w:sz="0" w:space="0" w:color="auto"/>
            <w:left w:val="none" w:sz="0" w:space="0" w:color="auto"/>
            <w:bottom w:val="none" w:sz="0" w:space="0" w:color="auto"/>
            <w:right w:val="none" w:sz="0" w:space="0" w:color="auto"/>
          </w:divBdr>
        </w:div>
        <w:div w:id="1885406344">
          <w:marLeft w:val="0"/>
          <w:marRight w:val="0"/>
          <w:marTop w:val="0"/>
          <w:marBottom w:val="0"/>
          <w:divBdr>
            <w:top w:val="none" w:sz="0" w:space="0" w:color="auto"/>
            <w:left w:val="none" w:sz="0" w:space="0" w:color="auto"/>
            <w:bottom w:val="none" w:sz="0" w:space="0" w:color="auto"/>
            <w:right w:val="none" w:sz="0" w:space="0" w:color="auto"/>
          </w:divBdr>
        </w:div>
        <w:div w:id="1383942280">
          <w:marLeft w:val="0"/>
          <w:marRight w:val="0"/>
          <w:marTop w:val="0"/>
          <w:marBottom w:val="0"/>
          <w:divBdr>
            <w:top w:val="none" w:sz="0" w:space="0" w:color="auto"/>
            <w:left w:val="none" w:sz="0" w:space="0" w:color="auto"/>
            <w:bottom w:val="none" w:sz="0" w:space="0" w:color="auto"/>
            <w:right w:val="none" w:sz="0" w:space="0" w:color="auto"/>
          </w:divBdr>
        </w:div>
        <w:div w:id="383913404">
          <w:marLeft w:val="0"/>
          <w:marRight w:val="0"/>
          <w:marTop w:val="0"/>
          <w:marBottom w:val="0"/>
          <w:divBdr>
            <w:top w:val="none" w:sz="0" w:space="0" w:color="auto"/>
            <w:left w:val="none" w:sz="0" w:space="0" w:color="auto"/>
            <w:bottom w:val="none" w:sz="0" w:space="0" w:color="auto"/>
            <w:right w:val="none" w:sz="0" w:space="0" w:color="auto"/>
          </w:divBdr>
        </w:div>
        <w:div w:id="1625965222">
          <w:marLeft w:val="0"/>
          <w:marRight w:val="0"/>
          <w:marTop w:val="0"/>
          <w:marBottom w:val="0"/>
          <w:divBdr>
            <w:top w:val="none" w:sz="0" w:space="0" w:color="auto"/>
            <w:left w:val="none" w:sz="0" w:space="0" w:color="auto"/>
            <w:bottom w:val="none" w:sz="0" w:space="0" w:color="auto"/>
            <w:right w:val="none" w:sz="0" w:space="0" w:color="auto"/>
          </w:divBdr>
        </w:div>
        <w:div w:id="1802264318">
          <w:marLeft w:val="0"/>
          <w:marRight w:val="0"/>
          <w:marTop w:val="0"/>
          <w:marBottom w:val="0"/>
          <w:divBdr>
            <w:top w:val="none" w:sz="0" w:space="0" w:color="auto"/>
            <w:left w:val="none" w:sz="0" w:space="0" w:color="auto"/>
            <w:bottom w:val="none" w:sz="0" w:space="0" w:color="auto"/>
            <w:right w:val="none" w:sz="0" w:space="0" w:color="auto"/>
          </w:divBdr>
        </w:div>
        <w:div w:id="1784305951">
          <w:marLeft w:val="0"/>
          <w:marRight w:val="0"/>
          <w:marTop w:val="0"/>
          <w:marBottom w:val="0"/>
          <w:divBdr>
            <w:top w:val="none" w:sz="0" w:space="0" w:color="auto"/>
            <w:left w:val="none" w:sz="0" w:space="0" w:color="auto"/>
            <w:bottom w:val="none" w:sz="0" w:space="0" w:color="auto"/>
            <w:right w:val="none" w:sz="0" w:space="0" w:color="auto"/>
          </w:divBdr>
        </w:div>
        <w:div w:id="556748661">
          <w:marLeft w:val="0"/>
          <w:marRight w:val="0"/>
          <w:marTop w:val="0"/>
          <w:marBottom w:val="0"/>
          <w:divBdr>
            <w:top w:val="none" w:sz="0" w:space="0" w:color="auto"/>
            <w:left w:val="none" w:sz="0" w:space="0" w:color="auto"/>
            <w:bottom w:val="none" w:sz="0" w:space="0" w:color="auto"/>
            <w:right w:val="none" w:sz="0" w:space="0" w:color="auto"/>
          </w:divBdr>
        </w:div>
        <w:div w:id="1496191021">
          <w:marLeft w:val="0"/>
          <w:marRight w:val="0"/>
          <w:marTop w:val="0"/>
          <w:marBottom w:val="0"/>
          <w:divBdr>
            <w:top w:val="none" w:sz="0" w:space="0" w:color="auto"/>
            <w:left w:val="none" w:sz="0" w:space="0" w:color="auto"/>
            <w:bottom w:val="none" w:sz="0" w:space="0" w:color="auto"/>
            <w:right w:val="none" w:sz="0" w:space="0" w:color="auto"/>
          </w:divBdr>
        </w:div>
        <w:div w:id="418411529">
          <w:marLeft w:val="0"/>
          <w:marRight w:val="0"/>
          <w:marTop w:val="0"/>
          <w:marBottom w:val="0"/>
          <w:divBdr>
            <w:top w:val="none" w:sz="0" w:space="0" w:color="auto"/>
            <w:left w:val="none" w:sz="0" w:space="0" w:color="auto"/>
            <w:bottom w:val="none" w:sz="0" w:space="0" w:color="auto"/>
            <w:right w:val="none" w:sz="0" w:space="0" w:color="auto"/>
          </w:divBdr>
        </w:div>
        <w:div w:id="618221974">
          <w:marLeft w:val="0"/>
          <w:marRight w:val="0"/>
          <w:marTop w:val="0"/>
          <w:marBottom w:val="0"/>
          <w:divBdr>
            <w:top w:val="none" w:sz="0" w:space="0" w:color="auto"/>
            <w:left w:val="none" w:sz="0" w:space="0" w:color="auto"/>
            <w:bottom w:val="none" w:sz="0" w:space="0" w:color="auto"/>
            <w:right w:val="none" w:sz="0" w:space="0" w:color="auto"/>
          </w:divBdr>
        </w:div>
        <w:div w:id="48964735">
          <w:marLeft w:val="0"/>
          <w:marRight w:val="0"/>
          <w:marTop w:val="0"/>
          <w:marBottom w:val="0"/>
          <w:divBdr>
            <w:top w:val="none" w:sz="0" w:space="0" w:color="auto"/>
            <w:left w:val="none" w:sz="0" w:space="0" w:color="auto"/>
            <w:bottom w:val="none" w:sz="0" w:space="0" w:color="auto"/>
            <w:right w:val="none" w:sz="0" w:space="0" w:color="auto"/>
          </w:divBdr>
        </w:div>
        <w:div w:id="899631042">
          <w:marLeft w:val="0"/>
          <w:marRight w:val="0"/>
          <w:marTop w:val="0"/>
          <w:marBottom w:val="0"/>
          <w:divBdr>
            <w:top w:val="none" w:sz="0" w:space="0" w:color="auto"/>
            <w:left w:val="none" w:sz="0" w:space="0" w:color="auto"/>
            <w:bottom w:val="none" w:sz="0" w:space="0" w:color="auto"/>
            <w:right w:val="none" w:sz="0" w:space="0" w:color="auto"/>
          </w:divBdr>
        </w:div>
        <w:div w:id="1780448558">
          <w:marLeft w:val="0"/>
          <w:marRight w:val="0"/>
          <w:marTop w:val="0"/>
          <w:marBottom w:val="0"/>
          <w:divBdr>
            <w:top w:val="none" w:sz="0" w:space="0" w:color="auto"/>
            <w:left w:val="none" w:sz="0" w:space="0" w:color="auto"/>
            <w:bottom w:val="none" w:sz="0" w:space="0" w:color="auto"/>
            <w:right w:val="none" w:sz="0" w:space="0" w:color="auto"/>
          </w:divBdr>
        </w:div>
        <w:div w:id="1876691259">
          <w:marLeft w:val="0"/>
          <w:marRight w:val="0"/>
          <w:marTop w:val="0"/>
          <w:marBottom w:val="0"/>
          <w:divBdr>
            <w:top w:val="none" w:sz="0" w:space="0" w:color="auto"/>
            <w:left w:val="none" w:sz="0" w:space="0" w:color="auto"/>
            <w:bottom w:val="none" w:sz="0" w:space="0" w:color="auto"/>
            <w:right w:val="none" w:sz="0" w:space="0" w:color="auto"/>
          </w:divBdr>
        </w:div>
        <w:div w:id="540481723">
          <w:marLeft w:val="0"/>
          <w:marRight w:val="0"/>
          <w:marTop w:val="0"/>
          <w:marBottom w:val="0"/>
          <w:divBdr>
            <w:top w:val="none" w:sz="0" w:space="0" w:color="auto"/>
            <w:left w:val="none" w:sz="0" w:space="0" w:color="auto"/>
            <w:bottom w:val="none" w:sz="0" w:space="0" w:color="auto"/>
            <w:right w:val="none" w:sz="0" w:space="0" w:color="auto"/>
          </w:divBdr>
        </w:div>
        <w:div w:id="1132987250">
          <w:marLeft w:val="0"/>
          <w:marRight w:val="0"/>
          <w:marTop w:val="0"/>
          <w:marBottom w:val="0"/>
          <w:divBdr>
            <w:top w:val="none" w:sz="0" w:space="0" w:color="auto"/>
            <w:left w:val="none" w:sz="0" w:space="0" w:color="auto"/>
            <w:bottom w:val="none" w:sz="0" w:space="0" w:color="auto"/>
            <w:right w:val="none" w:sz="0" w:space="0" w:color="auto"/>
          </w:divBdr>
        </w:div>
        <w:div w:id="1115366582">
          <w:marLeft w:val="0"/>
          <w:marRight w:val="0"/>
          <w:marTop w:val="0"/>
          <w:marBottom w:val="0"/>
          <w:divBdr>
            <w:top w:val="none" w:sz="0" w:space="0" w:color="auto"/>
            <w:left w:val="none" w:sz="0" w:space="0" w:color="auto"/>
            <w:bottom w:val="none" w:sz="0" w:space="0" w:color="auto"/>
            <w:right w:val="none" w:sz="0" w:space="0" w:color="auto"/>
          </w:divBdr>
        </w:div>
        <w:div w:id="1643462398">
          <w:marLeft w:val="0"/>
          <w:marRight w:val="0"/>
          <w:marTop w:val="0"/>
          <w:marBottom w:val="0"/>
          <w:divBdr>
            <w:top w:val="none" w:sz="0" w:space="0" w:color="auto"/>
            <w:left w:val="none" w:sz="0" w:space="0" w:color="auto"/>
            <w:bottom w:val="none" w:sz="0" w:space="0" w:color="auto"/>
            <w:right w:val="none" w:sz="0" w:space="0" w:color="auto"/>
          </w:divBdr>
        </w:div>
        <w:div w:id="602961493">
          <w:marLeft w:val="0"/>
          <w:marRight w:val="0"/>
          <w:marTop w:val="0"/>
          <w:marBottom w:val="0"/>
          <w:divBdr>
            <w:top w:val="none" w:sz="0" w:space="0" w:color="auto"/>
            <w:left w:val="none" w:sz="0" w:space="0" w:color="auto"/>
            <w:bottom w:val="none" w:sz="0" w:space="0" w:color="auto"/>
            <w:right w:val="none" w:sz="0" w:space="0" w:color="auto"/>
          </w:divBdr>
        </w:div>
      </w:divsChild>
    </w:div>
    <w:div w:id="1085490052">
      <w:bodyDiv w:val="1"/>
      <w:marLeft w:val="0"/>
      <w:marRight w:val="0"/>
      <w:marTop w:val="0"/>
      <w:marBottom w:val="0"/>
      <w:divBdr>
        <w:top w:val="none" w:sz="0" w:space="0" w:color="auto"/>
        <w:left w:val="none" w:sz="0" w:space="0" w:color="auto"/>
        <w:bottom w:val="none" w:sz="0" w:space="0" w:color="auto"/>
        <w:right w:val="none" w:sz="0" w:space="0" w:color="auto"/>
      </w:divBdr>
      <w:divsChild>
        <w:div w:id="2006660686">
          <w:marLeft w:val="0"/>
          <w:marRight w:val="0"/>
          <w:marTop w:val="0"/>
          <w:marBottom w:val="0"/>
          <w:divBdr>
            <w:top w:val="none" w:sz="0" w:space="0" w:color="auto"/>
            <w:left w:val="none" w:sz="0" w:space="0" w:color="auto"/>
            <w:bottom w:val="none" w:sz="0" w:space="0" w:color="auto"/>
            <w:right w:val="none" w:sz="0" w:space="0" w:color="auto"/>
          </w:divBdr>
        </w:div>
        <w:div w:id="1433277076">
          <w:marLeft w:val="0"/>
          <w:marRight w:val="0"/>
          <w:marTop w:val="0"/>
          <w:marBottom w:val="0"/>
          <w:divBdr>
            <w:top w:val="none" w:sz="0" w:space="0" w:color="auto"/>
            <w:left w:val="none" w:sz="0" w:space="0" w:color="auto"/>
            <w:bottom w:val="none" w:sz="0" w:space="0" w:color="auto"/>
            <w:right w:val="none" w:sz="0" w:space="0" w:color="auto"/>
          </w:divBdr>
        </w:div>
      </w:divsChild>
    </w:div>
    <w:div w:id="1091245602">
      <w:bodyDiv w:val="1"/>
      <w:marLeft w:val="0"/>
      <w:marRight w:val="0"/>
      <w:marTop w:val="0"/>
      <w:marBottom w:val="0"/>
      <w:divBdr>
        <w:top w:val="none" w:sz="0" w:space="0" w:color="auto"/>
        <w:left w:val="none" w:sz="0" w:space="0" w:color="auto"/>
        <w:bottom w:val="none" w:sz="0" w:space="0" w:color="auto"/>
        <w:right w:val="none" w:sz="0" w:space="0" w:color="auto"/>
      </w:divBdr>
      <w:divsChild>
        <w:div w:id="198705311">
          <w:marLeft w:val="0"/>
          <w:marRight w:val="0"/>
          <w:marTop w:val="0"/>
          <w:marBottom w:val="0"/>
          <w:divBdr>
            <w:top w:val="none" w:sz="0" w:space="0" w:color="auto"/>
            <w:left w:val="none" w:sz="0" w:space="0" w:color="auto"/>
            <w:bottom w:val="none" w:sz="0" w:space="0" w:color="auto"/>
            <w:right w:val="none" w:sz="0" w:space="0" w:color="auto"/>
          </w:divBdr>
        </w:div>
        <w:div w:id="1542670583">
          <w:marLeft w:val="0"/>
          <w:marRight w:val="0"/>
          <w:marTop w:val="0"/>
          <w:marBottom w:val="0"/>
          <w:divBdr>
            <w:top w:val="none" w:sz="0" w:space="0" w:color="auto"/>
            <w:left w:val="none" w:sz="0" w:space="0" w:color="auto"/>
            <w:bottom w:val="none" w:sz="0" w:space="0" w:color="auto"/>
            <w:right w:val="none" w:sz="0" w:space="0" w:color="auto"/>
          </w:divBdr>
        </w:div>
        <w:div w:id="1075585578">
          <w:marLeft w:val="0"/>
          <w:marRight w:val="0"/>
          <w:marTop w:val="0"/>
          <w:marBottom w:val="0"/>
          <w:divBdr>
            <w:top w:val="none" w:sz="0" w:space="0" w:color="auto"/>
            <w:left w:val="none" w:sz="0" w:space="0" w:color="auto"/>
            <w:bottom w:val="none" w:sz="0" w:space="0" w:color="auto"/>
            <w:right w:val="none" w:sz="0" w:space="0" w:color="auto"/>
          </w:divBdr>
        </w:div>
        <w:div w:id="1108310484">
          <w:marLeft w:val="0"/>
          <w:marRight w:val="0"/>
          <w:marTop w:val="0"/>
          <w:marBottom w:val="0"/>
          <w:divBdr>
            <w:top w:val="none" w:sz="0" w:space="0" w:color="auto"/>
            <w:left w:val="none" w:sz="0" w:space="0" w:color="auto"/>
            <w:bottom w:val="none" w:sz="0" w:space="0" w:color="auto"/>
            <w:right w:val="none" w:sz="0" w:space="0" w:color="auto"/>
          </w:divBdr>
        </w:div>
        <w:div w:id="1949972242">
          <w:marLeft w:val="0"/>
          <w:marRight w:val="0"/>
          <w:marTop w:val="0"/>
          <w:marBottom w:val="0"/>
          <w:divBdr>
            <w:top w:val="none" w:sz="0" w:space="0" w:color="auto"/>
            <w:left w:val="none" w:sz="0" w:space="0" w:color="auto"/>
            <w:bottom w:val="none" w:sz="0" w:space="0" w:color="auto"/>
            <w:right w:val="none" w:sz="0" w:space="0" w:color="auto"/>
          </w:divBdr>
        </w:div>
        <w:div w:id="1237863123">
          <w:marLeft w:val="0"/>
          <w:marRight w:val="0"/>
          <w:marTop w:val="0"/>
          <w:marBottom w:val="0"/>
          <w:divBdr>
            <w:top w:val="none" w:sz="0" w:space="0" w:color="auto"/>
            <w:left w:val="none" w:sz="0" w:space="0" w:color="auto"/>
            <w:bottom w:val="none" w:sz="0" w:space="0" w:color="auto"/>
            <w:right w:val="none" w:sz="0" w:space="0" w:color="auto"/>
          </w:divBdr>
        </w:div>
        <w:div w:id="741173168">
          <w:marLeft w:val="0"/>
          <w:marRight w:val="0"/>
          <w:marTop w:val="0"/>
          <w:marBottom w:val="0"/>
          <w:divBdr>
            <w:top w:val="none" w:sz="0" w:space="0" w:color="auto"/>
            <w:left w:val="none" w:sz="0" w:space="0" w:color="auto"/>
            <w:bottom w:val="none" w:sz="0" w:space="0" w:color="auto"/>
            <w:right w:val="none" w:sz="0" w:space="0" w:color="auto"/>
          </w:divBdr>
        </w:div>
        <w:div w:id="2044209014">
          <w:marLeft w:val="0"/>
          <w:marRight w:val="0"/>
          <w:marTop w:val="0"/>
          <w:marBottom w:val="0"/>
          <w:divBdr>
            <w:top w:val="none" w:sz="0" w:space="0" w:color="auto"/>
            <w:left w:val="none" w:sz="0" w:space="0" w:color="auto"/>
            <w:bottom w:val="none" w:sz="0" w:space="0" w:color="auto"/>
            <w:right w:val="none" w:sz="0" w:space="0" w:color="auto"/>
          </w:divBdr>
        </w:div>
        <w:div w:id="1843624583">
          <w:marLeft w:val="0"/>
          <w:marRight w:val="0"/>
          <w:marTop w:val="0"/>
          <w:marBottom w:val="0"/>
          <w:divBdr>
            <w:top w:val="none" w:sz="0" w:space="0" w:color="auto"/>
            <w:left w:val="none" w:sz="0" w:space="0" w:color="auto"/>
            <w:bottom w:val="none" w:sz="0" w:space="0" w:color="auto"/>
            <w:right w:val="none" w:sz="0" w:space="0" w:color="auto"/>
          </w:divBdr>
        </w:div>
        <w:div w:id="1273980315">
          <w:marLeft w:val="0"/>
          <w:marRight w:val="0"/>
          <w:marTop w:val="0"/>
          <w:marBottom w:val="0"/>
          <w:divBdr>
            <w:top w:val="none" w:sz="0" w:space="0" w:color="auto"/>
            <w:left w:val="none" w:sz="0" w:space="0" w:color="auto"/>
            <w:bottom w:val="none" w:sz="0" w:space="0" w:color="auto"/>
            <w:right w:val="none" w:sz="0" w:space="0" w:color="auto"/>
          </w:divBdr>
        </w:div>
        <w:div w:id="83384629">
          <w:marLeft w:val="0"/>
          <w:marRight w:val="0"/>
          <w:marTop w:val="0"/>
          <w:marBottom w:val="0"/>
          <w:divBdr>
            <w:top w:val="none" w:sz="0" w:space="0" w:color="auto"/>
            <w:left w:val="none" w:sz="0" w:space="0" w:color="auto"/>
            <w:bottom w:val="none" w:sz="0" w:space="0" w:color="auto"/>
            <w:right w:val="none" w:sz="0" w:space="0" w:color="auto"/>
          </w:divBdr>
        </w:div>
        <w:div w:id="1471364075">
          <w:marLeft w:val="0"/>
          <w:marRight w:val="0"/>
          <w:marTop w:val="0"/>
          <w:marBottom w:val="0"/>
          <w:divBdr>
            <w:top w:val="none" w:sz="0" w:space="0" w:color="auto"/>
            <w:left w:val="none" w:sz="0" w:space="0" w:color="auto"/>
            <w:bottom w:val="none" w:sz="0" w:space="0" w:color="auto"/>
            <w:right w:val="none" w:sz="0" w:space="0" w:color="auto"/>
          </w:divBdr>
        </w:div>
        <w:div w:id="1369795179">
          <w:marLeft w:val="0"/>
          <w:marRight w:val="0"/>
          <w:marTop w:val="0"/>
          <w:marBottom w:val="0"/>
          <w:divBdr>
            <w:top w:val="none" w:sz="0" w:space="0" w:color="auto"/>
            <w:left w:val="none" w:sz="0" w:space="0" w:color="auto"/>
            <w:bottom w:val="none" w:sz="0" w:space="0" w:color="auto"/>
            <w:right w:val="none" w:sz="0" w:space="0" w:color="auto"/>
          </w:divBdr>
        </w:div>
        <w:div w:id="868251578">
          <w:marLeft w:val="0"/>
          <w:marRight w:val="0"/>
          <w:marTop w:val="0"/>
          <w:marBottom w:val="0"/>
          <w:divBdr>
            <w:top w:val="none" w:sz="0" w:space="0" w:color="auto"/>
            <w:left w:val="none" w:sz="0" w:space="0" w:color="auto"/>
            <w:bottom w:val="none" w:sz="0" w:space="0" w:color="auto"/>
            <w:right w:val="none" w:sz="0" w:space="0" w:color="auto"/>
          </w:divBdr>
        </w:div>
        <w:div w:id="1059131088">
          <w:marLeft w:val="0"/>
          <w:marRight w:val="0"/>
          <w:marTop w:val="0"/>
          <w:marBottom w:val="0"/>
          <w:divBdr>
            <w:top w:val="none" w:sz="0" w:space="0" w:color="auto"/>
            <w:left w:val="none" w:sz="0" w:space="0" w:color="auto"/>
            <w:bottom w:val="none" w:sz="0" w:space="0" w:color="auto"/>
            <w:right w:val="none" w:sz="0" w:space="0" w:color="auto"/>
          </w:divBdr>
        </w:div>
      </w:divsChild>
    </w:div>
    <w:div w:id="1105149472">
      <w:bodyDiv w:val="1"/>
      <w:marLeft w:val="0"/>
      <w:marRight w:val="0"/>
      <w:marTop w:val="0"/>
      <w:marBottom w:val="0"/>
      <w:divBdr>
        <w:top w:val="none" w:sz="0" w:space="0" w:color="auto"/>
        <w:left w:val="none" w:sz="0" w:space="0" w:color="auto"/>
        <w:bottom w:val="none" w:sz="0" w:space="0" w:color="auto"/>
        <w:right w:val="none" w:sz="0" w:space="0" w:color="auto"/>
      </w:divBdr>
    </w:div>
    <w:div w:id="1110474088">
      <w:bodyDiv w:val="1"/>
      <w:marLeft w:val="0"/>
      <w:marRight w:val="0"/>
      <w:marTop w:val="0"/>
      <w:marBottom w:val="0"/>
      <w:divBdr>
        <w:top w:val="none" w:sz="0" w:space="0" w:color="auto"/>
        <w:left w:val="none" w:sz="0" w:space="0" w:color="auto"/>
        <w:bottom w:val="none" w:sz="0" w:space="0" w:color="auto"/>
        <w:right w:val="none" w:sz="0" w:space="0" w:color="auto"/>
      </w:divBdr>
      <w:divsChild>
        <w:div w:id="812140355">
          <w:marLeft w:val="0"/>
          <w:marRight w:val="0"/>
          <w:marTop w:val="0"/>
          <w:marBottom w:val="0"/>
          <w:divBdr>
            <w:top w:val="none" w:sz="0" w:space="0" w:color="auto"/>
            <w:left w:val="none" w:sz="0" w:space="0" w:color="auto"/>
            <w:bottom w:val="none" w:sz="0" w:space="0" w:color="auto"/>
            <w:right w:val="none" w:sz="0" w:space="0" w:color="auto"/>
          </w:divBdr>
        </w:div>
        <w:div w:id="31852272">
          <w:marLeft w:val="0"/>
          <w:marRight w:val="0"/>
          <w:marTop w:val="0"/>
          <w:marBottom w:val="0"/>
          <w:divBdr>
            <w:top w:val="none" w:sz="0" w:space="0" w:color="auto"/>
            <w:left w:val="none" w:sz="0" w:space="0" w:color="auto"/>
            <w:bottom w:val="none" w:sz="0" w:space="0" w:color="auto"/>
            <w:right w:val="none" w:sz="0" w:space="0" w:color="auto"/>
          </w:divBdr>
        </w:div>
        <w:div w:id="1014695705">
          <w:marLeft w:val="0"/>
          <w:marRight w:val="0"/>
          <w:marTop w:val="0"/>
          <w:marBottom w:val="0"/>
          <w:divBdr>
            <w:top w:val="none" w:sz="0" w:space="0" w:color="auto"/>
            <w:left w:val="none" w:sz="0" w:space="0" w:color="auto"/>
            <w:bottom w:val="none" w:sz="0" w:space="0" w:color="auto"/>
            <w:right w:val="none" w:sz="0" w:space="0" w:color="auto"/>
          </w:divBdr>
        </w:div>
        <w:div w:id="1625426612">
          <w:marLeft w:val="0"/>
          <w:marRight w:val="0"/>
          <w:marTop w:val="0"/>
          <w:marBottom w:val="0"/>
          <w:divBdr>
            <w:top w:val="none" w:sz="0" w:space="0" w:color="auto"/>
            <w:left w:val="none" w:sz="0" w:space="0" w:color="auto"/>
            <w:bottom w:val="none" w:sz="0" w:space="0" w:color="auto"/>
            <w:right w:val="none" w:sz="0" w:space="0" w:color="auto"/>
          </w:divBdr>
        </w:div>
        <w:div w:id="682628465">
          <w:marLeft w:val="0"/>
          <w:marRight w:val="0"/>
          <w:marTop w:val="0"/>
          <w:marBottom w:val="0"/>
          <w:divBdr>
            <w:top w:val="none" w:sz="0" w:space="0" w:color="auto"/>
            <w:left w:val="none" w:sz="0" w:space="0" w:color="auto"/>
            <w:bottom w:val="none" w:sz="0" w:space="0" w:color="auto"/>
            <w:right w:val="none" w:sz="0" w:space="0" w:color="auto"/>
          </w:divBdr>
        </w:div>
        <w:div w:id="811367364">
          <w:marLeft w:val="0"/>
          <w:marRight w:val="0"/>
          <w:marTop w:val="0"/>
          <w:marBottom w:val="0"/>
          <w:divBdr>
            <w:top w:val="none" w:sz="0" w:space="0" w:color="auto"/>
            <w:left w:val="none" w:sz="0" w:space="0" w:color="auto"/>
            <w:bottom w:val="none" w:sz="0" w:space="0" w:color="auto"/>
            <w:right w:val="none" w:sz="0" w:space="0" w:color="auto"/>
          </w:divBdr>
        </w:div>
        <w:div w:id="1033383478">
          <w:marLeft w:val="0"/>
          <w:marRight w:val="0"/>
          <w:marTop w:val="0"/>
          <w:marBottom w:val="0"/>
          <w:divBdr>
            <w:top w:val="none" w:sz="0" w:space="0" w:color="auto"/>
            <w:left w:val="none" w:sz="0" w:space="0" w:color="auto"/>
            <w:bottom w:val="none" w:sz="0" w:space="0" w:color="auto"/>
            <w:right w:val="none" w:sz="0" w:space="0" w:color="auto"/>
          </w:divBdr>
        </w:div>
        <w:div w:id="1375542362">
          <w:marLeft w:val="0"/>
          <w:marRight w:val="0"/>
          <w:marTop w:val="0"/>
          <w:marBottom w:val="0"/>
          <w:divBdr>
            <w:top w:val="none" w:sz="0" w:space="0" w:color="auto"/>
            <w:left w:val="none" w:sz="0" w:space="0" w:color="auto"/>
            <w:bottom w:val="none" w:sz="0" w:space="0" w:color="auto"/>
            <w:right w:val="none" w:sz="0" w:space="0" w:color="auto"/>
          </w:divBdr>
        </w:div>
      </w:divsChild>
    </w:div>
    <w:div w:id="1127091324">
      <w:bodyDiv w:val="1"/>
      <w:marLeft w:val="0"/>
      <w:marRight w:val="0"/>
      <w:marTop w:val="0"/>
      <w:marBottom w:val="0"/>
      <w:divBdr>
        <w:top w:val="none" w:sz="0" w:space="0" w:color="auto"/>
        <w:left w:val="none" w:sz="0" w:space="0" w:color="auto"/>
        <w:bottom w:val="none" w:sz="0" w:space="0" w:color="auto"/>
        <w:right w:val="none" w:sz="0" w:space="0" w:color="auto"/>
      </w:divBdr>
      <w:divsChild>
        <w:div w:id="153884291">
          <w:marLeft w:val="0"/>
          <w:marRight w:val="0"/>
          <w:marTop w:val="0"/>
          <w:marBottom w:val="0"/>
          <w:divBdr>
            <w:top w:val="none" w:sz="0" w:space="0" w:color="auto"/>
            <w:left w:val="none" w:sz="0" w:space="0" w:color="auto"/>
            <w:bottom w:val="none" w:sz="0" w:space="0" w:color="auto"/>
            <w:right w:val="none" w:sz="0" w:space="0" w:color="auto"/>
          </w:divBdr>
        </w:div>
        <w:div w:id="689842084">
          <w:marLeft w:val="0"/>
          <w:marRight w:val="0"/>
          <w:marTop w:val="0"/>
          <w:marBottom w:val="0"/>
          <w:divBdr>
            <w:top w:val="none" w:sz="0" w:space="0" w:color="auto"/>
            <w:left w:val="none" w:sz="0" w:space="0" w:color="auto"/>
            <w:bottom w:val="none" w:sz="0" w:space="0" w:color="auto"/>
            <w:right w:val="none" w:sz="0" w:space="0" w:color="auto"/>
          </w:divBdr>
        </w:div>
        <w:div w:id="1244415130">
          <w:marLeft w:val="0"/>
          <w:marRight w:val="0"/>
          <w:marTop w:val="0"/>
          <w:marBottom w:val="0"/>
          <w:divBdr>
            <w:top w:val="none" w:sz="0" w:space="0" w:color="auto"/>
            <w:left w:val="none" w:sz="0" w:space="0" w:color="auto"/>
            <w:bottom w:val="none" w:sz="0" w:space="0" w:color="auto"/>
            <w:right w:val="none" w:sz="0" w:space="0" w:color="auto"/>
          </w:divBdr>
        </w:div>
        <w:div w:id="1651983969">
          <w:marLeft w:val="0"/>
          <w:marRight w:val="0"/>
          <w:marTop w:val="0"/>
          <w:marBottom w:val="0"/>
          <w:divBdr>
            <w:top w:val="none" w:sz="0" w:space="0" w:color="auto"/>
            <w:left w:val="none" w:sz="0" w:space="0" w:color="auto"/>
            <w:bottom w:val="none" w:sz="0" w:space="0" w:color="auto"/>
            <w:right w:val="none" w:sz="0" w:space="0" w:color="auto"/>
          </w:divBdr>
        </w:div>
        <w:div w:id="399719683">
          <w:marLeft w:val="0"/>
          <w:marRight w:val="0"/>
          <w:marTop w:val="0"/>
          <w:marBottom w:val="0"/>
          <w:divBdr>
            <w:top w:val="none" w:sz="0" w:space="0" w:color="auto"/>
            <w:left w:val="none" w:sz="0" w:space="0" w:color="auto"/>
            <w:bottom w:val="none" w:sz="0" w:space="0" w:color="auto"/>
            <w:right w:val="none" w:sz="0" w:space="0" w:color="auto"/>
          </w:divBdr>
        </w:div>
      </w:divsChild>
    </w:div>
    <w:div w:id="1318538371">
      <w:bodyDiv w:val="1"/>
      <w:marLeft w:val="0"/>
      <w:marRight w:val="0"/>
      <w:marTop w:val="0"/>
      <w:marBottom w:val="0"/>
      <w:divBdr>
        <w:top w:val="none" w:sz="0" w:space="0" w:color="auto"/>
        <w:left w:val="none" w:sz="0" w:space="0" w:color="auto"/>
        <w:bottom w:val="none" w:sz="0" w:space="0" w:color="auto"/>
        <w:right w:val="none" w:sz="0" w:space="0" w:color="auto"/>
      </w:divBdr>
      <w:divsChild>
        <w:div w:id="953825152">
          <w:marLeft w:val="0"/>
          <w:marRight w:val="0"/>
          <w:marTop w:val="0"/>
          <w:marBottom w:val="0"/>
          <w:divBdr>
            <w:top w:val="none" w:sz="0" w:space="0" w:color="auto"/>
            <w:left w:val="none" w:sz="0" w:space="0" w:color="auto"/>
            <w:bottom w:val="none" w:sz="0" w:space="0" w:color="auto"/>
            <w:right w:val="none" w:sz="0" w:space="0" w:color="auto"/>
          </w:divBdr>
        </w:div>
        <w:div w:id="973410167">
          <w:marLeft w:val="0"/>
          <w:marRight w:val="0"/>
          <w:marTop w:val="0"/>
          <w:marBottom w:val="0"/>
          <w:divBdr>
            <w:top w:val="none" w:sz="0" w:space="0" w:color="auto"/>
            <w:left w:val="none" w:sz="0" w:space="0" w:color="auto"/>
            <w:bottom w:val="none" w:sz="0" w:space="0" w:color="auto"/>
            <w:right w:val="none" w:sz="0" w:space="0" w:color="auto"/>
          </w:divBdr>
        </w:div>
        <w:div w:id="1562474385">
          <w:marLeft w:val="0"/>
          <w:marRight w:val="0"/>
          <w:marTop w:val="0"/>
          <w:marBottom w:val="0"/>
          <w:divBdr>
            <w:top w:val="none" w:sz="0" w:space="0" w:color="auto"/>
            <w:left w:val="none" w:sz="0" w:space="0" w:color="auto"/>
            <w:bottom w:val="none" w:sz="0" w:space="0" w:color="auto"/>
            <w:right w:val="none" w:sz="0" w:space="0" w:color="auto"/>
          </w:divBdr>
        </w:div>
        <w:div w:id="793523195">
          <w:marLeft w:val="0"/>
          <w:marRight w:val="0"/>
          <w:marTop w:val="0"/>
          <w:marBottom w:val="0"/>
          <w:divBdr>
            <w:top w:val="none" w:sz="0" w:space="0" w:color="auto"/>
            <w:left w:val="none" w:sz="0" w:space="0" w:color="auto"/>
            <w:bottom w:val="none" w:sz="0" w:space="0" w:color="auto"/>
            <w:right w:val="none" w:sz="0" w:space="0" w:color="auto"/>
          </w:divBdr>
        </w:div>
        <w:div w:id="693918908">
          <w:marLeft w:val="0"/>
          <w:marRight w:val="0"/>
          <w:marTop w:val="0"/>
          <w:marBottom w:val="0"/>
          <w:divBdr>
            <w:top w:val="none" w:sz="0" w:space="0" w:color="auto"/>
            <w:left w:val="none" w:sz="0" w:space="0" w:color="auto"/>
            <w:bottom w:val="none" w:sz="0" w:space="0" w:color="auto"/>
            <w:right w:val="none" w:sz="0" w:space="0" w:color="auto"/>
          </w:divBdr>
        </w:div>
        <w:div w:id="1147822093">
          <w:marLeft w:val="0"/>
          <w:marRight w:val="0"/>
          <w:marTop w:val="0"/>
          <w:marBottom w:val="0"/>
          <w:divBdr>
            <w:top w:val="none" w:sz="0" w:space="0" w:color="auto"/>
            <w:left w:val="none" w:sz="0" w:space="0" w:color="auto"/>
            <w:bottom w:val="none" w:sz="0" w:space="0" w:color="auto"/>
            <w:right w:val="none" w:sz="0" w:space="0" w:color="auto"/>
          </w:divBdr>
        </w:div>
        <w:div w:id="30502161">
          <w:marLeft w:val="0"/>
          <w:marRight w:val="0"/>
          <w:marTop w:val="0"/>
          <w:marBottom w:val="0"/>
          <w:divBdr>
            <w:top w:val="none" w:sz="0" w:space="0" w:color="auto"/>
            <w:left w:val="none" w:sz="0" w:space="0" w:color="auto"/>
            <w:bottom w:val="none" w:sz="0" w:space="0" w:color="auto"/>
            <w:right w:val="none" w:sz="0" w:space="0" w:color="auto"/>
          </w:divBdr>
        </w:div>
        <w:div w:id="1448961444">
          <w:marLeft w:val="0"/>
          <w:marRight w:val="0"/>
          <w:marTop w:val="0"/>
          <w:marBottom w:val="0"/>
          <w:divBdr>
            <w:top w:val="none" w:sz="0" w:space="0" w:color="auto"/>
            <w:left w:val="none" w:sz="0" w:space="0" w:color="auto"/>
            <w:bottom w:val="none" w:sz="0" w:space="0" w:color="auto"/>
            <w:right w:val="none" w:sz="0" w:space="0" w:color="auto"/>
          </w:divBdr>
        </w:div>
        <w:div w:id="1968968044">
          <w:marLeft w:val="0"/>
          <w:marRight w:val="0"/>
          <w:marTop w:val="0"/>
          <w:marBottom w:val="0"/>
          <w:divBdr>
            <w:top w:val="none" w:sz="0" w:space="0" w:color="auto"/>
            <w:left w:val="none" w:sz="0" w:space="0" w:color="auto"/>
            <w:bottom w:val="none" w:sz="0" w:space="0" w:color="auto"/>
            <w:right w:val="none" w:sz="0" w:space="0" w:color="auto"/>
          </w:divBdr>
        </w:div>
        <w:div w:id="1710758736">
          <w:marLeft w:val="0"/>
          <w:marRight w:val="0"/>
          <w:marTop w:val="0"/>
          <w:marBottom w:val="0"/>
          <w:divBdr>
            <w:top w:val="none" w:sz="0" w:space="0" w:color="auto"/>
            <w:left w:val="none" w:sz="0" w:space="0" w:color="auto"/>
            <w:bottom w:val="none" w:sz="0" w:space="0" w:color="auto"/>
            <w:right w:val="none" w:sz="0" w:space="0" w:color="auto"/>
          </w:divBdr>
        </w:div>
        <w:div w:id="1426076660">
          <w:marLeft w:val="0"/>
          <w:marRight w:val="0"/>
          <w:marTop w:val="0"/>
          <w:marBottom w:val="0"/>
          <w:divBdr>
            <w:top w:val="none" w:sz="0" w:space="0" w:color="auto"/>
            <w:left w:val="none" w:sz="0" w:space="0" w:color="auto"/>
            <w:bottom w:val="none" w:sz="0" w:space="0" w:color="auto"/>
            <w:right w:val="none" w:sz="0" w:space="0" w:color="auto"/>
          </w:divBdr>
        </w:div>
        <w:div w:id="553195426">
          <w:marLeft w:val="0"/>
          <w:marRight w:val="0"/>
          <w:marTop w:val="0"/>
          <w:marBottom w:val="0"/>
          <w:divBdr>
            <w:top w:val="none" w:sz="0" w:space="0" w:color="auto"/>
            <w:left w:val="none" w:sz="0" w:space="0" w:color="auto"/>
            <w:bottom w:val="none" w:sz="0" w:space="0" w:color="auto"/>
            <w:right w:val="none" w:sz="0" w:space="0" w:color="auto"/>
          </w:divBdr>
        </w:div>
        <w:div w:id="978069574">
          <w:marLeft w:val="0"/>
          <w:marRight w:val="0"/>
          <w:marTop w:val="0"/>
          <w:marBottom w:val="0"/>
          <w:divBdr>
            <w:top w:val="none" w:sz="0" w:space="0" w:color="auto"/>
            <w:left w:val="none" w:sz="0" w:space="0" w:color="auto"/>
            <w:bottom w:val="none" w:sz="0" w:space="0" w:color="auto"/>
            <w:right w:val="none" w:sz="0" w:space="0" w:color="auto"/>
          </w:divBdr>
        </w:div>
        <w:div w:id="731152054">
          <w:marLeft w:val="0"/>
          <w:marRight w:val="0"/>
          <w:marTop w:val="0"/>
          <w:marBottom w:val="0"/>
          <w:divBdr>
            <w:top w:val="none" w:sz="0" w:space="0" w:color="auto"/>
            <w:left w:val="none" w:sz="0" w:space="0" w:color="auto"/>
            <w:bottom w:val="none" w:sz="0" w:space="0" w:color="auto"/>
            <w:right w:val="none" w:sz="0" w:space="0" w:color="auto"/>
          </w:divBdr>
        </w:div>
        <w:div w:id="837383931">
          <w:marLeft w:val="0"/>
          <w:marRight w:val="0"/>
          <w:marTop w:val="0"/>
          <w:marBottom w:val="0"/>
          <w:divBdr>
            <w:top w:val="none" w:sz="0" w:space="0" w:color="auto"/>
            <w:left w:val="none" w:sz="0" w:space="0" w:color="auto"/>
            <w:bottom w:val="none" w:sz="0" w:space="0" w:color="auto"/>
            <w:right w:val="none" w:sz="0" w:space="0" w:color="auto"/>
          </w:divBdr>
        </w:div>
        <w:div w:id="690642465">
          <w:marLeft w:val="0"/>
          <w:marRight w:val="0"/>
          <w:marTop w:val="0"/>
          <w:marBottom w:val="0"/>
          <w:divBdr>
            <w:top w:val="none" w:sz="0" w:space="0" w:color="auto"/>
            <w:left w:val="none" w:sz="0" w:space="0" w:color="auto"/>
            <w:bottom w:val="none" w:sz="0" w:space="0" w:color="auto"/>
            <w:right w:val="none" w:sz="0" w:space="0" w:color="auto"/>
          </w:divBdr>
        </w:div>
      </w:divsChild>
    </w:div>
    <w:div w:id="1380014254">
      <w:bodyDiv w:val="1"/>
      <w:marLeft w:val="0"/>
      <w:marRight w:val="0"/>
      <w:marTop w:val="0"/>
      <w:marBottom w:val="0"/>
      <w:divBdr>
        <w:top w:val="none" w:sz="0" w:space="0" w:color="auto"/>
        <w:left w:val="none" w:sz="0" w:space="0" w:color="auto"/>
        <w:bottom w:val="none" w:sz="0" w:space="0" w:color="auto"/>
        <w:right w:val="none" w:sz="0" w:space="0" w:color="auto"/>
      </w:divBdr>
      <w:divsChild>
        <w:div w:id="977339060">
          <w:marLeft w:val="0"/>
          <w:marRight w:val="0"/>
          <w:marTop w:val="0"/>
          <w:marBottom w:val="0"/>
          <w:divBdr>
            <w:top w:val="none" w:sz="0" w:space="0" w:color="auto"/>
            <w:left w:val="none" w:sz="0" w:space="0" w:color="auto"/>
            <w:bottom w:val="none" w:sz="0" w:space="0" w:color="auto"/>
            <w:right w:val="none" w:sz="0" w:space="0" w:color="auto"/>
          </w:divBdr>
        </w:div>
        <w:div w:id="1178274302">
          <w:marLeft w:val="0"/>
          <w:marRight w:val="0"/>
          <w:marTop w:val="0"/>
          <w:marBottom w:val="0"/>
          <w:divBdr>
            <w:top w:val="none" w:sz="0" w:space="0" w:color="auto"/>
            <w:left w:val="none" w:sz="0" w:space="0" w:color="auto"/>
            <w:bottom w:val="none" w:sz="0" w:space="0" w:color="auto"/>
            <w:right w:val="none" w:sz="0" w:space="0" w:color="auto"/>
          </w:divBdr>
        </w:div>
        <w:div w:id="1747725231">
          <w:marLeft w:val="0"/>
          <w:marRight w:val="0"/>
          <w:marTop w:val="0"/>
          <w:marBottom w:val="0"/>
          <w:divBdr>
            <w:top w:val="none" w:sz="0" w:space="0" w:color="auto"/>
            <w:left w:val="none" w:sz="0" w:space="0" w:color="auto"/>
            <w:bottom w:val="none" w:sz="0" w:space="0" w:color="auto"/>
            <w:right w:val="none" w:sz="0" w:space="0" w:color="auto"/>
          </w:divBdr>
        </w:div>
        <w:div w:id="1908495233">
          <w:marLeft w:val="0"/>
          <w:marRight w:val="0"/>
          <w:marTop w:val="0"/>
          <w:marBottom w:val="0"/>
          <w:divBdr>
            <w:top w:val="none" w:sz="0" w:space="0" w:color="auto"/>
            <w:left w:val="none" w:sz="0" w:space="0" w:color="auto"/>
            <w:bottom w:val="none" w:sz="0" w:space="0" w:color="auto"/>
            <w:right w:val="none" w:sz="0" w:space="0" w:color="auto"/>
          </w:divBdr>
        </w:div>
        <w:div w:id="796218144">
          <w:marLeft w:val="0"/>
          <w:marRight w:val="0"/>
          <w:marTop w:val="0"/>
          <w:marBottom w:val="0"/>
          <w:divBdr>
            <w:top w:val="none" w:sz="0" w:space="0" w:color="auto"/>
            <w:left w:val="none" w:sz="0" w:space="0" w:color="auto"/>
            <w:bottom w:val="none" w:sz="0" w:space="0" w:color="auto"/>
            <w:right w:val="none" w:sz="0" w:space="0" w:color="auto"/>
          </w:divBdr>
        </w:div>
        <w:div w:id="646979932">
          <w:marLeft w:val="0"/>
          <w:marRight w:val="0"/>
          <w:marTop w:val="0"/>
          <w:marBottom w:val="0"/>
          <w:divBdr>
            <w:top w:val="none" w:sz="0" w:space="0" w:color="auto"/>
            <w:left w:val="none" w:sz="0" w:space="0" w:color="auto"/>
            <w:bottom w:val="none" w:sz="0" w:space="0" w:color="auto"/>
            <w:right w:val="none" w:sz="0" w:space="0" w:color="auto"/>
          </w:divBdr>
        </w:div>
        <w:div w:id="1749305573">
          <w:marLeft w:val="0"/>
          <w:marRight w:val="0"/>
          <w:marTop w:val="0"/>
          <w:marBottom w:val="0"/>
          <w:divBdr>
            <w:top w:val="none" w:sz="0" w:space="0" w:color="auto"/>
            <w:left w:val="none" w:sz="0" w:space="0" w:color="auto"/>
            <w:bottom w:val="none" w:sz="0" w:space="0" w:color="auto"/>
            <w:right w:val="none" w:sz="0" w:space="0" w:color="auto"/>
          </w:divBdr>
        </w:div>
        <w:div w:id="317811975">
          <w:marLeft w:val="0"/>
          <w:marRight w:val="0"/>
          <w:marTop w:val="0"/>
          <w:marBottom w:val="0"/>
          <w:divBdr>
            <w:top w:val="none" w:sz="0" w:space="0" w:color="auto"/>
            <w:left w:val="none" w:sz="0" w:space="0" w:color="auto"/>
            <w:bottom w:val="none" w:sz="0" w:space="0" w:color="auto"/>
            <w:right w:val="none" w:sz="0" w:space="0" w:color="auto"/>
          </w:divBdr>
        </w:div>
      </w:divsChild>
    </w:div>
    <w:div w:id="1438601371">
      <w:bodyDiv w:val="1"/>
      <w:marLeft w:val="0"/>
      <w:marRight w:val="0"/>
      <w:marTop w:val="0"/>
      <w:marBottom w:val="0"/>
      <w:divBdr>
        <w:top w:val="none" w:sz="0" w:space="0" w:color="auto"/>
        <w:left w:val="none" w:sz="0" w:space="0" w:color="auto"/>
        <w:bottom w:val="none" w:sz="0" w:space="0" w:color="auto"/>
        <w:right w:val="none" w:sz="0" w:space="0" w:color="auto"/>
      </w:divBdr>
      <w:divsChild>
        <w:div w:id="188614549">
          <w:marLeft w:val="0"/>
          <w:marRight w:val="0"/>
          <w:marTop w:val="0"/>
          <w:marBottom w:val="0"/>
          <w:divBdr>
            <w:top w:val="none" w:sz="0" w:space="0" w:color="auto"/>
            <w:left w:val="none" w:sz="0" w:space="0" w:color="auto"/>
            <w:bottom w:val="none" w:sz="0" w:space="0" w:color="auto"/>
            <w:right w:val="none" w:sz="0" w:space="0" w:color="auto"/>
          </w:divBdr>
        </w:div>
        <w:div w:id="1843930422">
          <w:marLeft w:val="0"/>
          <w:marRight w:val="0"/>
          <w:marTop w:val="0"/>
          <w:marBottom w:val="0"/>
          <w:divBdr>
            <w:top w:val="none" w:sz="0" w:space="0" w:color="auto"/>
            <w:left w:val="none" w:sz="0" w:space="0" w:color="auto"/>
            <w:bottom w:val="none" w:sz="0" w:space="0" w:color="auto"/>
            <w:right w:val="none" w:sz="0" w:space="0" w:color="auto"/>
          </w:divBdr>
        </w:div>
        <w:div w:id="708452520">
          <w:marLeft w:val="0"/>
          <w:marRight w:val="0"/>
          <w:marTop w:val="0"/>
          <w:marBottom w:val="0"/>
          <w:divBdr>
            <w:top w:val="none" w:sz="0" w:space="0" w:color="auto"/>
            <w:left w:val="none" w:sz="0" w:space="0" w:color="auto"/>
            <w:bottom w:val="none" w:sz="0" w:space="0" w:color="auto"/>
            <w:right w:val="none" w:sz="0" w:space="0" w:color="auto"/>
          </w:divBdr>
        </w:div>
        <w:div w:id="1638535733">
          <w:marLeft w:val="0"/>
          <w:marRight w:val="0"/>
          <w:marTop w:val="0"/>
          <w:marBottom w:val="0"/>
          <w:divBdr>
            <w:top w:val="none" w:sz="0" w:space="0" w:color="auto"/>
            <w:left w:val="none" w:sz="0" w:space="0" w:color="auto"/>
            <w:bottom w:val="none" w:sz="0" w:space="0" w:color="auto"/>
            <w:right w:val="none" w:sz="0" w:space="0" w:color="auto"/>
          </w:divBdr>
        </w:div>
        <w:div w:id="2055617142">
          <w:marLeft w:val="0"/>
          <w:marRight w:val="0"/>
          <w:marTop w:val="0"/>
          <w:marBottom w:val="0"/>
          <w:divBdr>
            <w:top w:val="none" w:sz="0" w:space="0" w:color="auto"/>
            <w:left w:val="none" w:sz="0" w:space="0" w:color="auto"/>
            <w:bottom w:val="none" w:sz="0" w:space="0" w:color="auto"/>
            <w:right w:val="none" w:sz="0" w:space="0" w:color="auto"/>
          </w:divBdr>
        </w:div>
      </w:divsChild>
    </w:div>
    <w:div w:id="1444838644">
      <w:bodyDiv w:val="1"/>
      <w:marLeft w:val="0"/>
      <w:marRight w:val="0"/>
      <w:marTop w:val="0"/>
      <w:marBottom w:val="0"/>
      <w:divBdr>
        <w:top w:val="none" w:sz="0" w:space="0" w:color="auto"/>
        <w:left w:val="none" w:sz="0" w:space="0" w:color="auto"/>
        <w:bottom w:val="none" w:sz="0" w:space="0" w:color="auto"/>
        <w:right w:val="none" w:sz="0" w:space="0" w:color="auto"/>
      </w:divBdr>
      <w:divsChild>
        <w:div w:id="1254708018">
          <w:marLeft w:val="0"/>
          <w:marRight w:val="0"/>
          <w:marTop w:val="0"/>
          <w:marBottom w:val="0"/>
          <w:divBdr>
            <w:top w:val="none" w:sz="0" w:space="0" w:color="auto"/>
            <w:left w:val="none" w:sz="0" w:space="0" w:color="auto"/>
            <w:bottom w:val="none" w:sz="0" w:space="0" w:color="auto"/>
            <w:right w:val="none" w:sz="0" w:space="0" w:color="auto"/>
          </w:divBdr>
        </w:div>
        <w:div w:id="1324772914">
          <w:marLeft w:val="0"/>
          <w:marRight w:val="0"/>
          <w:marTop w:val="0"/>
          <w:marBottom w:val="0"/>
          <w:divBdr>
            <w:top w:val="none" w:sz="0" w:space="0" w:color="auto"/>
            <w:left w:val="none" w:sz="0" w:space="0" w:color="auto"/>
            <w:bottom w:val="none" w:sz="0" w:space="0" w:color="auto"/>
            <w:right w:val="none" w:sz="0" w:space="0" w:color="auto"/>
          </w:divBdr>
        </w:div>
        <w:div w:id="770591235">
          <w:marLeft w:val="0"/>
          <w:marRight w:val="0"/>
          <w:marTop w:val="0"/>
          <w:marBottom w:val="0"/>
          <w:divBdr>
            <w:top w:val="none" w:sz="0" w:space="0" w:color="auto"/>
            <w:left w:val="none" w:sz="0" w:space="0" w:color="auto"/>
            <w:bottom w:val="none" w:sz="0" w:space="0" w:color="auto"/>
            <w:right w:val="none" w:sz="0" w:space="0" w:color="auto"/>
          </w:divBdr>
        </w:div>
        <w:div w:id="1981031650">
          <w:marLeft w:val="0"/>
          <w:marRight w:val="0"/>
          <w:marTop w:val="0"/>
          <w:marBottom w:val="0"/>
          <w:divBdr>
            <w:top w:val="none" w:sz="0" w:space="0" w:color="auto"/>
            <w:left w:val="none" w:sz="0" w:space="0" w:color="auto"/>
            <w:bottom w:val="none" w:sz="0" w:space="0" w:color="auto"/>
            <w:right w:val="none" w:sz="0" w:space="0" w:color="auto"/>
          </w:divBdr>
        </w:div>
        <w:div w:id="362171822">
          <w:marLeft w:val="0"/>
          <w:marRight w:val="0"/>
          <w:marTop w:val="0"/>
          <w:marBottom w:val="0"/>
          <w:divBdr>
            <w:top w:val="none" w:sz="0" w:space="0" w:color="auto"/>
            <w:left w:val="none" w:sz="0" w:space="0" w:color="auto"/>
            <w:bottom w:val="none" w:sz="0" w:space="0" w:color="auto"/>
            <w:right w:val="none" w:sz="0" w:space="0" w:color="auto"/>
          </w:divBdr>
        </w:div>
        <w:div w:id="593056342">
          <w:marLeft w:val="0"/>
          <w:marRight w:val="0"/>
          <w:marTop w:val="0"/>
          <w:marBottom w:val="0"/>
          <w:divBdr>
            <w:top w:val="none" w:sz="0" w:space="0" w:color="auto"/>
            <w:left w:val="none" w:sz="0" w:space="0" w:color="auto"/>
            <w:bottom w:val="none" w:sz="0" w:space="0" w:color="auto"/>
            <w:right w:val="none" w:sz="0" w:space="0" w:color="auto"/>
          </w:divBdr>
        </w:div>
        <w:div w:id="1002201356">
          <w:marLeft w:val="0"/>
          <w:marRight w:val="0"/>
          <w:marTop w:val="0"/>
          <w:marBottom w:val="0"/>
          <w:divBdr>
            <w:top w:val="none" w:sz="0" w:space="0" w:color="auto"/>
            <w:left w:val="none" w:sz="0" w:space="0" w:color="auto"/>
            <w:bottom w:val="none" w:sz="0" w:space="0" w:color="auto"/>
            <w:right w:val="none" w:sz="0" w:space="0" w:color="auto"/>
          </w:divBdr>
        </w:div>
        <w:div w:id="621614580">
          <w:marLeft w:val="0"/>
          <w:marRight w:val="0"/>
          <w:marTop w:val="0"/>
          <w:marBottom w:val="0"/>
          <w:divBdr>
            <w:top w:val="none" w:sz="0" w:space="0" w:color="auto"/>
            <w:left w:val="none" w:sz="0" w:space="0" w:color="auto"/>
            <w:bottom w:val="none" w:sz="0" w:space="0" w:color="auto"/>
            <w:right w:val="none" w:sz="0" w:space="0" w:color="auto"/>
          </w:divBdr>
        </w:div>
        <w:div w:id="969243965">
          <w:marLeft w:val="0"/>
          <w:marRight w:val="0"/>
          <w:marTop w:val="0"/>
          <w:marBottom w:val="0"/>
          <w:divBdr>
            <w:top w:val="none" w:sz="0" w:space="0" w:color="auto"/>
            <w:left w:val="none" w:sz="0" w:space="0" w:color="auto"/>
            <w:bottom w:val="none" w:sz="0" w:space="0" w:color="auto"/>
            <w:right w:val="none" w:sz="0" w:space="0" w:color="auto"/>
          </w:divBdr>
        </w:div>
        <w:div w:id="868683541">
          <w:marLeft w:val="0"/>
          <w:marRight w:val="0"/>
          <w:marTop w:val="0"/>
          <w:marBottom w:val="0"/>
          <w:divBdr>
            <w:top w:val="none" w:sz="0" w:space="0" w:color="auto"/>
            <w:left w:val="none" w:sz="0" w:space="0" w:color="auto"/>
            <w:bottom w:val="none" w:sz="0" w:space="0" w:color="auto"/>
            <w:right w:val="none" w:sz="0" w:space="0" w:color="auto"/>
          </w:divBdr>
        </w:div>
        <w:div w:id="376704508">
          <w:marLeft w:val="0"/>
          <w:marRight w:val="0"/>
          <w:marTop w:val="0"/>
          <w:marBottom w:val="0"/>
          <w:divBdr>
            <w:top w:val="none" w:sz="0" w:space="0" w:color="auto"/>
            <w:left w:val="none" w:sz="0" w:space="0" w:color="auto"/>
            <w:bottom w:val="none" w:sz="0" w:space="0" w:color="auto"/>
            <w:right w:val="none" w:sz="0" w:space="0" w:color="auto"/>
          </w:divBdr>
        </w:div>
        <w:div w:id="2085956089">
          <w:marLeft w:val="0"/>
          <w:marRight w:val="0"/>
          <w:marTop w:val="0"/>
          <w:marBottom w:val="0"/>
          <w:divBdr>
            <w:top w:val="none" w:sz="0" w:space="0" w:color="auto"/>
            <w:left w:val="none" w:sz="0" w:space="0" w:color="auto"/>
            <w:bottom w:val="none" w:sz="0" w:space="0" w:color="auto"/>
            <w:right w:val="none" w:sz="0" w:space="0" w:color="auto"/>
          </w:divBdr>
        </w:div>
        <w:div w:id="1533373307">
          <w:marLeft w:val="0"/>
          <w:marRight w:val="0"/>
          <w:marTop w:val="0"/>
          <w:marBottom w:val="0"/>
          <w:divBdr>
            <w:top w:val="none" w:sz="0" w:space="0" w:color="auto"/>
            <w:left w:val="none" w:sz="0" w:space="0" w:color="auto"/>
            <w:bottom w:val="none" w:sz="0" w:space="0" w:color="auto"/>
            <w:right w:val="none" w:sz="0" w:space="0" w:color="auto"/>
          </w:divBdr>
        </w:div>
        <w:div w:id="1680504616">
          <w:marLeft w:val="0"/>
          <w:marRight w:val="0"/>
          <w:marTop w:val="0"/>
          <w:marBottom w:val="0"/>
          <w:divBdr>
            <w:top w:val="none" w:sz="0" w:space="0" w:color="auto"/>
            <w:left w:val="none" w:sz="0" w:space="0" w:color="auto"/>
            <w:bottom w:val="none" w:sz="0" w:space="0" w:color="auto"/>
            <w:right w:val="none" w:sz="0" w:space="0" w:color="auto"/>
          </w:divBdr>
        </w:div>
      </w:divsChild>
    </w:div>
    <w:div w:id="1450973684">
      <w:bodyDiv w:val="1"/>
      <w:marLeft w:val="0"/>
      <w:marRight w:val="0"/>
      <w:marTop w:val="0"/>
      <w:marBottom w:val="0"/>
      <w:divBdr>
        <w:top w:val="none" w:sz="0" w:space="0" w:color="auto"/>
        <w:left w:val="none" w:sz="0" w:space="0" w:color="auto"/>
        <w:bottom w:val="none" w:sz="0" w:space="0" w:color="auto"/>
        <w:right w:val="none" w:sz="0" w:space="0" w:color="auto"/>
      </w:divBdr>
      <w:divsChild>
        <w:div w:id="1399667542">
          <w:marLeft w:val="0"/>
          <w:marRight w:val="0"/>
          <w:marTop w:val="0"/>
          <w:marBottom w:val="0"/>
          <w:divBdr>
            <w:top w:val="none" w:sz="0" w:space="0" w:color="auto"/>
            <w:left w:val="none" w:sz="0" w:space="0" w:color="auto"/>
            <w:bottom w:val="none" w:sz="0" w:space="0" w:color="auto"/>
            <w:right w:val="none" w:sz="0" w:space="0" w:color="auto"/>
          </w:divBdr>
        </w:div>
        <w:div w:id="1717729656">
          <w:marLeft w:val="0"/>
          <w:marRight w:val="0"/>
          <w:marTop w:val="0"/>
          <w:marBottom w:val="0"/>
          <w:divBdr>
            <w:top w:val="none" w:sz="0" w:space="0" w:color="auto"/>
            <w:left w:val="none" w:sz="0" w:space="0" w:color="auto"/>
            <w:bottom w:val="none" w:sz="0" w:space="0" w:color="auto"/>
            <w:right w:val="none" w:sz="0" w:space="0" w:color="auto"/>
          </w:divBdr>
        </w:div>
        <w:div w:id="306130205">
          <w:marLeft w:val="0"/>
          <w:marRight w:val="0"/>
          <w:marTop w:val="0"/>
          <w:marBottom w:val="0"/>
          <w:divBdr>
            <w:top w:val="none" w:sz="0" w:space="0" w:color="auto"/>
            <w:left w:val="none" w:sz="0" w:space="0" w:color="auto"/>
            <w:bottom w:val="none" w:sz="0" w:space="0" w:color="auto"/>
            <w:right w:val="none" w:sz="0" w:space="0" w:color="auto"/>
          </w:divBdr>
        </w:div>
        <w:div w:id="1373919980">
          <w:marLeft w:val="0"/>
          <w:marRight w:val="0"/>
          <w:marTop w:val="0"/>
          <w:marBottom w:val="0"/>
          <w:divBdr>
            <w:top w:val="none" w:sz="0" w:space="0" w:color="auto"/>
            <w:left w:val="none" w:sz="0" w:space="0" w:color="auto"/>
            <w:bottom w:val="none" w:sz="0" w:space="0" w:color="auto"/>
            <w:right w:val="none" w:sz="0" w:space="0" w:color="auto"/>
          </w:divBdr>
        </w:div>
        <w:div w:id="1061832027">
          <w:marLeft w:val="0"/>
          <w:marRight w:val="0"/>
          <w:marTop w:val="0"/>
          <w:marBottom w:val="0"/>
          <w:divBdr>
            <w:top w:val="none" w:sz="0" w:space="0" w:color="auto"/>
            <w:left w:val="none" w:sz="0" w:space="0" w:color="auto"/>
            <w:bottom w:val="none" w:sz="0" w:space="0" w:color="auto"/>
            <w:right w:val="none" w:sz="0" w:space="0" w:color="auto"/>
          </w:divBdr>
        </w:div>
        <w:div w:id="1365717954">
          <w:marLeft w:val="0"/>
          <w:marRight w:val="0"/>
          <w:marTop w:val="0"/>
          <w:marBottom w:val="0"/>
          <w:divBdr>
            <w:top w:val="none" w:sz="0" w:space="0" w:color="auto"/>
            <w:left w:val="none" w:sz="0" w:space="0" w:color="auto"/>
            <w:bottom w:val="none" w:sz="0" w:space="0" w:color="auto"/>
            <w:right w:val="none" w:sz="0" w:space="0" w:color="auto"/>
          </w:divBdr>
        </w:div>
        <w:div w:id="795104228">
          <w:marLeft w:val="0"/>
          <w:marRight w:val="0"/>
          <w:marTop w:val="0"/>
          <w:marBottom w:val="0"/>
          <w:divBdr>
            <w:top w:val="none" w:sz="0" w:space="0" w:color="auto"/>
            <w:left w:val="none" w:sz="0" w:space="0" w:color="auto"/>
            <w:bottom w:val="none" w:sz="0" w:space="0" w:color="auto"/>
            <w:right w:val="none" w:sz="0" w:space="0" w:color="auto"/>
          </w:divBdr>
        </w:div>
        <w:div w:id="2022245655">
          <w:marLeft w:val="0"/>
          <w:marRight w:val="0"/>
          <w:marTop w:val="0"/>
          <w:marBottom w:val="0"/>
          <w:divBdr>
            <w:top w:val="none" w:sz="0" w:space="0" w:color="auto"/>
            <w:left w:val="none" w:sz="0" w:space="0" w:color="auto"/>
            <w:bottom w:val="none" w:sz="0" w:space="0" w:color="auto"/>
            <w:right w:val="none" w:sz="0" w:space="0" w:color="auto"/>
          </w:divBdr>
        </w:div>
        <w:div w:id="1279097628">
          <w:marLeft w:val="0"/>
          <w:marRight w:val="0"/>
          <w:marTop w:val="0"/>
          <w:marBottom w:val="0"/>
          <w:divBdr>
            <w:top w:val="none" w:sz="0" w:space="0" w:color="auto"/>
            <w:left w:val="none" w:sz="0" w:space="0" w:color="auto"/>
            <w:bottom w:val="none" w:sz="0" w:space="0" w:color="auto"/>
            <w:right w:val="none" w:sz="0" w:space="0" w:color="auto"/>
          </w:divBdr>
        </w:div>
        <w:div w:id="2104573466">
          <w:marLeft w:val="0"/>
          <w:marRight w:val="0"/>
          <w:marTop w:val="0"/>
          <w:marBottom w:val="0"/>
          <w:divBdr>
            <w:top w:val="none" w:sz="0" w:space="0" w:color="auto"/>
            <w:left w:val="none" w:sz="0" w:space="0" w:color="auto"/>
            <w:bottom w:val="none" w:sz="0" w:space="0" w:color="auto"/>
            <w:right w:val="none" w:sz="0" w:space="0" w:color="auto"/>
          </w:divBdr>
        </w:div>
        <w:div w:id="2081559055">
          <w:marLeft w:val="0"/>
          <w:marRight w:val="0"/>
          <w:marTop w:val="0"/>
          <w:marBottom w:val="0"/>
          <w:divBdr>
            <w:top w:val="none" w:sz="0" w:space="0" w:color="auto"/>
            <w:left w:val="none" w:sz="0" w:space="0" w:color="auto"/>
            <w:bottom w:val="none" w:sz="0" w:space="0" w:color="auto"/>
            <w:right w:val="none" w:sz="0" w:space="0" w:color="auto"/>
          </w:divBdr>
        </w:div>
        <w:div w:id="1527602440">
          <w:marLeft w:val="0"/>
          <w:marRight w:val="0"/>
          <w:marTop w:val="0"/>
          <w:marBottom w:val="0"/>
          <w:divBdr>
            <w:top w:val="none" w:sz="0" w:space="0" w:color="auto"/>
            <w:left w:val="none" w:sz="0" w:space="0" w:color="auto"/>
            <w:bottom w:val="none" w:sz="0" w:space="0" w:color="auto"/>
            <w:right w:val="none" w:sz="0" w:space="0" w:color="auto"/>
          </w:divBdr>
        </w:div>
        <w:div w:id="645470976">
          <w:marLeft w:val="0"/>
          <w:marRight w:val="0"/>
          <w:marTop w:val="0"/>
          <w:marBottom w:val="0"/>
          <w:divBdr>
            <w:top w:val="none" w:sz="0" w:space="0" w:color="auto"/>
            <w:left w:val="none" w:sz="0" w:space="0" w:color="auto"/>
            <w:bottom w:val="none" w:sz="0" w:space="0" w:color="auto"/>
            <w:right w:val="none" w:sz="0" w:space="0" w:color="auto"/>
          </w:divBdr>
        </w:div>
      </w:divsChild>
    </w:div>
    <w:div w:id="1456169993">
      <w:bodyDiv w:val="1"/>
      <w:marLeft w:val="0"/>
      <w:marRight w:val="0"/>
      <w:marTop w:val="0"/>
      <w:marBottom w:val="0"/>
      <w:divBdr>
        <w:top w:val="none" w:sz="0" w:space="0" w:color="auto"/>
        <w:left w:val="none" w:sz="0" w:space="0" w:color="auto"/>
        <w:bottom w:val="none" w:sz="0" w:space="0" w:color="auto"/>
        <w:right w:val="none" w:sz="0" w:space="0" w:color="auto"/>
      </w:divBdr>
      <w:divsChild>
        <w:div w:id="69665133">
          <w:marLeft w:val="547"/>
          <w:marRight w:val="0"/>
          <w:marTop w:val="0"/>
          <w:marBottom w:val="0"/>
          <w:divBdr>
            <w:top w:val="none" w:sz="0" w:space="0" w:color="auto"/>
            <w:left w:val="none" w:sz="0" w:space="0" w:color="auto"/>
            <w:bottom w:val="none" w:sz="0" w:space="0" w:color="auto"/>
            <w:right w:val="none" w:sz="0" w:space="0" w:color="auto"/>
          </w:divBdr>
        </w:div>
        <w:div w:id="691221306">
          <w:marLeft w:val="547"/>
          <w:marRight w:val="0"/>
          <w:marTop w:val="0"/>
          <w:marBottom w:val="0"/>
          <w:divBdr>
            <w:top w:val="none" w:sz="0" w:space="0" w:color="auto"/>
            <w:left w:val="none" w:sz="0" w:space="0" w:color="auto"/>
            <w:bottom w:val="none" w:sz="0" w:space="0" w:color="auto"/>
            <w:right w:val="none" w:sz="0" w:space="0" w:color="auto"/>
          </w:divBdr>
        </w:div>
        <w:div w:id="717629494">
          <w:marLeft w:val="1267"/>
          <w:marRight w:val="0"/>
          <w:marTop w:val="0"/>
          <w:marBottom w:val="0"/>
          <w:divBdr>
            <w:top w:val="none" w:sz="0" w:space="0" w:color="auto"/>
            <w:left w:val="none" w:sz="0" w:space="0" w:color="auto"/>
            <w:bottom w:val="none" w:sz="0" w:space="0" w:color="auto"/>
            <w:right w:val="none" w:sz="0" w:space="0" w:color="auto"/>
          </w:divBdr>
        </w:div>
        <w:div w:id="1009794447">
          <w:marLeft w:val="1267"/>
          <w:marRight w:val="0"/>
          <w:marTop w:val="0"/>
          <w:marBottom w:val="0"/>
          <w:divBdr>
            <w:top w:val="none" w:sz="0" w:space="0" w:color="auto"/>
            <w:left w:val="none" w:sz="0" w:space="0" w:color="auto"/>
            <w:bottom w:val="none" w:sz="0" w:space="0" w:color="auto"/>
            <w:right w:val="none" w:sz="0" w:space="0" w:color="auto"/>
          </w:divBdr>
        </w:div>
        <w:div w:id="1022240520">
          <w:marLeft w:val="1267"/>
          <w:marRight w:val="0"/>
          <w:marTop w:val="0"/>
          <w:marBottom w:val="0"/>
          <w:divBdr>
            <w:top w:val="none" w:sz="0" w:space="0" w:color="auto"/>
            <w:left w:val="none" w:sz="0" w:space="0" w:color="auto"/>
            <w:bottom w:val="none" w:sz="0" w:space="0" w:color="auto"/>
            <w:right w:val="none" w:sz="0" w:space="0" w:color="auto"/>
          </w:divBdr>
        </w:div>
        <w:div w:id="1071847554">
          <w:marLeft w:val="1267"/>
          <w:marRight w:val="0"/>
          <w:marTop w:val="0"/>
          <w:marBottom w:val="0"/>
          <w:divBdr>
            <w:top w:val="none" w:sz="0" w:space="0" w:color="auto"/>
            <w:left w:val="none" w:sz="0" w:space="0" w:color="auto"/>
            <w:bottom w:val="none" w:sz="0" w:space="0" w:color="auto"/>
            <w:right w:val="none" w:sz="0" w:space="0" w:color="auto"/>
          </w:divBdr>
        </w:div>
        <w:div w:id="1146433013">
          <w:marLeft w:val="1267"/>
          <w:marRight w:val="0"/>
          <w:marTop w:val="0"/>
          <w:marBottom w:val="0"/>
          <w:divBdr>
            <w:top w:val="none" w:sz="0" w:space="0" w:color="auto"/>
            <w:left w:val="none" w:sz="0" w:space="0" w:color="auto"/>
            <w:bottom w:val="none" w:sz="0" w:space="0" w:color="auto"/>
            <w:right w:val="none" w:sz="0" w:space="0" w:color="auto"/>
          </w:divBdr>
        </w:div>
        <w:div w:id="1358851561">
          <w:marLeft w:val="1267"/>
          <w:marRight w:val="0"/>
          <w:marTop w:val="0"/>
          <w:marBottom w:val="0"/>
          <w:divBdr>
            <w:top w:val="none" w:sz="0" w:space="0" w:color="auto"/>
            <w:left w:val="none" w:sz="0" w:space="0" w:color="auto"/>
            <w:bottom w:val="none" w:sz="0" w:space="0" w:color="auto"/>
            <w:right w:val="none" w:sz="0" w:space="0" w:color="auto"/>
          </w:divBdr>
        </w:div>
        <w:div w:id="1766463255">
          <w:marLeft w:val="547"/>
          <w:marRight w:val="0"/>
          <w:marTop w:val="0"/>
          <w:marBottom w:val="0"/>
          <w:divBdr>
            <w:top w:val="none" w:sz="0" w:space="0" w:color="auto"/>
            <w:left w:val="none" w:sz="0" w:space="0" w:color="auto"/>
            <w:bottom w:val="none" w:sz="0" w:space="0" w:color="auto"/>
            <w:right w:val="none" w:sz="0" w:space="0" w:color="auto"/>
          </w:divBdr>
        </w:div>
        <w:div w:id="1774938321">
          <w:marLeft w:val="1267"/>
          <w:marRight w:val="0"/>
          <w:marTop w:val="0"/>
          <w:marBottom w:val="0"/>
          <w:divBdr>
            <w:top w:val="none" w:sz="0" w:space="0" w:color="auto"/>
            <w:left w:val="none" w:sz="0" w:space="0" w:color="auto"/>
            <w:bottom w:val="none" w:sz="0" w:space="0" w:color="auto"/>
            <w:right w:val="none" w:sz="0" w:space="0" w:color="auto"/>
          </w:divBdr>
        </w:div>
        <w:div w:id="1865945840">
          <w:marLeft w:val="1267"/>
          <w:marRight w:val="0"/>
          <w:marTop w:val="0"/>
          <w:marBottom w:val="0"/>
          <w:divBdr>
            <w:top w:val="none" w:sz="0" w:space="0" w:color="auto"/>
            <w:left w:val="none" w:sz="0" w:space="0" w:color="auto"/>
            <w:bottom w:val="none" w:sz="0" w:space="0" w:color="auto"/>
            <w:right w:val="none" w:sz="0" w:space="0" w:color="auto"/>
          </w:divBdr>
        </w:div>
        <w:div w:id="1893034023">
          <w:marLeft w:val="1267"/>
          <w:marRight w:val="0"/>
          <w:marTop w:val="0"/>
          <w:marBottom w:val="0"/>
          <w:divBdr>
            <w:top w:val="none" w:sz="0" w:space="0" w:color="auto"/>
            <w:left w:val="none" w:sz="0" w:space="0" w:color="auto"/>
            <w:bottom w:val="none" w:sz="0" w:space="0" w:color="auto"/>
            <w:right w:val="none" w:sz="0" w:space="0" w:color="auto"/>
          </w:divBdr>
        </w:div>
        <w:div w:id="1959293159">
          <w:marLeft w:val="547"/>
          <w:marRight w:val="0"/>
          <w:marTop w:val="0"/>
          <w:marBottom w:val="0"/>
          <w:divBdr>
            <w:top w:val="none" w:sz="0" w:space="0" w:color="auto"/>
            <w:left w:val="none" w:sz="0" w:space="0" w:color="auto"/>
            <w:bottom w:val="none" w:sz="0" w:space="0" w:color="auto"/>
            <w:right w:val="none" w:sz="0" w:space="0" w:color="auto"/>
          </w:divBdr>
        </w:div>
        <w:div w:id="1978340213">
          <w:marLeft w:val="547"/>
          <w:marRight w:val="0"/>
          <w:marTop w:val="0"/>
          <w:marBottom w:val="0"/>
          <w:divBdr>
            <w:top w:val="none" w:sz="0" w:space="0" w:color="auto"/>
            <w:left w:val="none" w:sz="0" w:space="0" w:color="auto"/>
            <w:bottom w:val="none" w:sz="0" w:space="0" w:color="auto"/>
            <w:right w:val="none" w:sz="0" w:space="0" w:color="auto"/>
          </w:divBdr>
        </w:div>
        <w:div w:id="2037078184">
          <w:marLeft w:val="1987"/>
          <w:marRight w:val="0"/>
          <w:marTop w:val="0"/>
          <w:marBottom w:val="0"/>
          <w:divBdr>
            <w:top w:val="none" w:sz="0" w:space="0" w:color="auto"/>
            <w:left w:val="none" w:sz="0" w:space="0" w:color="auto"/>
            <w:bottom w:val="none" w:sz="0" w:space="0" w:color="auto"/>
            <w:right w:val="none" w:sz="0" w:space="0" w:color="auto"/>
          </w:divBdr>
        </w:div>
      </w:divsChild>
    </w:div>
    <w:div w:id="1481537312">
      <w:bodyDiv w:val="1"/>
      <w:marLeft w:val="0"/>
      <w:marRight w:val="0"/>
      <w:marTop w:val="0"/>
      <w:marBottom w:val="0"/>
      <w:divBdr>
        <w:top w:val="none" w:sz="0" w:space="0" w:color="auto"/>
        <w:left w:val="none" w:sz="0" w:space="0" w:color="auto"/>
        <w:bottom w:val="none" w:sz="0" w:space="0" w:color="auto"/>
        <w:right w:val="none" w:sz="0" w:space="0" w:color="auto"/>
      </w:divBdr>
      <w:divsChild>
        <w:div w:id="824324588">
          <w:marLeft w:val="0"/>
          <w:marRight w:val="0"/>
          <w:marTop w:val="0"/>
          <w:marBottom w:val="0"/>
          <w:divBdr>
            <w:top w:val="none" w:sz="0" w:space="0" w:color="auto"/>
            <w:left w:val="none" w:sz="0" w:space="0" w:color="auto"/>
            <w:bottom w:val="none" w:sz="0" w:space="0" w:color="auto"/>
            <w:right w:val="none" w:sz="0" w:space="0" w:color="auto"/>
          </w:divBdr>
        </w:div>
        <w:div w:id="815073869">
          <w:marLeft w:val="0"/>
          <w:marRight w:val="0"/>
          <w:marTop w:val="0"/>
          <w:marBottom w:val="0"/>
          <w:divBdr>
            <w:top w:val="none" w:sz="0" w:space="0" w:color="auto"/>
            <w:left w:val="none" w:sz="0" w:space="0" w:color="auto"/>
            <w:bottom w:val="none" w:sz="0" w:space="0" w:color="auto"/>
            <w:right w:val="none" w:sz="0" w:space="0" w:color="auto"/>
          </w:divBdr>
        </w:div>
        <w:div w:id="1191799172">
          <w:marLeft w:val="0"/>
          <w:marRight w:val="0"/>
          <w:marTop w:val="0"/>
          <w:marBottom w:val="0"/>
          <w:divBdr>
            <w:top w:val="none" w:sz="0" w:space="0" w:color="auto"/>
            <w:left w:val="none" w:sz="0" w:space="0" w:color="auto"/>
            <w:bottom w:val="none" w:sz="0" w:space="0" w:color="auto"/>
            <w:right w:val="none" w:sz="0" w:space="0" w:color="auto"/>
          </w:divBdr>
        </w:div>
        <w:div w:id="77361711">
          <w:marLeft w:val="0"/>
          <w:marRight w:val="0"/>
          <w:marTop w:val="0"/>
          <w:marBottom w:val="0"/>
          <w:divBdr>
            <w:top w:val="none" w:sz="0" w:space="0" w:color="auto"/>
            <w:left w:val="none" w:sz="0" w:space="0" w:color="auto"/>
            <w:bottom w:val="none" w:sz="0" w:space="0" w:color="auto"/>
            <w:right w:val="none" w:sz="0" w:space="0" w:color="auto"/>
          </w:divBdr>
        </w:div>
        <w:div w:id="603267027">
          <w:marLeft w:val="0"/>
          <w:marRight w:val="0"/>
          <w:marTop w:val="0"/>
          <w:marBottom w:val="0"/>
          <w:divBdr>
            <w:top w:val="none" w:sz="0" w:space="0" w:color="auto"/>
            <w:left w:val="none" w:sz="0" w:space="0" w:color="auto"/>
            <w:bottom w:val="none" w:sz="0" w:space="0" w:color="auto"/>
            <w:right w:val="none" w:sz="0" w:space="0" w:color="auto"/>
          </w:divBdr>
        </w:div>
        <w:div w:id="1825199629">
          <w:marLeft w:val="0"/>
          <w:marRight w:val="0"/>
          <w:marTop w:val="0"/>
          <w:marBottom w:val="0"/>
          <w:divBdr>
            <w:top w:val="none" w:sz="0" w:space="0" w:color="auto"/>
            <w:left w:val="none" w:sz="0" w:space="0" w:color="auto"/>
            <w:bottom w:val="none" w:sz="0" w:space="0" w:color="auto"/>
            <w:right w:val="none" w:sz="0" w:space="0" w:color="auto"/>
          </w:divBdr>
        </w:div>
        <w:div w:id="1496801523">
          <w:marLeft w:val="0"/>
          <w:marRight w:val="0"/>
          <w:marTop w:val="0"/>
          <w:marBottom w:val="0"/>
          <w:divBdr>
            <w:top w:val="none" w:sz="0" w:space="0" w:color="auto"/>
            <w:left w:val="none" w:sz="0" w:space="0" w:color="auto"/>
            <w:bottom w:val="none" w:sz="0" w:space="0" w:color="auto"/>
            <w:right w:val="none" w:sz="0" w:space="0" w:color="auto"/>
          </w:divBdr>
        </w:div>
        <w:div w:id="1971591709">
          <w:marLeft w:val="0"/>
          <w:marRight w:val="0"/>
          <w:marTop w:val="0"/>
          <w:marBottom w:val="0"/>
          <w:divBdr>
            <w:top w:val="none" w:sz="0" w:space="0" w:color="auto"/>
            <w:left w:val="none" w:sz="0" w:space="0" w:color="auto"/>
            <w:bottom w:val="none" w:sz="0" w:space="0" w:color="auto"/>
            <w:right w:val="none" w:sz="0" w:space="0" w:color="auto"/>
          </w:divBdr>
        </w:div>
      </w:divsChild>
    </w:div>
    <w:div w:id="1520049792">
      <w:bodyDiv w:val="1"/>
      <w:marLeft w:val="0"/>
      <w:marRight w:val="0"/>
      <w:marTop w:val="0"/>
      <w:marBottom w:val="0"/>
      <w:divBdr>
        <w:top w:val="none" w:sz="0" w:space="0" w:color="auto"/>
        <w:left w:val="none" w:sz="0" w:space="0" w:color="auto"/>
        <w:bottom w:val="none" w:sz="0" w:space="0" w:color="auto"/>
        <w:right w:val="none" w:sz="0" w:space="0" w:color="auto"/>
      </w:divBdr>
      <w:divsChild>
        <w:div w:id="1384329362">
          <w:marLeft w:val="0"/>
          <w:marRight w:val="0"/>
          <w:marTop w:val="0"/>
          <w:marBottom w:val="0"/>
          <w:divBdr>
            <w:top w:val="none" w:sz="0" w:space="0" w:color="auto"/>
            <w:left w:val="none" w:sz="0" w:space="0" w:color="auto"/>
            <w:bottom w:val="none" w:sz="0" w:space="0" w:color="auto"/>
            <w:right w:val="none" w:sz="0" w:space="0" w:color="auto"/>
          </w:divBdr>
        </w:div>
        <w:div w:id="1454790748">
          <w:marLeft w:val="0"/>
          <w:marRight w:val="0"/>
          <w:marTop w:val="0"/>
          <w:marBottom w:val="0"/>
          <w:divBdr>
            <w:top w:val="none" w:sz="0" w:space="0" w:color="auto"/>
            <w:left w:val="none" w:sz="0" w:space="0" w:color="auto"/>
            <w:bottom w:val="none" w:sz="0" w:space="0" w:color="auto"/>
            <w:right w:val="none" w:sz="0" w:space="0" w:color="auto"/>
          </w:divBdr>
        </w:div>
        <w:div w:id="1414429890">
          <w:marLeft w:val="0"/>
          <w:marRight w:val="0"/>
          <w:marTop w:val="0"/>
          <w:marBottom w:val="0"/>
          <w:divBdr>
            <w:top w:val="none" w:sz="0" w:space="0" w:color="auto"/>
            <w:left w:val="none" w:sz="0" w:space="0" w:color="auto"/>
            <w:bottom w:val="none" w:sz="0" w:space="0" w:color="auto"/>
            <w:right w:val="none" w:sz="0" w:space="0" w:color="auto"/>
          </w:divBdr>
        </w:div>
        <w:div w:id="1449545059">
          <w:marLeft w:val="0"/>
          <w:marRight w:val="0"/>
          <w:marTop w:val="0"/>
          <w:marBottom w:val="0"/>
          <w:divBdr>
            <w:top w:val="none" w:sz="0" w:space="0" w:color="auto"/>
            <w:left w:val="none" w:sz="0" w:space="0" w:color="auto"/>
            <w:bottom w:val="none" w:sz="0" w:space="0" w:color="auto"/>
            <w:right w:val="none" w:sz="0" w:space="0" w:color="auto"/>
          </w:divBdr>
        </w:div>
        <w:div w:id="1591501480">
          <w:marLeft w:val="0"/>
          <w:marRight w:val="0"/>
          <w:marTop w:val="0"/>
          <w:marBottom w:val="0"/>
          <w:divBdr>
            <w:top w:val="none" w:sz="0" w:space="0" w:color="auto"/>
            <w:left w:val="none" w:sz="0" w:space="0" w:color="auto"/>
            <w:bottom w:val="none" w:sz="0" w:space="0" w:color="auto"/>
            <w:right w:val="none" w:sz="0" w:space="0" w:color="auto"/>
          </w:divBdr>
        </w:div>
      </w:divsChild>
    </w:div>
    <w:div w:id="1646012948">
      <w:bodyDiv w:val="1"/>
      <w:marLeft w:val="0"/>
      <w:marRight w:val="0"/>
      <w:marTop w:val="0"/>
      <w:marBottom w:val="0"/>
      <w:divBdr>
        <w:top w:val="none" w:sz="0" w:space="0" w:color="auto"/>
        <w:left w:val="none" w:sz="0" w:space="0" w:color="auto"/>
        <w:bottom w:val="none" w:sz="0" w:space="0" w:color="auto"/>
        <w:right w:val="none" w:sz="0" w:space="0" w:color="auto"/>
      </w:divBdr>
      <w:divsChild>
        <w:div w:id="370305273">
          <w:marLeft w:val="0"/>
          <w:marRight w:val="0"/>
          <w:marTop w:val="0"/>
          <w:marBottom w:val="0"/>
          <w:divBdr>
            <w:top w:val="none" w:sz="0" w:space="0" w:color="auto"/>
            <w:left w:val="none" w:sz="0" w:space="0" w:color="auto"/>
            <w:bottom w:val="none" w:sz="0" w:space="0" w:color="auto"/>
            <w:right w:val="none" w:sz="0" w:space="0" w:color="auto"/>
          </w:divBdr>
        </w:div>
        <w:div w:id="972246513">
          <w:marLeft w:val="0"/>
          <w:marRight w:val="0"/>
          <w:marTop w:val="0"/>
          <w:marBottom w:val="0"/>
          <w:divBdr>
            <w:top w:val="none" w:sz="0" w:space="0" w:color="auto"/>
            <w:left w:val="none" w:sz="0" w:space="0" w:color="auto"/>
            <w:bottom w:val="none" w:sz="0" w:space="0" w:color="auto"/>
            <w:right w:val="none" w:sz="0" w:space="0" w:color="auto"/>
          </w:divBdr>
        </w:div>
        <w:div w:id="712578430">
          <w:marLeft w:val="0"/>
          <w:marRight w:val="0"/>
          <w:marTop w:val="0"/>
          <w:marBottom w:val="0"/>
          <w:divBdr>
            <w:top w:val="none" w:sz="0" w:space="0" w:color="auto"/>
            <w:left w:val="none" w:sz="0" w:space="0" w:color="auto"/>
            <w:bottom w:val="none" w:sz="0" w:space="0" w:color="auto"/>
            <w:right w:val="none" w:sz="0" w:space="0" w:color="auto"/>
          </w:divBdr>
        </w:div>
        <w:div w:id="206139177">
          <w:marLeft w:val="0"/>
          <w:marRight w:val="0"/>
          <w:marTop w:val="0"/>
          <w:marBottom w:val="0"/>
          <w:divBdr>
            <w:top w:val="none" w:sz="0" w:space="0" w:color="auto"/>
            <w:left w:val="none" w:sz="0" w:space="0" w:color="auto"/>
            <w:bottom w:val="none" w:sz="0" w:space="0" w:color="auto"/>
            <w:right w:val="none" w:sz="0" w:space="0" w:color="auto"/>
          </w:divBdr>
        </w:div>
        <w:div w:id="794255848">
          <w:marLeft w:val="0"/>
          <w:marRight w:val="0"/>
          <w:marTop w:val="0"/>
          <w:marBottom w:val="0"/>
          <w:divBdr>
            <w:top w:val="none" w:sz="0" w:space="0" w:color="auto"/>
            <w:left w:val="none" w:sz="0" w:space="0" w:color="auto"/>
            <w:bottom w:val="none" w:sz="0" w:space="0" w:color="auto"/>
            <w:right w:val="none" w:sz="0" w:space="0" w:color="auto"/>
          </w:divBdr>
        </w:div>
        <w:div w:id="444690064">
          <w:marLeft w:val="0"/>
          <w:marRight w:val="0"/>
          <w:marTop w:val="0"/>
          <w:marBottom w:val="0"/>
          <w:divBdr>
            <w:top w:val="none" w:sz="0" w:space="0" w:color="auto"/>
            <w:left w:val="none" w:sz="0" w:space="0" w:color="auto"/>
            <w:bottom w:val="none" w:sz="0" w:space="0" w:color="auto"/>
            <w:right w:val="none" w:sz="0" w:space="0" w:color="auto"/>
          </w:divBdr>
        </w:div>
        <w:div w:id="906497071">
          <w:marLeft w:val="0"/>
          <w:marRight w:val="0"/>
          <w:marTop w:val="0"/>
          <w:marBottom w:val="0"/>
          <w:divBdr>
            <w:top w:val="none" w:sz="0" w:space="0" w:color="auto"/>
            <w:left w:val="none" w:sz="0" w:space="0" w:color="auto"/>
            <w:bottom w:val="none" w:sz="0" w:space="0" w:color="auto"/>
            <w:right w:val="none" w:sz="0" w:space="0" w:color="auto"/>
          </w:divBdr>
        </w:div>
        <w:div w:id="2000302827">
          <w:marLeft w:val="0"/>
          <w:marRight w:val="0"/>
          <w:marTop w:val="0"/>
          <w:marBottom w:val="0"/>
          <w:divBdr>
            <w:top w:val="none" w:sz="0" w:space="0" w:color="auto"/>
            <w:left w:val="none" w:sz="0" w:space="0" w:color="auto"/>
            <w:bottom w:val="none" w:sz="0" w:space="0" w:color="auto"/>
            <w:right w:val="none" w:sz="0" w:space="0" w:color="auto"/>
          </w:divBdr>
        </w:div>
        <w:div w:id="129400623">
          <w:marLeft w:val="0"/>
          <w:marRight w:val="0"/>
          <w:marTop w:val="0"/>
          <w:marBottom w:val="0"/>
          <w:divBdr>
            <w:top w:val="none" w:sz="0" w:space="0" w:color="auto"/>
            <w:left w:val="none" w:sz="0" w:space="0" w:color="auto"/>
            <w:bottom w:val="none" w:sz="0" w:space="0" w:color="auto"/>
            <w:right w:val="none" w:sz="0" w:space="0" w:color="auto"/>
          </w:divBdr>
        </w:div>
        <w:div w:id="1471900021">
          <w:marLeft w:val="0"/>
          <w:marRight w:val="0"/>
          <w:marTop w:val="0"/>
          <w:marBottom w:val="0"/>
          <w:divBdr>
            <w:top w:val="none" w:sz="0" w:space="0" w:color="auto"/>
            <w:left w:val="none" w:sz="0" w:space="0" w:color="auto"/>
            <w:bottom w:val="none" w:sz="0" w:space="0" w:color="auto"/>
            <w:right w:val="none" w:sz="0" w:space="0" w:color="auto"/>
          </w:divBdr>
        </w:div>
        <w:div w:id="1584531703">
          <w:marLeft w:val="0"/>
          <w:marRight w:val="0"/>
          <w:marTop w:val="0"/>
          <w:marBottom w:val="0"/>
          <w:divBdr>
            <w:top w:val="none" w:sz="0" w:space="0" w:color="auto"/>
            <w:left w:val="none" w:sz="0" w:space="0" w:color="auto"/>
            <w:bottom w:val="none" w:sz="0" w:space="0" w:color="auto"/>
            <w:right w:val="none" w:sz="0" w:space="0" w:color="auto"/>
          </w:divBdr>
        </w:div>
        <w:div w:id="1931740083">
          <w:marLeft w:val="0"/>
          <w:marRight w:val="0"/>
          <w:marTop w:val="0"/>
          <w:marBottom w:val="0"/>
          <w:divBdr>
            <w:top w:val="none" w:sz="0" w:space="0" w:color="auto"/>
            <w:left w:val="none" w:sz="0" w:space="0" w:color="auto"/>
            <w:bottom w:val="none" w:sz="0" w:space="0" w:color="auto"/>
            <w:right w:val="none" w:sz="0" w:space="0" w:color="auto"/>
          </w:divBdr>
        </w:div>
        <w:div w:id="1954094462">
          <w:marLeft w:val="0"/>
          <w:marRight w:val="0"/>
          <w:marTop w:val="0"/>
          <w:marBottom w:val="0"/>
          <w:divBdr>
            <w:top w:val="none" w:sz="0" w:space="0" w:color="auto"/>
            <w:left w:val="none" w:sz="0" w:space="0" w:color="auto"/>
            <w:bottom w:val="none" w:sz="0" w:space="0" w:color="auto"/>
            <w:right w:val="none" w:sz="0" w:space="0" w:color="auto"/>
          </w:divBdr>
        </w:div>
        <w:div w:id="160587310">
          <w:marLeft w:val="0"/>
          <w:marRight w:val="0"/>
          <w:marTop w:val="0"/>
          <w:marBottom w:val="0"/>
          <w:divBdr>
            <w:top w:val="none" w:sz="0" w:space="0" w:color="auto"/>
            <w:left w:val="none" w:sz="0" w:space="0" w:color="auto"/>
            <w:bottom w:val="none" w:sz="0" w:space="0" w:color="auto"/>
            <w:right w:val="none" w:sz="0" w:space="0" w:color="auto"/>
          </w:divBdr>
        </w:div>
        <w:div w:id="1003244663">
          <w:marLeft w:val="0"/>
          <w:marRight w:val="0"/>
          <w:marTop w:val="0"/>
          <w:marBottom w:val="0"/>
          <w:divBdr>
            <w:top w:val="none" w:sz="0" w:space="0" w:color="auto"/>
            <w:left w:val="none" w:sz="0" w:space="0" w:color="auto"/>
            <w:bottom w:val="none" w:sz="0" w:space="0" w:color="auto"/>
            <w:right w:val="none" w:sz="0" w:space="0" w:color="auto"/>
          </w:divBdr>
        </w:div>
        <w:div w:id="431315063">
          <w:marLeft w:val="0"/>
          <w:marRight w:val="0"/>
          <w:marTop w:val="0"/>
          <w:marBottom w:val="0"/>
          <w:divBdr>
            <w:top w:val="none" w:sz="0" w:space="0" w:color="auto"/>
            <w:left w:val="none" w:sz="0" w:space="0" w:color="auto"/>
            <w:bottom w:val="none" w:sz="0" w:space="0" w:color="auto"/>
            <w:right w:val="none" w:sz="0" w:space="0" w:color="auto"/>
          </w:divBdr>
        </w:div>
        <w:div w:id="1734893258">
          <w:marLeft w:val="0"/>
          <w:marRight w:val="0"/>
          <w:marTop w:val="0"/>
          <w:marBottom w:val="0"/>
          <w:divBdr>
            <w:top w:val="none" w:sz="0" w:space="0" w:color="auto"/>
            <w:left w:val="none" w:sz="0" w:space="0" w:color="auto"/>
            <w:bottom w:val="none" w:sz="0" w:space="0" w:color="auto"/>
            <w:right w:val="none" w:sz="0" w:space="0" w:color="auto"/>
          </w:divBdr>
        </w:div>
        <w:div w:id="90784997">
          <w:marLeft w:val="0"/>
          <w:marRight w:val="0"/>
          <w:marTop w:val="0"/>
          <w:marBottom w:val="0"/>
          <w:divBdr>
            <w:top w:val="none" w:sz="0" w:space="0" w:color="auto"/>
            <w:left w:val="none" w:sz="0" w:space="0" w:color="auto"/>
            <w:bottom w:val="none" w:sz="0" w:space="0" w:color="auto"/>
            <w:right w:val="none" w:sz="0" w:space="0" w:color="auto"/>
          </w:divBdr>
        </w:div>
        <w:div w:id="561793938">
          <w:marLeft w:val="0"/>
          <w:marRight w:val="0"/>
          <w:marTop w:val="0"/>
          <w:marBottom w:val="0"/>
          <w:divBdr>
            <w:top w:val="none" w:sz="0" w:space="0" w:color="auto"/>
            <w:left w:val="none" w:sz="0" w:space="0" w:color="auto"/>
            <w:bottom w:val="none" w:sz="0" w:space="0" w:color="auto"/>
            <w:right w:val="none" w:sz="0" w:space="0" w:color="auto"/>
          </w:divBdr>
        </w:div>
        <w:div w:id="750273186">
          <w:marLeft w:val="0"/>
          <w:marRight w:val="0"/>
          <w:marTop w:val="0"/>
          <w:marBottom w:val="0"/>
          <w:divBdr>
            <w:top w:val="none" w:sz="0" w:space="0" w:color="auto"/>
            <w:left w:val="none" w:sz="0" w:space="0" w:color="auto"/>
            <w:bottom w:val="none" w:sz="0" w:space="0" w:color="auto"/>
            <w:right w:val="none" w:sz="0" w:space="0" w:color="auto"/>
          </w:divBdr>
        </w:div>
        <w:div w:id="1822774364">
          <w:marLeft w:val="0"/>
          <w:marRight w:val="0"/>
          <w:marTop w:val="0"/>
          <w:marBottom w:val="0"/>
          <w:divBdr>
            <w:top w:val="none" w:sz="0" w:space="0" w:color="auto"/>
            <w:left w:val="none" w:sz="0" w:space="0" w:color="auto"/>
            <w:bottom w:val="none" w:sz="0" w:space="0" w:color="auto"/>
            <w:right w:val="none" w:sz="0" w:space="0" w:color="auto"/>
          </w:divBdr>
        </w:div>
        <w:div w:id="1569994431">
          <w:marLeft w:val="0"/>
          <w:marRight w:val="0"/>
          <w:marTop w:val="0"/>
          <w:marBottom w:val="0"/>
          <w:divBdr>
            <w:top w:val="none" w:sz="0" w:space="0" w:color="auto"/>
            <w:left w:val="none" w:sz="0" w:space="0" w:color="auto"/>
            <w:bottom w:val="none" w:sz="0" w:space="0" w:color="auto"/>
            <w:right w:val="none" w:sz="0" w:space="0" w:color="auto"/>
          </w:divBdr>
        </w:div>
      </w:divsChild>
    </w:div>
    <w:div w:id="1707557546">
      <w:bodyDiv w:val="1"/>
      <w:marLeft w:val="0"/>
      <w:marRight w:val="0"/>
      <w:marTop w:val="0"/>
      <w:marBottom w:val="0"/>
      <w:divBdr>
        <w:top w:val="none" w:sz="0" w:space="0" w:color="auto"/>
        <w:left w:val="none" w:sz="0" w:space="0" w:color="auto"/>
        <w:bottom w:val="none" w:sz="0" w:space="0" w:color="auto"/>
        <w:right w:val="none" w:sz="0" w:space="0" w:color="auto"/>
      </w:divBdr>
      <w:divsChild>
        <w:div w:id="1244992204">
          <w:marLeft w:val="0"/>
          <w:marRight w:val="0"/>
          <w:marTop w:val="0"/>
          <w:marBottom w:val="0"/>
          <w:divBdr>
            <w:top w:val="none" w:sz="0" w:space="0" w:color="auto"/>
            <w:left w:val="none" w:sz="0" w:space="0" w:color="auto"/>
            <w:bottom w:val="none" w:sz="0" w:space="0" w:color="auto"/>
            <w:right w:val="none" w:sz="0" w:space="0" w:color="auto"/>
          </w:divBdr>
        </w:div>
        <w:div w:id="640774378">
          <w:marLeft w:val="0"/>
          <w:marRight w:val="0"/>
          <w:marTop w:val="0"/>
          <w:marBottom w:val="0"/>
          <w:divBdr>
            <w:top w:val="none" w:sz="0" w:space="0" w:color="auto"/>
            <w:left w:val="none" w:sz="0" w:space="0" w:color="auto"/>
            <w:bottom w:val="none" w:sz="0" w:space="0" w:color="auto"/>
            <w:right w:val="none" w:sz="0" w:space="0" w:color="auto"/>
          </w:divBdr>
        </w:div>
        <w:div w:id="1817407940">
          <w:marLeft w:val="0"/>
          <w:marRight w:val="0"/>
          <w:marTop w:val="0"/>
          <w:marBottom w:val="0"/>
          <w:divBdr>
            <w:top w:val="none" w:sz="0" w:space="0" w:color="auto"/>
            <w:left w:val="none" w:sz="0" w:space="0" w:color="auto"/>
            <w:bottom w:val="none" w:sz="0" w:space="0" w:color="auto"/>
            <w:right w:val="none" w:sz="0" w:space="0" w:color="auto"/>
          </w:divBdr>
        </w:div>
        <w:div w:id="542402120">
          <w:marLeft w:val="0"/>
          <w:marRight w:val="0"/>
          <w:marTop w:val="0"/>
          <w:marBottom w:val="0"/>
          <w:divBdr>
            <w:top w:val="none" w:sz="0" w:space="0" w:color="auto"/>
            <w:left w:val="none" w:sz="0" w:space="0" w:color="auto"/>
            <w:bottom w:val="none" w:sz="0" w:space="0" w:color="auto"/>
            <w:right w:val="none" w:sz="0" w:space="0" w:color="auto"/>
          </w:divBdr>
        </w:div>
        <w:div w:id="118258855">
          <w:marLeft w:val="0"/>
          <w:marRight w:val="0"/>
          <w:marTop w:val="0"/>
          <w:marBottom w:val="0"/>
          <w:divBdr>
            <w:top w:val="none" w:sz="0" w:space="0" w:color="auto"/>
            <w:left w:val="none" w:sz="0" w:space="0" w:color="auto"/>
            <w:bottom w:val="none" w:sz="0" w:space="0" w:color="auto"/>
            <w:right w:val="none" w:sz="0" w:space="0" w:color="auto"/>
          </w:divBdr>
        </w:div>
        <w:div w:id="1376344062">
          <w:marLeft w:val="0"/>
          <w:marRight w:val="0"/>
          <w:marTop w:val="0"/>
          <w:marBottom w:val="0"/>
          <w:divBdr>
            <w:top w:val="none" w:sz="0" w:space="0" w:color="auto"/>
            <w:left w:val="none" w:sz="0" w:space="0" w:color="auto"/>
            <w:bottom w:val="none" w:sz="0" w:space="0" w:color="auto"/>
            <w:right w:val="none" w:sz="0" w:space="0" w:color="auto"/>
          </w:divBdr>
        </w:div>
        <w:div w:id="1021780860">
          <w:marLeft w:val="0"/>
          <w:marRight w:val="0"/>
          <w:marTop w:val="0"/>
          <w:marBottom w:val="0"/>
          <w:divBdr>
            <w:top w:val="none" w:sz="0" w:space="0" w:color="auto"/>
            <w:left w:val="none" w:sz="0" w:space="0" w:color="auto"/>
            <w:bottom w:val="none" w:sz="0" w:space="0" w:color="auto"/>
            <w:right w:val="none" w:sz="0" w:space="0" w:color="auto"/>
          </w:divBdr>
        </w:div>
      </w:divsChild>
    </w:div>
    <w:div w:id="1731659069">
      <w:bodyDiv w:val="1"/>
      <w:marLeft w:val="0"/>
      <w:marRight w:val="0"/>
      <w:marTop w:val="0"/>
      <w:marBottom w:val="0"/>
      <w:divBdr>
        <w:top w:val="none" w:sz="0" w:space="0" w:color="auto"/>
        <w:left w:val="none" w:sz="0" w:space="0" w:color="auto"/>
        <w:bottom w:val="none" w:sz="0" w:space="0" w:color="auto"/>
        <w:right w:val="none" w:sz="0" w:space="0" w:color="auto"/>
      </w:divBdr>
      <w:divsChild>
        <w:div w:id="1097560425">
          <w:marLeft w:val="0"/>
          <w:marRight w:val="0"/>
          <w:marTop w:val="0"/>
          <w:marBottom w:val="0"/>
          <w:divBdr>
            <w:top w:val="none" w:sz="0" w:space="0" w:color="auto"/>
            <w:left w:val="none" w:sz="0" w:space="0" w:color="auto"/>
            <w:bottom w:val="none" w:sz="0" w:space="0" w:color="auto"/>
            <w:right w:val="none" w:sz="0" w:space="0" w:color="auto"/>
          </w:divBdr>
        </w:div>
        <w:div w:id="59211093">
          <w:marLeft w:val="0"/>
          <w:marRight w:val="0"/>
          <w:marTop w:val="0"/>
          <w:marBottom w:val="0"/>
          <w:divBdr>
            <w:top w:val="none" w:sz="0" w:space="0" w:color="auto"/>
            <w:left w:val="none" w:sz="0" w:space="0" w:color="auto"/>
            <w:bottom w:val="none" w:sz="0" w:space="0" w:color="auto"/>
            <w:right w:val="none" w:sz="0" w:space="0" w:color="auto"/>
          </w:divBdr>
        </w:div>
        <w:div w:id="1282027997">
          <w:marLeft w:val="0"/>
          <w:marRight w:val="0"/>
          <w:marTop w:val="0"/>
          <w:marBottom w:val="0"/>
          <w:divBdr>
            <w:top w:val="none" w:sz="0" w:space="0" w:color="auto"/>
            <w:left w:val="none" w:sz="0" w:space="0" w:color="auto"/>
            <w:bottom w:val="none" w:sz="0" w:space="0" w:color="auto"/>
            <w:right w:val="none" w:sz="0" w:space="0" w:color="auto"/>
          </w:divBdr>
        </w:div>
        <w:div w:id="247010348">
          <w:marLeft w:val="0"/>
          <w:marRight w:val="0"/>
          <w:marTop w:val="0"/>
          <w:marBottom w:val="0"/>
          <w:divBdr>
            <w:top w:val="none" w:sz="0" w:space="0" w:color="auto"/>
            <w:left w:val="none" w:sz="0" w:space="0" w:color="auto"/>
            <w:bottom w:val="none" w:sz="0" w:space="0" w:color="auto"/>
            <w:right w:val="none" w:sz="0" w:space="0" w:color="auto"/>
          </w:divBdr>
        </w:div>
        <w:div w:id="1765490668">
          <w:marLeft w:val="0"/>
          <w:marRight w:val="0"/>
          <w:marTop w:val="0"/>
          <w:marBottom w:val="0"/>
          <w:divBdr>
            <w:top w:val="none" w:sz="0" w:space="0" w:color="auto"/>
            <w:left w:val="none" w:sz="0" w:space="0" w:color="auto"/>
            <w:bottom w:val="none" w:sz="0" w:space="0" w:color="auto"/>
            <w:right w:val="none" w:sz="0" w:space="0" w:color="auto"/>
          </w:divBdr>
        </w:div>
        <w:div w:id="1434320911">
          <w:marLeft w:val="0"/>
          <w:marRight w:val="0"/>
          <w:marTop w:val="0"/>
          <w:marBottom w:val="0"/>
          <w:divBdr>
            <w:top w:val="none" w:sz="0" w:space="0" w:color="auto"/>
            <w:left w:val="none" w:sz="0" w:space="0" w:color="auto"/>
            <w:bottom w:val="none" w:sz="0" w:space="0" w:color="auto"/>
            <w:right w:val="none" w:sz="0" w:space="0" w:color="auto"/>
          </w:divBdr>
        </w:div>
        <w:div w:id="1374161593">
          <w:marLeft w:val="0"/>
          <w:marRight w:val="0"/>
          <w:marTop w:val="0"/>
          <w:marBottom w:val="0"/>
          <w:divBdr>
            <w:top w:val="none" w:sz="0" w:space="0" w:color="auto"/>
            <w:left w:val="none" w:sz="0" w:space="0" w:color="auto"/>
            <w:bottom w:val="none" w:sz="0" w:space="0" w:color="auto"/>
            <w:right w:val="none" w:sz="0" w:space="0" w:color="auto"/>
          </w:divBdr>
        </w:div>
        <w:div w:id="1900703874">
          <w:marLeft w:val="0"/>
          <w:marRight w:val="0"/>
          <w:marTop w:val="0"/>
          <w:marBottom w:val="0"/>
          <w:divBdr>
            <w:top w:val="none" w:sz="0" w:space="0" w:color="auto"/>
            <w:left w:val="none" w:sz="0" w:space="0" w:color="auto"/>
            <w:bottom w:val="none" w:sz="0" w:space="0" w:color="auto"/>
            <w:right w:val="none" w:sz="0" w:space="0" w:color="auto"/>
          </w:divBdr>
        </w:div>
        <w:div w:id="1644584620">
          <w:marLeft w:val="0"/>
          <w:marRight w:val="0"/>
          <w:marTop w:val="0"/>
          <w:marBottom w:val="0"/>
          <w:divBdr>
            <w:top w:val="none" w:sz="0" w:space="0" w:color="auto"/>
            <w:left w:val="none" w:sz="0" w:space="0" w:color="auto"/>
            <w:bottom w:val="none" w:sz="0" w:space="0" w:color="auto"/>
            <w:right w:val="none" w:sz="0" w:space="0" w:color="auto"/>
          </w:divBdr>
        </w:div>
        <w:div w:id="341473187">
          <w:marLeft w:val="0"/>
          <w:marRight w:val="0"/>
          <w:marTop w:val="0"/>
          <w:marBottom w:val="0"/>
          <w:divBdr>
            <w:top w:val="none" w:sz="0" w:space="0" w:color="auto"/>
            <w:left w:val="none" w:sz="0" w:space="0" w:color="auto"/>
            <w:bottom w:val="none" w:sz="0" w:space="0" w:color="auto"/>
            <w:right w:val="none" w:sz="0" w:space="0" w:color="auto"/>
          </w:divBdr>
        </w:div>
        <w:div w:id="1123615495">
          <w:marLeft w:val="0"/>
          <w:marRight w:val="0"/>
          <w:marTop w:val="0"/>
          <w:marBottom w:val="0"/>
          <w:divBdr>
            <w:top w:val="none" w:sz="0" w:space="0" w:color="auto"/>
            <w:left w:val="none" w:sz="0" w:space="0" w:color="auto"/>
            <w:bottom w:val="none" w:sz="0" w:space="0" w:color="auto"/>
            <w:right w:val="none" w:sz="0" w:space="0" w:color="auto"/>
          </w:divBdr>
        </w:div>
        <w:div w:id="477066497">
          <w:marLeft w:val="0"/>
          <w:marRight w:val="0"/>
          <w:marTop w:val="0"/>
          <w:marBottom w:val="0"/>
          <w:divBdr>
            <w:top w:val="none" w:sz="0" w:space="0" w:color="auto"/>
            <w:left w:val="none" w:sz="0" w:space="0" w:color="auto"/>
            <w:bottom w:val="none" w:sz="0" w:space="0" w:color="auto"/>
            <w:right w:val="none" w:sz="0" w:space="0" w:color="auto"/>
          </w:divBdr>
        </w:div>
        <w:div w:id="1142380546">
          <w:marLeft w:val="0"/>
          <w:marRight w:val="0"/>
          <w:marTop w:val="0"/>
          <w:marBottom w:val="0"/>
          <w:divBdr>
            <w:top w:val="none" w:sz="0" w:space="0" w:color="auto"/>
            <w:left w:val="none" w:sz="0" w:space="0" w:color="auto"/>
            <w:bottom w:val="none" w:sz="0" w:space="0" w:color="auto"/>
            <w:right w:val="none" w:sz="0" w:space="0" w:color="auto"/>
          </w:divBdr>
        </w:div>
        <w:div w:id="2021396655">
          <w:marLeft w:val="0"/>
          <w:marRight w:val="0"/>
          <w:marTop w:val="0"/>
          <w:marBottom w:val="0"/>
          <w:divBdr>
            <w:top w:val="none" w:sz="0" w:space="0" w:color="auto"/>
            <w:left w:val="none" w:sz="0" w:space="0" w:color="auto"/>
            <w:bottom w:val="none" w:sz="0" w:space="0" w:color="auto"/>
            <w:right w:val="none" w:sz="0" w:space="0" w:color="auto"/>
          </w:divBdr>
        </w:div>
        <w:div w:id="647784836">
          <w:marLeft w:val="0"/>
          <w:marRight w:val="0"/>
          <w:marTop w:val="0"/>
          <w:marBottom w:val="0"/>
          <w:divBdr>
            <w:top w:val="none" w:sz="0" w:space="0" w:color="auto"/>
            <w:left w:val="none" w:sz="0" w:space="0" w:color="auto"/>
            <w:bottom w:val="none" w:sz="0" w:space="0" w:color="auto"/>
            <w:right w:val="none" w:sz="0" w:space="0" w:color="auto"/>
          </w:divBdr>
        </w:div>
        <w:div w:id="537664448">
          <w:marLeft w:val="0"/>
          <w:marRight w:val="0"/>
          <w:marTop w:val="0"/>
          <w:marBottom w:val="0"/>
          <w:divBdr>
            <w:top w:val="none" w:sz="0" w:space="0" w:color="auto"/>
            <w:left w:val="none" w:sz="0" w:space="0" w:color="auto"/>
            <w:bottom w:val="none" w:sz="0" w:space="0" w:color="auto"/>
            <w:right w:val="none" w:sz="0" w:space="0" w:color="auto"/>
          </w:divBdr>
        </w:div>
        <w:div w:id="928462911">
          <w:marLeft w:val="0"/>
          <w:marRight w:val="0"/>
          <w:marTop w:val="0"/>
          <w:marBottom w:val="0"/>
          <w:divBdr>
            <w:top w:val="none" w:sz="0" w:space="0" w:color="auto"/>
            <w:left w:val="none" w:sz="0" w:space="0" w:color="auto"/>
            <w:bottom w:val="none" w:sz="0" w:space="0" w:color="auto"/>
            <w:right w:val="none" w:sz="0" w:space="0" w:color="auto"/>
          </w:divBdr>
        </w:div>
      </w:divsChild>
    </w:div>
    <w:div w:id="1735424922">
      <w:bodyDiv w:val="1"/>
      <w:marLeft w:val="0"/>
      <w:marRight w:val="0"/>
      <w:marTop w:val="0"/>
      <w:marBottom w:val="0"/>
      <w:divBdr>
        <w:top w:val="none" w:sz="0" w:space="0" w:color="auto"/>
        <w:left w:val="none" w:sz="0" w:space="0" w:color="auto"/>
        <w:bottom w:val="none" w:sz="0" w:space="0" w:color="auto"/>
        <w:right w:val="none" w:sz="0" w:space="0" w:color="auto"/>
      </w:divBdr>
      <w:divsChild>
        <w:div w:id="69894027">
          <w:marLeft w:val="1267"/>
          <w:marRight w:val="0"/>
          <w:marTop w:val="0"/>
          <w:marBottom w:val="0"/>
          <w:divBdr>
            <w:top w:val="none" w:sz="0" w:space="0" w:color="auto"/>
            <w:left w:val="none" w:sz="0" w:space="0" w:color="auto"/>
            <w:bottom w:val="none" w:sz="0" w:space="0" w:color="auto"/>
            <w:right w:val="none" w:sz="0" w:space="0" w:color="auto"/>
          </w:divBdr>
        </w:div>
        <w:div w:id="181011888">
          <w:marLeft w:val="547"/>
          <w:marRight w:val="0"/>
          <w:marTop w:val="0"/>
          <w:marBottom w:val="0"/>
          <w:divBdr>
            <w:top w:val="none" w:sz="0" w:space="0" w:color="auto"/>
            <w:left w:val="none" w:sz="0" w:space="0" w:color="auto"/>
            <w:bottom w:val="none" w:sz="0" w:space="0" w:color="auto"/>
            <w:right w:val="none" w:sz="0" w:space="0" w:color="auto"/>
          </w:divBdr>
        </w:div>
        <w:div w:id="273833826">
          <w:marLeft w:val="1267"/>
          <w:marRight w:val="0"/>
          <w:marTop w:val="0"/>
          <w:marBottom w:val="0"/>
          <w:divBdr>
            <w:top w:val="none" w:sz="0" w:space="0" w:color="auto"/>
            <w:left w:val="none" w:sz="0" w:space="0" w:color="auto"/>
            <w:bottom w:val="none" w:sz="0" w:space="0" w:color="auto"/>
            <w:right w:val="none" w:sz="0" w:space="0" w:color="auto"/>
          </w:divBdr>
        </w:div>
        <w:div w:id="335231837">
          <w:marLeft w:val="1267"/>
          <w:marRight w:val="0"/>
          <w:marTop w:val="0"/>
          <w:marBottom w:val="0"/>
          <w:divBdr>
            <w:top w:val="none" w:sz="0" w:space="0" w:color="auto"/>
            <w:left w:val="none" w:sz="0" w:space="0" w:color="auto"/>
            <w:bottom w:val="none" w:sz="0" w:space="0" w:color="auto"/>
            <w:right w:val="none" w:sz="0" w:space="0" w:color="auto"/>
          </w:divBdr>
        </w:div>
        <w:div w:id="411051879">
          <w:marLeft w:val="1987"/>
          <w:marRight w:val="0"/>
          <w:marTop w:val="0"/>
          <w:marBottom w:val="0"/>
          <w:divBdr>
            <w:top w:val="none" w:sz="0" w:space="0" w:color="auto"/>
            <w:left w:val="none" w:sz="0" w:space="0" w:color="auto"/>
            <w:bottom w:val="none" w:sz="0" w:space="0" w:color="auto"/>
            <w:right w:val="none" w:sz="0" w:space="0" w:color="auto"/>
          </w:divBdr>
        </w:div>
        <w:div w:id="564800478">
          <w:marLeft w:val="1267"/>
          <w:marRight w:val="0"/>
          <w:marTop w:val="0"/>
          <w:marBottom w:val="0"/>
          <w:divBdr>
            <w:top w:val="none" w:sz="0" w:space="0" w:color="auto"/>
            <w:left w:val="none" w:sz="0" w:space="0" w:color="auto"/>
            <w:bottom w:val="none" w:sz="0" w:space="0" w:color="auto"/>
            <w:right w:val="none" w:sz="0" w:space="0" w:color="auto"/>
          </w:divBdr>
        </w:div>
        <w:div w:id="604194099">
          <w:marLeft w:val="1267"/>
          <w:marRight w:val="0"/>
          <w:marTop w:val="0"/>
          <w:marBottom w:val="0"/>
          <w:divBdr>
            <w:top w:val="none" w:sz="0" w:space="0" w:color="auto"/>
            <w:left w:val="none" w:sz="0" w:space="0" w:color="auto"/>
            <w:bottom w:val="none" w:sz="0" w:space="0" w:color="auto"/>
            <w:right w:val="none" w:sz="0" w:space="0" w:color="auto"/>
          </w:divBdr>
        </w:div>
        <w:div w:id="834145076">
          <w:marLeft w:val="547"/>
          <w:marRight w:val="0"/>
          <w:marTop w:val="0"/>
          <w:marBottom w:val="0"/>
          <w:divBdr>
            <w:top w:val="none" w:sz="0" w:space="0" w:color="auto"/>
            <w:left w:val="none" w:sz="0" w:space="0" w:color="auto"/>
            <w:bottom w:val="none" w:sz="0" w:space="0" w:color="auto"/>
            <w:right w:val="none" w:sz="0" w:space="0" w:color="auto"/>
          </w:divBdr>
        </w:div>
        <w:div w:id="899706109">
          <w:marLeft w:val="1267"/>
          <w:marRight w:val="0"/>
          <w:marTop w:val="0"/>
          <w:marBottom w:val="0"/>
          <w:divBdr>
            <w:top w:val="none" w:sz="0" w:space="0" w:color="auto"/>
            <w:left w:val="none" w:sz="0" w:space="0" w:color="auto"/>
            <w:bottom w:val="none" w:sz="0" w:space="0" w:color="auto"/>
            <w:right w:val="none" w:sz="0" w:space="0" w:color="auto"/>
          </w:divBdr>
        </w:div>
        <w:div w:id="963000904">
          <w:marLeft w:val="1267"/>
          <w:marRight w:val="0"/>
          <w:marTop w:val="0"/>
          <w:marBottom w:val="0"/>
          <w:divBdr>
            <w:top w:val="none" w:sz="0" w:space="0" w:color="auto"/>
            <w:left w:val="none" w:sz="0" w:space="0" w:color="auto"/>
            <w:bottom w:val="none" w:sz="0" w:space="0" w:color="auto"/>
            <w:right w:val="none" w:sz="0" w:space="0" w:color="auto"/>
          </w:divBdr>
        </w:div>
        <w:div w:id="1223296999">
          <w:marLeft w:val="1267"/>
          <w:marRight w:val="0"/>
          <w:marTop w:val="0"/>
          <w:marBottom w:val="0"/>
          <w:divBdr>
            <w:top w:val="none" w:sz="0" w:space="0" w:color="auto"/>
            <w:left w:val="none" w:sz="0" w:space="0" w:color="auto"/>
            <w:bottom w:val="none" w:sz="0" w:space="0" w:color="auto"/>
            <w:right w:val="none" w:sz="0" w:space="0" w:color="auto"/>
          </w:divBdr>
        </w:div>
        <w:div w:id="1363285333">
          <w:marLeft w:val="1267"/>
          <w:marRight w:val="0"/>
          <w:marTop w:val="0"/>
          <w:marBottom w:val="0"/>
          <w:divBdr>
            <w:top w:val="none" w:sz="0" w:space="0" w:color="auto"/>
            <w:left w:val="none" w:sz="0" w:space="0" w:color="auto"/>
            <w:bottom w:val="none" w:sz="0" w:space="0" w:color="auto"/>
            <w:right w:val="none" w:sz="0" w:space="0" w:color="auto"/>
          </w:divBdr>
        </w:div>
        <w:div w:id="1586526981">
          <w:marLeft w:val="1267"/>
          <w:marRight w:val="0"/>
          <w:marTop w:val="0"/>
          <w:marBottom w:val="0"/>
          <w:divBdr>
            <w:top w:val="none" w:sz="0" w:space="0" w:color="auto"/>
            <w:left w:val="none" w:sz="0" w:space="0" w:color="auto"/>
            <w:bottom w:val="none" w:sz="0" w:space="0" w:color="auto"/>
            <w:right w:val="none" w:sz="0" w:space="0" w:color="auto"/>
          </w:divBdr>
        </w:div>
        <w:div w:id="1607888890">
          <w:marLeft w:val="547"/>
          <w:marRight w:val="0"/>
          <w:marTop w:val="0"/>
          <w:marBottom w:val="0"/>
          <w:divBdr>
            <w:top w:val="none" w:sz="0" w:space="0" w:color="auto"/>
            <w:left w:val="none" w:sz="0" w:space="0" w:color="auto"/>
            <w:bottom w:val="none" w:sz="0" w:space="0" w:color="auto"/>
            <w:right w:val="none" w:sz="0" w:space="0" w:color="auto"/>
          </w:divBdr>
        </w:div>
        <w:div w:id="1668442998">
          <w:marLeft w:val="547"/>
          <w:marRight w:val="0"/>
          <w:marTop w:val="0"/>
          <w:marBottom w:val="0"/>
          <w:divBdr>
            <w:top w:val="none" w:sz="0" w:space="0" w:color="auto"/>
            <w:left w:val="none" w:sz="0" w:space="0" w:color="auto"/>
            <w:bottom w:val="none" w:sz="0" w:space="0" w:color="auto"/>
            <w:right w:val="none" w:sz="0" w:space="0" w:color="auto"/>
          </w:divBdr>
        </w:div>
        <w:div w:id="2081514648">
          <w:marLeft w:val="1987"/>
          <w:marRight w:val="0"/>
          <w:marTop w:val="0"/>
          <w:marBottom w:val="0"/>
          <w:divBdr>
            <w:top w:val="none" w:sz="0" w:space="0" w:color="auto"/>
            <w:left w:val="none" w:sz="0" w:space="0" w:color="auto"/>
            <w:bottom w:val="none" w:sz="0" w:space="0" w:color="auto"/>
            <w:right w:val="none" w:sz="0" w:space="0" w:color="auto"/>
          </w:divBdr>
        </w:div>
      </w:divsChild>
    </w:div>
    <w:div w:id="1817718629">
      <w:bodyDiv w:val="1"/>
      <w:marLeft w:val="0"/>
      <w:marRight w:val="0"/>
      <w:marTop w:val="0"/>
      <w:marBottom w:val="0"/>
      <w:divBdr>
        <w:top w:val="none" w:sz="0" w:space="0" w:color="auto"/>
        <w:left w:val="none" w:sz="0" w:space="0" w:color="auto"/>
        <w:bottom w:val="none" w:sz="0" w:space="0" w:color="auto"/>
        <w:right w:val="none" w:sz="0" w:space="0" w:color="auto"/>
      </w:divBdr>
      <w:divsChild>
        <w:div w:id="1728797404">
          <w:marLeft w:val="0"/>
          <w:marRight w:val="0"/>
          <w:marTop w:val="0"/>
          <w:marBottom w:val="0"/>
          <w:divBdr>
            <w:top w:val="none" w:sz="0" w:space="0" w:color="auto"/>
            <w:left w:val="none" w:sz="0" w:space="0" w:color="auto"/>
            <w:bottom w:val="none" w:sz="0" w:space="0" w:color="auto"/>
            <w:right w:val="none" w:sz="0" w:space="0" w:color="auto"/>
          </w:divBdr>
        </w:div>
        <w:div w:id="1256210206">
          <w:marLeft w:val="0"/>
          <w:marRight w:val="0"/>
          <w:marTop w:val="0"/>
          <w:marBottom w:val="0"/>
          <w:divBdr>
            <w:top w:val="none" w:sz="0" w:space="0" w:color="auto"/>
            <w:left w:val="none" w:sz="0" w:space="0" w:color="auto"/>
            <w:bottom w:val="none" w:sz="0" w:space="0" w:color="auto"/>
            <w:right w:val="none" w:sz="0" w:space="0" w:color="auto"/>
          </w:divBdr>
        </w:div>
        <w:div w:id="153645821">
          <w:marLeft w:val="0"/>
          <w:marRight w:val="0"/>
          <w:marTop w:val="0"/>
          <w:marBottom w:val="0"/>
          <w:divBdr>
            <w:top w:val="none" w:sz="0" w:space="0" w:color="auto"/>
            <w:left w:val="none" w:sz="0" w:space="0" w:color="auto"/>
            <w:bottom w:val="none" w:sz="0" w:space="0" w:color="auto"/>
            <w:right w:val="none" w:sz="0" w:space="0" w:color="auto"/>
          </w:divBdr>
        </w:div>
        <w:div w:id="90205154">
          <w:marLeft w:val="0"/>
          <w:marRight w:val="0"/>
          <w:marTop w:val="0"/>
          <w:marBottom w:val="0"/>
          <w:divBdr>
            <w:top w:val="none" w:sz="0" w:space="0" w:color="auto"/>
            <w:left w:val="none" w:sz="0" w:space="0" w:color="auto"/>
            <w:bottom w:val="none" w:sz="0" w:space="0" w:color="auto"/>
            <w:right w:val="none" w:sz="0" w:space="0" w:color="auto"/>
          </w:divBdr>
        </w:div>
        <w:div w:id="1429932739">
          <w:marLeft w:val="0"/>
          <w:marRight w:val="0"/>
          <w:marTop w:val="0"/>
          <w:marBottom w:val="0"/>
          <w:divBdr>
            <w:top w:val="none" w:sz="0" w:space="0" w:color="auto"/>
            <w:left w:val="none" w:sz="0" w:space="0" w:color="auto"/>
            <w:bottom w:val="none" w:sz="0" w:space="0" w:color="auto"/>
            <w:right w:val="none" w:sz="0" w:space="0" w:color="auto"/>
          </w:divBdr>
        </w:div>
        <w:div w:id="1524784076">
          <w:marLeft w:val="0"/>
          <w:marRight w:val="0"/>
          <w:marTop w:val="0"/>
          <w:marBottom w:val="0"/>
          <w:divBdr>
            <w:top w:val="none" w:sz="0" w:space="0" w:color="auto"/>
            <w:left w:val="none" w:sz="0" w:space="0" w:color="auto"/>
            <w:bottom w:val="none" w:sz="0" w:space="0" w:color="auto"/>
            <w:right w:val="none" w:sz="0" w:space="0" w:color="auto"/>
          </w:divBdr>
        </w:div>
        <w:div w:id="1383098584">
          <w:marLeft w:val="0"/>
          <w:marRight w:val="0"/>
          <w:marTop w:val="0"/>
          <w:marBottom w:val="0"/>
          <w:divBdr>
            <w:top w:val="none" w:sz="0" w:space="0" w:color="auto"/>
            <w:left w:val="none" w:sz="0" w:space="0" w:color="auto"/>
            <w:bottom w:val="none" w:sz="0" w:space="0" w:color="auto"/>
            <w:right w:val="none" w:sz="0" w:space="0" w:color="auto"/>
          </w:divBdr>
        </w:div>
        <w:div w:id="1084646962">
          <w:marLeft w:val="0"/>
          <w:marRight w:val="0"/>
          <w:marTop w:val="0"/>
          <w:marBottom w:val="0"/>
          <w:divBdr>
            <w:top w:val="none" w:sz="0" w:space="0" w:color="auto"/>
            <w:left w:val="none" w:sz="0" w:space="0" w:color="auto"/>
            <w:bottom w:val="none" w:sz="0" w:space="0" w:color="auto"/>
            <w:right w:val="none" w:sz="0" w:space="0" w:color="auto"/>
          </w:divBdr>
        </w:div>
        <w:div w:id="1113130080">
          <w:marLeft w:val="0"/>
          <w:marRight w:val="0"/>
          <w:marTop w:val="0"/>
          <w:marBottom w:val="0"/>
          <w:divBdr>
            <w:top w:val="none" w:sz="0" w:space="0" w:color="auto"/>
            <w:left w:val="none" w:sz="0" w:space="0" w:color="auto"/>
            <w:bottom w:val="none" w:sz="0" w:space="0" w:color="auto"/>
            <w:right w:val="none" w:sz="0" w:space="0" w:color="auto"/>
          </w:divBdr>
        </w:div>
        <w:div w:id="1653872629">
          <w:marLeft w:val="0"/>
          <w:marRight w:val="0"/>
          <w:marTop w:val="0"/>
          <w:marBottom w:val="0"/>
          <w:divBdr>
            <w:top w:val="none" w:sz="0" w:space="0" w:color="auto"/>
            <w:left w:val="none" w:sz="0" w:space="0" w:color="auto"/>
            <w:bottom w:val="none" w:sz="0" w:space="0" w:color="auto"/>
            <w:right w:val="none" w:sz="0" w:space="0" w:color="auto"/>
          </w:divBdr>
        </w:div>
        <w:div w:id="294288471">
          <w:marLeft w:val="0"/>
          <w:marRight w:val="0"/>
          <w:marTop w:val="0"/>
          <w:marBottom w:val="0"/>
          <w:divBdr>
            <w:top w:val="none" w:sz="0" w:space="0" w:color="auto"/>
            <w:left w:val="none" w:sz="0" w:space="0" w:color="auto"/>
            <w:bottom w:val="none" w:sz="0" w:space="0" w:color="auto"/>
            <w:right w:val="none" w:sz="0" w:space="0" w:color="auto"/>
          </w:divBdr>
        </w:div>
        <w:div w:id="1216503729">
          <w:marLeft w:val="0"/>
          <w:marRight w:val="0"/>
          <w:marTop w:val="0"/>
          <w:marBottom w:val="0"/>
          <w:divBdr>
            <w:top w:val="none" w:sz="0" w:space="0" w:color="auto"/>
            <w:left w:val="none" w:sz="0" w:space="0" w:color="auto"/>
            <w:bottom w:val="none" w:sz="0" w:space="0" w:color="auto"/>
            <w:right w:val="none" w:sz="0" w:space="0" w:color="auto"/>
          </w:divBdr>
        </w:div>
        <w:div w:id="807863919">
          <w:marLeft w:val="0"/>
          <w:marRight w:val="0"/>
          <w:marTop w:val="0"/>
          <w:marBottom w:val="0"/>
          <w:divBdr>
            <w:top w:val="none" w:sz="0" w:space="0" w:color="auto"/>
            <w:left w:val="none" w:sz="0" w:space="0" w:color="auto"/>
            <w:bottom w:val="none" w:sz="0" w:space="0" w:color="auto"/>
            <w:right w:val="none" w:sz="0" w:space="0" w:color="auto"/>
          </w:divBdr>
        </w:div>
        <w:div w:id="1429235593">
          <w:marLeft w:val="0"/>
          <w:marRight w:val="0"/>
          <w:marTop w:val="0"/>
          <w:marBottom w:val="0"/>
          <w:divBdr>
            <w:top w:val="none" w:sz="0" w:space="0" w:color="auto"/>
            <w:left w:val="none" w:sz="0" w:space="0" w:color="auto"/>
            <w:bottom w:val="none" w:sz="0" w:space="0" w:color="auto"/>
            <w:right w:val="none" w:sz="0" w:space="0" w:color="auto"/>
          </w:divBdr>
        </w:div>
        <w:div w:id="250938789">
          <w:marLeft w:val="0"/>
          <w:marRight w:val="0"/>
          <w:marTop w:val="0"/>
          <w:marBottom w:val="0"/>
          <w:divBdr>
            <w:top w:val="none" w:sz="0" w:space="0" w:color="auto"/>
            <w:left w:val="none" w:sz="0" w:space="0" w:color="auto"/>
            <w:bottom w:val="none" w:sz="0" w:space="0" w:color="auto"/>
            <w:right w:val="none" w:sz="0" w:space="0" w:color="auto"/>
          </w:divBdr>
        </w:div>
        <w:div w:id="85200630">
          <w:marLeft w:val="0"/>
          <w:marRight w:val="0"/>
          <w:marTop w:val="0"/>
          <w:marBottom w:val="0"/>
          <w:divBdr>
            <w:top w:val="none" w:sz="0" w:space="0" w:color="auto"/>
            <w:left w:val="none" w:sz="0" w:space="0" w:color="auto"/>
            <w:bottom w:val="none" w:sz="0" w:space="0" w:color="auto"/>
            <w:right w:val="none" w:sz="0" w:space="0" w:color="auto"/>
          </w:divBdr>
        </w:div>
        <w:div w:id="1823501715">
          <w:marLeft w:val="0"/>
          <w:marRight w:val="0"/>
          <w:marTop w:val="0"/>
          <w:marBottom w:val="0"/>
          <w:divBdr>
            <w:top w:val="none" w:sz="0" w:space="0" w:color="auto"/>
            <w:left w:val="none" w:sz="0" w:space="0" w:color="auto"/>
            <w:bottom w:val="none" w:sz="0" w:space="0" w:color="auto"/>
            <w:right w:val="none" w:sz="0" w:space="0" w:color="auto"/>
          </w:divBdr>
        </w:div>
        <w:div w:id="1481072000">
          <w:marLeft w:val="0"/>
          <w:marRight w:val="0"/>
          <w:marTop w:val="0"/>
          <w:marBottom w:val="0"/>
          <w:divBdr>
            <w:top w:val="none" w:sz="0" w:space="0" w:color="auto"/>
            <w:left w:val="none" w:sz="0" w:space="0" w:color="auto"/>
            <w:bottom w:val="none" w:sz="0" w:space="0" w:color="auto"/>
            <w:right w:val="none" w:sz="0" w:space="0" w:color="auto"/>
          </w:divBdr>
        </w:div>
        <w:div w:id="314114302">
          <w:marLeft w:val="0"/>
          <w:marRight w:val="0"/>
          <w:marTop w:val="0"/>
          <w:marBottom w:val="0"/>
          <w:divBdr>
            <w:top w:val="none" w:sz="0" w:space="0" w:color="auto"/>
            <w:left w:val="none" w:sz="0" w:space="0" w:color="auto"/>
            <w:bottom w:val="none" w:sz="0" w:space="0" w:color="auto"/>
            <w:right w:val="none" w:sz="0" w:space="0" w:color="auto"/>
          </w:divBdr>
        </w:div>
        <w:div w:id="393085841">
          <w:marLeft w:val="0"/>
          <w:marRight w:val="0"/>
          <w:marTop w:val="0"/>
          <w:marBottom w:val="0"/>
          <w:divBdr>
            <w:top w:val="none" w:sz="0" w:space="0" w:color="auto"/>
            <w:left w:val="none" w:sz="0" w:space="0" w:color="auto"/>
            <w:bottom w:val="none" w:sz="0" w:space="0" w:color="auto"/>
            <w:right w:val="none" w:sz="0" w:space="0" w:color="auto"/>
          </w:divBdr>
        </w:div>
        <w:div w:id="1465154667">
          <w:marLeft w:val="0"/>
          <w:marRight w:val="0"/>
          <w:marTop w:val="0"/>
          <w:marBottom w:val="0"/>
          <w:divBdr>
            <w:top w:val="none" w:sz="0" w:space="0" w:color="auto"/>
            <w:left w:val="none" w:sz="0" w:space="0" w:color="auto"/>
            <w:bottom w:val="none" w:sz="0" w:space="0" w:color="auto"/>
            <w:right w:val="none" w:sz="0" w:space="0" w:color="auto"/>
          </w:divBdr>
        </w:div>
        <w:div w:id="1222134825">
          <w:marLeft w:val="0"/>
          <w:marRight w:val="0"/>
          <w:marTop w:val="0"/>
          <w:marBottom w:val="0"/>
          <w:divBdr>
            <w:top w:val="none" w:sz="0" w:space="0" w:color="auto"/>
            <w:left w:val="none" w:sz="0" w:space="0" w:color="auto"/>
            <w:bottom w:val="none" w:sz="0" w:space="0" w:color="auto"/>
            <w:right w:val="none" w:sz="0" w:space="0" w:color="auto"/>
          </w:divBdr>
        </w:div>
        <w:div w:id="1361932758">
          <w:marLeft w:val="0"/>
          <w:marRight w:val="0"/>
          <w:marTop w:val="0"/>
          <w:marBottom w:val="0"/>
          <w:divBdr>
            <w:top w:val="none" w:sz="0" w:space="0" w:color="auto"/>
            <w:left w:val="none" w:sz="0" w:space="0" w:color="auto"/>
            <w:bottom w:val="none" w:sz="0" w:space="0" w:color="auto"/>
            <w:right w:val="none" w:sz="0" w:space="0" w:color="auto"/>
          </w:divBdr>
        </w:div>
        <w:div w:id="1518302407">
          <w:marLeft w:val="0"/>
          <w:marRight w:val="0"/>
          <w:marTop w:val="0"/>
          <w:marBottom w:val="0"/>
          <w:divBdr>
            <w:top w:val="none" w:sz="0" w:space="0" w:color="auto"/>
            <w:left w:val="none" w:sz="0" w:space="0" w:color="auto"/>
            <w:bottom w:val="none" w:sz="0" w:space="0" w:color="auto"/>
            <w:right w:val="none" w:sz="0" w:space="0" w:color="auto"/>
          </w:divBdr>
        </w:div>
        <w:div w:id="634455790">
          <w:marLeft w:val="0"/>
          <w:marRight w:val="0"/>
          <w:marTop w:val="0"/>
          <w:marBottom w:val="0"/>
          <w:divBdr>
            <w:top w:val="none" w:sz="0" w:space="0" w:color="auto"/>
            <w:left w:val="none" w:sz="0" w:space="0" w:color="auto"/>
            <w:bottom w:val="none" w:sz="0" w:space="0" w:color="auto"/>
            <w:right w:val="none" w:sz="0" w:space="0" w:color="auto"/>
          </w:divBdr>
        </w:div>
        <w:div w:id="1908610286">
          <w:marLeft w:val="0"/>
          <w:marRight w:val="0"/>
          <w:marTop w:val="0"/>
          <w:marBottom w:val="0"/>
          <w:divBdr>
            <w:top w:val="none" w:sz="0" w:space="0" w:color="auto"/>
            <w:left w:val="none" w:sz="0" w:space="0" w:color="auto"/>
            <w:bottom w:val="none" w:sz="0" w:space="0" w:color="auto"/>
            <w:right w:val="none" w:sz="0" w:space="0" w:color="auto"/>
          </w:divBdr>
        </w:div>
        <w:div w:id="251279235">
          <w:marLeft w:val="0"/>
          <w:marRight w:val="0"/>
          <w:marTop w:val="0"/>
          <w:marBottom w:val="0"/>
          <w:divBdr>
            <w:top w:val="none" w:sz="0" w:space="0" w:color="auto"/>
            <w:left w:val="none" w:sz="0" w:space="0" w:color="auto"/>
            <w:bottom w:val="none" w:sz="0" w:space="0" w:color="auto"/>
            <w:right w:val="none" w:sz="0" w:space="0" w:color="auto"/>
          </w:divBdr>
        </w:div>
        <w:div w:id="606424293">
          <w:marLeft w:val="0"/>
          <w:marRight w:val="0"/>
          <w:marTop w:val="0"/>
          <w:marBottom w:val="0"/>
          <w:divBdr>
            <w:top w:val="none" w:sz="0" w:space="0" w:color="auto"/>
            <w:left w:val="none" w:sz="0" w:space="0" w:color="auto"/>
            <w:bottom w:val="none" w:sz="0" w:space="0" w:color="auto"/>
            <w:right w:val="none" w:sz="0" w:space="0" w:color="auto"/>
          </w:divBdr>
        </w:div>
        <w:div w:id="284700487">
          <w:marLeft w:val="0"/>
          <w:marRight w:val="0"/>
          <w:marTop w:val="0"/>
          <w:marBottom w:val="0"/>
          <w:divBdr>
            <w:top w:val="none" w:sz="0" w:space="0" w:color="auto"/>
            <w:left w:val="none" w:sz="0" w:space="0" w:color="auto"/>
            <w:bottom w:val="none" w:sz="0" w:space="0" w:color="auto"/>
            <w:right w:val="none" w:sz="0" w:space="0" w:color="auto"/>
          </w:divBdr>
        </w:div>
        <w:div w:id="1574855604">
          <w:marLeft w:val="0"/>
          <w:marRight w:val="0"/>
          <w:marTop w:val="0"/>
          <w:marBottom w:val="0"/>
          <w:divBdr>
            <w:top w:val="none" w:sz="0" w:space="0" w:color="auto"/>
            <w:left w:val="none" w:sz="0" w:space="0" w:color="auto"/>
            <w:bottom w:val="none" w:sz="0" w:space="0" w:color="auto"/>
            <w:right w:val="none" w:sz="0" w:space="0" w:color="auto"/>
          </w:divBdr>
        </w:div>
        <w:div w:id="91978551">
          <w:marLeft w:val="0"/>
          <w:marRight w:val="0"/>
          <w:marTop w:val="0"/>
          <w:marBottom w:val="0"/>
          <w:divBdr>
            <w:top w:val="none" w:sz="0" w:space="0" w:color="auto"/>
            <w:left w:val="none" w:sz="0" w:space="0" w:color="auto"/>
            <w:bottom w:val="none" w:sz="0" w:space="0" w:color="auto"/>
            <w:right w:val="none" w:sz="0" w:space="0" w:color="auto"/>
          </w:divBdr>
        </w:div>
        <w:div w:id="308748972">
          <w:marLeft w:val="0"/>
          <w:marRight w:val="0"/>
          <w:marTop w:val="0"/>
          <w:marBottom w:val="0"/>
          <w:divBdr>
            <w:top w:val="none" w:sz="0" w:space="0" w:color="auto"/>
            <w:left w:val="none" w:sz="0" w:space="0" w:color="auto"/>
            <w:bottom w:val="none" w:sz="0" w:space="0" w:color="auto"/>
            <w:right w:val="none" w:sz="0" w:space="0" w:color="auto"/>
          </w:divBdr>
        </w:div>
        <w:div w:id="649165843">
          <w:marLeft w:val="0"/>
          <w:marRight w:val="0"/>
          <w:marTop w:val="0"/>
          <w:marBottom w:val="0"/>
          <w:divBdr>
            <w:top w:val="none" w:sz="0" w:space="0" w:color="auto"/>
            <w:left w:val="none" w:sz="0" w:space="0" w:color="auto"/>
            <w:bottom w:val="none" w:sz="0" w:space="0" w:color="auto"/>
            <w:right w:val="none" w:sz="0" w:space="0" w:color="auto"/>
          </w:divBdr>
        </w:div>
        <w:div w:id="48455632">
          <w:marLeft w:val="0"/>
          <w:marRight w:val="0"/>
          <w:marTop w:val="0"/>
          <w:marBottom w:val="0"/>
          <w:divBdr>
            <w:top w:val="none" w:sz="0" w:space="0" w:color="auto"/>
            <w:left w:val="none" w:sz="0" w:space="0" w:color="auto"/>
            <w:bottom w:val="none" w:sz="0" w:space="0" w:color="auto"/>
            <w:right w:val="none" w:sz="0" w:space="0" w:color="auto"/>
          </w:divBdr>
        </w:div>
        <w:div w:id="1223447594">
          <w:marLeft w:val="0"/>
          <w:marRight w:val="0"/>
          <w:marTop w:val="0"/>
          <w:marBottom w:val="0"/>
          <w:divBdr>
            <w:top w:val="none" w:sz="0" w:space="0" w:color="auto"/>
            <w:left w:val="none" w:sz="0" w:space="0" w:color="auto"/>
            <w:bottom w:val="none" w:sz="0" w:space="0" w:color="auto"/>
            <w:right w:val="none" w:sz="0" w:space="0" w:color="auto"/>
          </w:divBdr>
        </w:div>
        <w:div w:id="2116435005">
          <w:marLeft w:val="0"/>
          <w:marRight w:val="0"/>
          <w:marTop w:val="0"/>
          <w:marBottom w:val="0"/>
          <w:divBdr>
            <w:top w:val="none" w:sz="0" w:space="0" w:color="auto"/>
            <w:left w:val="none" w:sz="0" w:space="0" w:color="auto"/>
            <w:bottom w:val="none" w:sz="0" w:space="0" w:color="auto"/>
            <w:right w:val="none" w:sz="0" w:space="0" w:color="auto"/>
          </w:divBdr>
        </w:div>
        <w:div w:id="137114918">
          <w:marLeft w:val="0"/>
          <w:marRight w:val="0"/>
          <w:marTop w:val="0"/>
          <w:marBottom w:val="0"/>
          <w:divBdr>
            <w:top w:val="none" w:sz="0" w:space="0" w:color="auto"/>
            <w:left w:val="none" w:sz="0" w:space="0" w:color="auto"/>
            <w:bottom w:val="none" w:sz="0" w:space="0" w:color="auto"/>
            <w:right w:val="none" w:sz="0" w:space="0" w:color="auto"/>
          </w:divBdr>
        </w:div>
        <w:div w:id="401293529">
          <w:marLeft w:val="0"/>
          <w:marRight w:val="0"/>
          <w:marTop w:val="0"/>
          <w:marBottom w:val="0"/>
          <w:divBdr>
            <w:top w:val="none" w:sz="0" w:space="0" w:color="auto"/>
            <w:left w:val="none" w:sz="0" w:space="0" w:color="auto"/>
            <w:bottom w:val="none" w:sz="0" w:space="0" w:color="auto"/>
            <w:right w:val="none" w:sz="0" w:space="0" w:color="auto"/>
          </w:divBdr>
        </w:div>
      </w:divsChild>
    </w:div>
    <w:div w:id="1840196226">
      <w:bodyDiv w:val="1"/>
      <w:marLeft w:val="0"/>
      <w:marRight w:val="0"/>
      <w:marTop w:val="0"/>
      <w:marBottom w:val="0"/>
      <w:divBdr>
        <w:top w:val="none" w:sz="0" w:space="0" w:color="auto"/>
        <w:left w:val="none" w:sz="0" w:space="0" w:color="auto"/>
        <w:bottom w:val="none" w:sz="0" w:space="0" w:color="auto"/>
        <w:right w:val="none" w:sz="0" w:space="0" w:color="auto"/>
      </w:divBdr>
      <w:divsChild>
        <w:div w:id="526524782">
          <w:marLeft w:val="0"/>
          <w:marRight w:val="0"/>
          <w:marTop w:val="0"/>
          <w:marBottom w:val="0"/>
          <w:divBdr>
            <w:top w:val="none" w:sz="0" w:space="0" w:color="auto"/>
            <w:left w:val="none" w:sz="0" w:space="0" w:color="auto"/>
            <w:bottom w:val="none" w:sz="0" w:space="0" w:color="auto"/>
            <w:right w:val="none" w:sz="0" w:space="0" w:color="auto"/>
          </w:divBdr>
        </w:div>
        <w:div w:id="2092655731">
          <w:marLeft w:val="0"/>
          <w:marRight w:val="0"/>
          <w:marTop w:val="0"/>
          <w:marBottom w:val="0"/>
          <w:divBdr>
            <w:top w:val="none" w:sz="0" w:space="0" w:color="auto"/>
            <w:left w:val="none" w:sz="0" w:space="0" w:color="auto"/>
            <w:bottom w:val="none" w:sz="0" w:space="0" w:color="auto"/>
            <w:right w:val="none" w:sz="0" w:space="0" w:color="auto"/>
          </w:divBdr>
        </w:div>
        <w:div w:id="830800552">
          <w:marLeft w:val="0"/>
          <w:marRight w:val="0"/>
          <w:marTop w:val="0"/>
          <w:marBottom w:val="0"/>
          <w:divBdr>
            <w:top w:val="none" w:sz="0" w:space="0" w:color="auto"/>
            <w:left w:val="none" w:sz="0" w:space="0" w:color="auto"/>
            <w:bottom w:val="none" w:sz="0" w:space="0" w:color="auto"/>
            <w:right w:val="none" w:sz="0" w:space="0" w:color="auto"/>
          </w:divBdr>
        </w:div>
        <w:div w:id="2015255601">
          <w:marLeft w:val="0"/>
          <w:marRight w:val="0"/>
          <w:marTop w:val="0"/>
          <w:marBottom w:val="0"/>
          <w:divBdr>
            <w:top w:val="none" w:sz="0" w:space="0" w:color="auto"/>
            <w:left w:val="none" w:sz="0" w:space="0" w:color="auto"/>
            <w:bottom w:val="none" w:sz="0" w:space="0" w:color="auto"/>
            <w:right w:val="none" w:sz="0" w:space="0" w:color="auto"/>
          </w:divBdr>
        </w:div>
        <w:div w:id="1736974828">
          <w:marLeft w:val="0"/>
          <w:marRight w:val="0"/>
          <w:marTop w:val="0"/>
          <w:marBottom w:val="0"/>
          <w:divBdr>
            <w:top w:val="none" w:sz="0" w:space="0" w:color="auto"/>
            <w:left w:val="none" w:sz="0" w:space="0" w:color="auto"/>
            <w:bottom w:val="none" w:sz="0" w:space="0" w:color="auto"/>
            <w:right w:val="none" w:sz="0" w:space="0" w:color="auto"/>
          </w:divBdr>
        </w:div>
        <w:div w:id="1699895609">
          <w:marLeft w:val="0"/>
          <w:marRight w:val="0"/>
          <w:marTop w:val="0"/>
          <w:marBottom w:val="0"/>
          <w:divBdr>
            <w:top w:val="none" w:sz="0" w:space="0" w:color="auto"/>
            <w:left w:val="none" w:sz="0" w:space="0" w:color="auto"/>
            <w:bottom w:val="none" w:sz="0" w:space="0" w:color="auto"/>
            <w:right w:val="none" w:sz="0" w:space="0" w:color="auto"/>
          </w:divBdr>
        </w:div>
        <w:div w:id="9600584">
          <w:marLeft w:val="0"/>
          <w:marRight w:val="0"/>
          <w:marTop w:val="0"/>
          <w:marBottom w:val="0"/>
          <w:divBdr>
            <w:top w:val="none" w:sz="0" w:space="0" w:color="auto"/>
            <w:left w:val="none" w:sz="0" w:space="0" w:color="auto"/>
            <w:bottom w:val="none" w:sz="0" w:space="0" w:color="auto"/>
            <w:right w:val="none" w:sz="0" w:space="0" w:color="auto"/>
          </w:divBdr>
        </w:div>
        <w:div w:id="1035815754">
          <w:marLeft w:val="0"/>
          <w:marRight w:val="0"/>
          <w:marTop w:val="0"/>
          <w:marBottom w:val="0"/>
          <w:divBdr>
            <w:top w:val="none" w:sz="0" w:space="0" w:color="auto"/>
            <w:left w:val="none" w:sz="0" w:space="0" w:color="auto"/>
            <w:bottom w:val="none" w:sz="0" w:space="0" w:color="auto"/>
            <w:right w:val="none" w:sz="0" w:space="0" w:color="auto"/>
          </w:divBdr>
        </w:div>
        <w:div w:id="2004626227">
          <w:marLeft w:val="0"/>
          <w:marRight w:val="0"/>
          <w:marTop w:val="0"/>
          <w:marBottom w:val="0"/>
          <w:divBdr>
            <w:top w:val="none" w:sz="0" w:space="0" w:color="auto"/>
            <w:left w:val="none" w:sz="0" w:space="0" w:color="auto"/>
            <w:bottom w:val="none" w:sz="0" w:space="0" w:color="auto"/>
            <w:right w:val="none" w:sz="0" w:space="0" w:color="auto"/>
          </w:divBdr>
        </w:div>
        <w:div w:id="1657369681">
          <w:marLeft w:val="0"/>
          <w:marRight w:val="0"/>
          <w:marTop w:val="0"/>
          <w:marBottom w:val="0"/>
          <w:divBdr>
            <w:top w:val="none" w:sz="0" w:space="0" w:color="auto"/>
            <w:left w:val="none" w:sz="0" w:space="0" w:color="auto"/>
            <w:bottom w:val="none" w:sz="0" w:space="0" w:color="auto"/>
            <w:right w:val="none" w:sz="0" w:space="0" w:color="auto"/>
          </w:divBdr>
        </w:div>
        <w:div w:id="2144495927">
          <w:marLeft w:val="0"/>
          <w:marRight w:val="0"/>
          <w:marTop w:val="0"/>
          <w:marBottom w:val="0"/>
          <w:divBdr>
            <w:top w:val="none" w:sz="0" w:space="0" w:color="auto"/>
            <w:left w:val="none" w:sz="0" w:space="0" w:color="auto"/>
            <w:bottom w:val="none" w:sz="0" w:space="0" w:color="auto"/>
            <w:right w:val="none" w:sz="0" w:space="0" w:color="auto"/>
          </w:divBdr>
        </w:div>
        <w:div w:id="2048406254">
          <w:marLeft w:val="0"/>
          <w:marRight w:val="0"/>
          <w:marTop w:val="0"/>
          <w:marBottom w:val="0"/>
          <w:divBdr>
            <w:top w:val="none" w:sz="0" w:space="0" w:color="auto"/>
            <w:left w:val="none" w:sz="0" w:space="0" w:color="auto"/>
            <w:bottom w:val="none" w:sz="0" w:space="0" w:color="auto"/>
            <w:right w:val="none" w:sz="0" w:space="0" w:color="auto"/>
          </w:divBdr>
        </w:div>
        <w:div w:id="1635520289">
          <w:marLeft w:val="0"/>
          <w:marRight w:val="0"/>
          <w:marTop w:val="0"/>
          <w:marBottom w:val="0"/>
          <w:divBdr>
            <w:top w:val="none" w:sz="0" w:space="0" w:color="auto"/>
            <w:left w:val="none" w:sz="0" w:space="0" w:color="auto"/>
            <w:bottom w:val="none" w:sz="0" w:space="0" w:color="auto"/>
            <w:right w:val="none" w:sz="0" w:space="0" w:color="auto"/>
          </w:divBdr>
        </w:div>
        <w:div w:id="1588878253">
          <w:marLeft w:val="0"/>
          <w:marRight w:val="0"/>
          <w:marTop w:val="0"/>
          <w:marBottom w:val="0"/>
          <w:divBdr>
            <w:top w:val="none" w:sz="0" w:space="0" w:color="auto"/>
            <w:left w:val="none" w:sz="0" w:space="0" w:color="auto"/>
            <w:bottom w:val="none" w:sz="0" w:space="0" w:color="auto"/>
            <w:right w:val="none" w:sz="0" w:space="0" w:color="auto"/>
          </w:divBdr>
        </w:div>
        <w:div w:id="713457318">
          <w:marLeft w:val="0"/>
          <w:marRight w:val="0"/>
          <w:marTop w:val="0"/>
          <w:marBottom w:val="0"/>
          <w:divBdr>
            <w:top w:val="none" w:sz="0" w:space="0" w:color="auto"/>
            <w:left w:val="none" w:sz="0" w:space="0" w:color="auto"/>
            <w:bottom w:val="none" w:sz="0" w:space="0" w:color="auto"/>
            <w:right w:val="none" w:sz="0" w:space="0" w:color="auto"/>
          </w:divBdr>
        </w:div>
        <w:div w:id="1180923841">
          <w:marLeft w:val="0"/>
          <w:marRight w:val="0"/>
          <w:marTop w:val="0"/>
          <w:marBottom w:val="0"/>
          <w:divBdr>
            <w:top w:val="none" w:sz="0" w:space="0" w:color="auto"/>
            <w:left w:val="none" w:sz="0" w:space="0" w:color="auto"/>
            <w:bottom w:val="none" w:sz="0" w:space="0" w:color="auto"/>
            <w:right w:val="none" w:sz="0" w:space="0" w:color="auto"/>
          </w:divBdr>
        </w:div>
        <w:div w:id="1539975236">
          <w:marLeft w:val="0"/>
          <w:marRight w:val="0"/>
          <w:marTop w:val="0"/>
          <w:marBottom w:val="0"/>
          <w:divBdr>
            <w:top w:val="none" w:sz="0" w:space="0" w:color="auto"/>
            <w:left w:val="none" w:sz="0" w:space="0" w:color="auto"/>
            <w:bottom w:val="none" w:sz="0" w:space="0" w:color="auto"/>
            <w:right w:val="none" w:sz="0" w:space="0" w:color="auto"/>
          </w:divBdr>
        </w:div>
        <w:div w:id="1341851912">
          <w:marLeft w:val="0"/>
          <w:marRight w:val="0"/>
          <w:marTop w:val="0"/>
          <w:marBottom w:val="0"/>
          <w:divBdr>
            <w:top w:val="none" w:sz="0" w:space="0" w:color="auto"/>
            <w:left w:val="none" w:sz="0" w:space="0" w:color="auto"/>
            <w:bottom w:val="none" w:sz="0" w:space="0" w:color="auto"/>
            <w:right w:val="none" w:sz="0" w:space="0" w:color="auto"/>
          </w:divBdr>
        </w:div>
        <w:div w:id="130635577">
          <w:marLeft w:val="0"/>
          <w:marRight w:val="0"/>
          <w:marTop w:val="0"/>
          <w:marBottom w:val="0"/>
          <w:divBdr>
            <w:top w:val="none" w:sz="0" w:space="0" w:color="auto"/>
            <w:left w:val="none" w:sz="0" w:space="0" w:color="auto"/>
            <w:bottom w:val="none" w:sz="0" w:space="0" w:color="auto"/>
            <w:right w:val="none" w:sz="0" w:space="0" w:color="auto"/>
          </w:divBdr>
        </w:div>
        <w:div w:id="1097867923">
          <w:marLeft w:val="0"/>
          <w:marRight w:val="0"/>
          <w:marTop w:val="0"/>
          <w:marBottom w:val="0"/>
          <w:divBdr>
            <w:top w:val="none" w:sz="0" w:space="0" w:color="auto"/>
            <w:left w:val="none" w:sz="0" w:space="0" w:color="auto"/>
            <w:bottom w:val="none" w:sz="0" w:space="0" w:color="auto"/>
            <w:right w:val="none" w:sz="0" w:space="0" w:color="auto"/>
          </w:divBdr>
        </w:div>
        <w:div w:id="1696954295">
          <w:marLeft w:val="0"/>
          <w:marRight w:val="0"/>
          <w:marTop w:val="0"/>
          <w:marBottom w:val="0"/>
          <w:divBdr>
            <w:top w:val="none" w:sz="0" w:space="0" w:color="auto"/>
            <w:left w:val="none" w:sz="0" w:space="0" w:color="auto"/>
            <w:bottom w:val="none" w:sz="0" w:space="0" w:color="auto"/>
            <w:right w:val="none" w:sz="0" w:space="0" w:color="auto"/>
          </w:divBdr>
        </w:div>
        <w:div w:id="1471482997">
          <w:marLeft w:val="0"/>
          <w:marRight w:val="0"/>
          <w:marTop w:val="0"/>
          <w:marBottom w:val="0"/>
          <w:divBdr>
            <w:top w:val="none" w:sz="0" w:space="0" w:color="auto"/>
            <w:left w:val="none" w:sz="0" w:space="0" w:color="auto"/>
            <w:bottom w:val="none" w:sz="0" w:space="0" w:color="auto"/>
            <w:right w:val="none" w:sz="0" w:space="0" w:color="auto"/>
          </w:divBdr>
        </w:div>
        <w:div w:id="1920484795">
          <w:marLeft w:val="0"/>
          <w:marRight w:val="0"/>
          <w:marTop w:val="0"/>
          <w:marBottom w:val="0"/>
          <w:divBdr>
            <w:top w:val="none" w:sz="0" w:space="0" w:color="auto"/>
            <w:left w:val="none" w:sz="0" w:space="0" w:color="auto"/>
            <w:bottom w:val="none" w:sz="0" w:space="0" w:color="auto"/>
            <w:right w:val="none" w:sz="0" w:space="0" w:color="auto"/>
          </w:divBdr>
        </w:div>
        <w:div w:id="976225899">
          <w:marLeft w:val="0"/>
          <w:marRight w:val="0"/>
          <w:marTop w:val="0"/>
          <w:marBottom w:val="0"/>
          <w:divBdr>
            <w:top w:val="none" w:sz="0" w:space="0" w:color="auto"/>
            <w:left w:val="none" w:sz="0" w:space="0" w:color="auto"/>
            <w:bottom w:val="none" w:sz="0" w:space="0" w:color="auto"/>
            <w:right w:val="none" w:sz="0" w:space="0" w:color="auto"/>
          </w:divBdr>
        </w:div>
        <w:div w:id="1037318578">
          <w:marLeft w:val="0"/>
          <w:marRight w:val="0"/>
          <w:marTop w:val="0"/>
          <w:marBottom w:val="0"/>
          <w:divBdr>
            <w:top w:val="none" w:sz="0" w:space="0" w:color="auto"/>
            <w:left w:val="none" w:sz="0" w:space="0" w:color="auto"/>
            <w:bottom w:val="none" w:sz="0" w:space="0" w:color="auto"/>
            <w:right w:val="none" w:sz="0" w:space="0" w:color="auto"/>
          </w:divBdr>
        </w:div>
        <w:div w:id="2056851713">
          <w:marLeft w:val="0"/>
          <w:marRight w:val="0"/>
          <w:marTop w:val="0"/>
          <w:marBottom w:val="0"/>
          <w:divBdr>
            <w:top w:val="none" w:sz="0" w:space="0" w:color="auto"/>
            <w:left w:val="none" w:sz="0" w:space="0" w:color="auto"/>
            <w:bottom w:val="none" w:sz="0" w:space="0" w:color="auto"/>
            <w:right w:val="none" w:sz="0" w:space="0" w:color="auto"/>
          </w:divBdr>
        </w:div>
        <w:div w:id="1470242512">
          <w:marLeft w:val="0"/>
          <w:marRight w:val="0"/>
          <w:marTop w:val="0"/>
          <w:marBottom w:val="0"/>
          <w:divBdr>
            <w:top w:val="none" w:sz="0" w:space="0" w:color="auto"/>
            <w:left w:val="none" w:sz="0" w:space="0" w:color="auto"/>
            <w:bottom w:val="none" w:sz="0" w:space="0" w:color="auto"/>
            <w:right w:val="none" w:sz="0" w:space="0" w:color="auto"/>
          </w:divBdr>
        </w:div>
        <w:div w:id="485828445">
          <w:marLeft w:val="0"/>
          <w:marRight w:val="0"/>
          <w:marTop w:val="0"/>
          <w:marBottom w:val="0"/>
          <w:divBdr>
            <w:top w:val="none" w:sz="0" w:space="0" w:color="auto"/>
            <w:left w:val="none" w:sz="0" w:space="0" w:color="auto"/>
            <w:bottom w:val="none" w:sz="0" w:space="0" w:color="auto"/>
            <w:right w:val="none" w:sz="0" w:space="0" w:color="auto"/>
          </w:divBdr>
        </w:div>
        <w:div w:id="770391152">
          <w:marLeft w:val="0"/>
          <w:marRight w:val="0"/>
          <w:marTop w:val="0"/>
          <w:marBottom w:val="0"/>
          <w:divBdr>
            <w:top w:val="none" w:sz="0" w:space="0" w:color="auto"/>
            <w:left w:val="none" w:sz="0" w:space="0" w:color="auto"/>
            <w:bottom w:val="none" w:sz="0" w:space="0" w:color="auto"/>
            <w:right w:val="none" w:sz="0" w:space="0" w:color="auto"/>
          </w:divBdr>
        </w:div>
        <w:div w:id="1083915618">
          <w:marLeft w:val="0"/>
          <w:marRight w:val="0"/>
          <w:marTop w:val="0"/>
          <w:marBottom w:val="0"/>
          <w:divBdr>
            <w:top w:val="none" w:sz="0" w:space="0" w:color="auto"/>
            <w:left w:val="none" w:sz="0" w:space="0" w:color="auto"/>
            <w:bottom w:val="none" w:sz="0" w:space="0" w:color="auto"/>
            <w:right w:val="none" w:sz="0" w:space="0" w:color="auto"/>
          </w:divBdr>
        </w:div>
        <w:div w:id="1756509055">
          <w:marLeft w:val="0"/>
          <w:marRight w:val="0"/>
          <w:marTop w:val="0"/>
          <w:marBottom w:val="0"/>
          <w:divBdr>
            <w:top w:val="none" w:sz="0" w:space="0" w:color="auto"/>
            <w:left w:val="none" w:sz="0" w:space="0" w:color="auto"/>
            <w:bottom w:val="none" w:sz="0" w:space="0" w:color="auto"/>
            <w:right w:val="none" w:sz="0" w:space="0" w:color="auto"/>
          </w:divBdr>
        </w:div>
        <w:div w:id="656227252">
          <w:marLeft w:val="0"/>
          <w:marRight w:val="0"/>
          <w:marTop w:val="0"/>
          <w:marBottom w:val="0"/>
          <w:divBdr>
            <w:top w:val="none" w:sz="0" w:space="0" w:color="auto"/>
            <w:left w:val="none" w:sz="0" w:space="0" w:color="auto"/>
            <w:bottom w:val="none" w:sz="0" w:space="0" w:color="auto"/>
            <w:right w:val="none" w:sz="0" w:space="0" w:color="auto"/>
          </w:divBdr>
        </w:div>
        <w:div w:id="620309">
          <w:marLeft w:val="0"/>
          <w:marRight w:val="0"/>
          <w:marTop w:val="0"/>
          <w:marBottom w:val="0"/>
          <w:divBdr>
            <w:top w:val="none" w:sz="0" w:space="0" w:color="auto"/>
            <w:left w:val="none" w:sz="0" w:space="0" w:color="auto"/>
            <w:bottom w:val="none" w:sz="0" w:space="0" w:color="auto"/>
            <w:right w:val="none" w:sz="0" w:space="0" w:color="auto"/>
          </w:divBdr>
        </w:div>
        <w:div w:id="285627532">
          <w:marLeft w:val="0"/>
          <w:marRight w:val="0"/>
          <w:marTop w:val="0"/>
          <w:marBottom w:val="0"/>
          <w:divBdr>
            <w:top w:val="none" w:sz="0" w:space="0" w:color="auto"/>
            <w:left w:val="none" w:sz="0" w:space="0" w:color="auto"/>
            <w:bottom w:val="none" w:sz="0" w:space="0" w:color="auto"/>
            <w:right w:val="none" w:sz="0" w:space="0" w:color="auto"/>
          </w:divBdr>
        </w:div>
        <w:div w:id="340788586">
          <w:marLeft w:val="0"/>
          <w:marRight w:val="0"/>
          <w:marTop w:val="0"/>
          <w:marBottom w:val="0"/>
          <w:divBdr>
            <w:top w:val="none" w:sz="0" w:space="0" w:color="auto"/>
            <w:left w:val="none" w:sz="0" w:space="0" w:color="auto"/>
            <w:bottom w:val="none" w:sz="0" w:space="0" w:color="auto"/>
            <w:right w:val="none" w:sz="0" w:space="0" w:color="auto"/>
          </w:divBdr>
        </w:div>
        <w:div w:id="823088928">
          <w:marLeft w:val="0"/>
          <w:marRight w:val="0"/>
          <w:marTop w:val="0"/>
          <w:marBottom w:val="0"/>
          <w:divBdr>
            <w:top w:val="none" w:sz="0" w:space="0" w:color="auto"/>
            <w:left w:val="none" w:sz="0" w:space="0" w:color="auto"/>
            <w:bottom w:val="none" w:sz="0" w:space="0" w:color="auto"/>
            <w:right w:val="none" w:sz="0" w:space="0" w:color="auto"/>
          </w:divBdr>
        </w:div>
        <w:div w:id="67920379">
          <w:marLeft w:val="0"/>
          <w:marRight w:val="0"/>
          <w:marTop w:val="0"/>
          <w:marBottom w:val="0"/>
          <w:divBdr>
            <w:top w:val="none" w:sz="0" w:space="0" w:color="auto"/>
            <w:left w:val="none" w:sz="0" w:space="0" w:color="auto"/>
            <w:bottom w:val="none" w:sz="0" w:space="0" w:color="auto"/>
            <w:right w:val="none" w:sz="0" w:space="0" w:color="auto"/>
          </w:divBdr>
        </w:div>
        <w:div w:id="2136099918">
          <w:marLeft w:val="0"/>
          <w:marRight w:val="0"/>
          <w:marTop w:val="0"/>
          <w:marBottom w:val="0"/>
          <w:divBdr>
            <w:top w:val="none" w:sz="0" w:space="0" w:color="auto"/>
            <w:left w:val="none" w:sz="0" w:space="0" w:color="auto"/>
            <w:bottom w:val="none" w:sz="0" w:space="0" w:color="auto"/>
            <w:right w:val="none" w:sz="0" w:space="0" w:color="auto"/>
          </w:divBdr>
        </w:div>
        <w:div w:id="1983994399">
          <w:marLeft w:val="0"/>
          <w:marRight w:val="0"/>
          <w:marTop w:val="0"/>
          <w:marBottom w:val="0"/>
          <w:divBdr>
            <w:top w:val="none" w:sz="0" w:space="0" w:color="auto"/>
            <w:left w:val="none" w:sz="0" w:space="0" w:color="auto"/>
            <w:bottom w:val="none" w:sz="0" w:space="0" w:color="auto"/>
            <w:right w:val="none" w:sz="0" w:space="0" w:color="auto"/>
          </w:divBdr>
        </w:div>
      </w:divsChild>
    </w:div>
    <w:div w:id="1842576814">
      <w:bodyDiv w:val="1"/>
      <w:marLeft w:val="0"/>
      <w:marRight w:val="0"/>
      <w:marTop w:val="0"/>
      <w:marBottom w:val="0"/>
      <w:divBdr>
        <w:top w:val="none" w:sz="0" w:space="0" w:color="auto"/>
        <w:left w:val="none" w:sz="0" w:space="0" w:color="auto"/>
        <w:bottom w:val="none" w:sz="0" w:space="0" w:color="auto"/>
        <w:right w:val="none" w:sz="0" w:space="0" w:color="auto"/>
      </w:divBdr>
      <w:divsChild>
        <w:div w:id="1676226728">
          <w:marLeft w:val="0"/>
          <w:marRight w:val="0"/>
          <w:marTop w:val="0"/>
          <w:marBottom w:val="0"/>
          <w:divBdr>
            <w:top w:val="none" w:sz="0" w:space="0" w:color="auto"/>
            <w:left w:val="none" w:sz="0" w:space="0" w:color="auto"/>
            <w:bottom w:val="none" w:sz="0" w:space="0" w:color="auto"/>
            <w:right w:val="none" w:sz="0" w:space="0" w:color="auto"/>
          </w:divBdr>
        </w:div>
        <w:div w:id="1034235847">
          <w:marLeft w:val="0"/>
          <w:marRight w:val="0"/>
          <w:marTop w:val="0"/>
          <w:marBottom w:val="0"/>
          <w:divBdr>
            <w:top w:val="none" w:sz="0" w:space="0" w:color="auto"/>
            <w:left w:val="none" w:sz="0" w:space="0" w:color="auto"/>
            <w:bottom w:val="none" w:sz="0" w:space="0" w:color="auto"/>
            <w:right w:val="none" w:sz="0" w:space="0" w:color="auto"/>
          </w:divBdr>
        </w:div>
        <w:div w:id="2028166752">
          <w:marLeft w:val="0"/>
          <w:marRight w:val="0"/>
          <w:marTop w:val="0"/>
          <w:marBottom w:val="0"/>
          <w:divBdr>
            <w:top w:val="none" w:sz="0" w:space="0" w:color="auto"/>
            <w:left w:val="none" w:sz="0" w:space="0" w:color="auto"/>
            <w:bottom w:val="none" w:sz="0" w:space="0" w:color="auto"/>
            <w:right w:val="none" w:sz="0" w:space="0" w:color="auto"/>
          </w:divBdr>
        </w:div>
        <w:div w:id="467356405">
          <w:marLeft w:val="0"/>
          <w:marRight w:val="0"/>
          <w:marTop w:val="0"/>
          <w:marBottom w:val="0"/>
          <w:divBdr>
            <w:top w:val="none" w:sz="0" w:space="0" w:color="auto"/>
            <w:left w:val="none" w:sz="0" w:space="0" w:color="auto"/>
            <w:bottom w:val="none" w:sz="0" w:space="0" w:color="auto"/>
            <w:right w:val="none" w:sz="0" w:space="0" w:color="auto"/>
          </w:divBdr>
        </w:div>
        <w:div w:id="1084836517">
          <w:marLeft w:val="0"/>
          <w:marRight w:val="0"/>
          <w:marTop w:val="0"/>
          <w:marBottom w:val="0"/>
          <w:divBdr>
            <w:top w:val="none" w:sz="0" w:space="0" w:color="auto"/>
            <w:left w:val="none" w:sz="0" w:space="0" w:color="auto"/>
            <w:bottom w:val="none" w:sz="0" w:space="0" w:color="auto"/>
            <w:right w:val="none" w:sz="0" w:space="0" w:color="auto"/>
          </w:divBdr>
        </w:div>
        <w:div w:id="798571682">
          <w:marLeft w:val="0"/>
          <w:marRight w:val="0"/>
          <w:marTop w:val="0"/>
          <w:marBottom w:val="0"/>
          <w:divBdr>
            <w:top w:val="none" w:sz="0" w:space="0" w:color="auto"/>
            <w:left w:val="none" w:sz="0" w:space="0" w:color="auto"/>
            <w:bottom w:val="none" w:sz="0" w:space="0" w:color="auto"/>
            <w:right w:val="none" w:sz="0" w:space="0" w:color="auto"/>
          </w:divBdr>
        </w:div>
        <w:div w:id="1051465841">
          <w:marLeft w:val="0"/>
          <w:marRight w:val="0"/>
          <w:marTop w:val="0"/>
          <w:marBottom w:val="0"/>
          <w:divBdr>
            <w:top w:val="none" w:sz="0" w:space="0" w:color="auto"/>
            <w:left w:val="none" w:sz="0" w:space="0" w:color="auto"/>
            <w:bottom w:val="none" w:sz="0" w:space="0" w:color="auto"/>
            <w:right w:val="none" w:sz="0" w:space="0" w:color="auto"/>
          </w:divBdr>
        </w:div>
        <w:div w:id="764493825">
          <w:marLeft w:val="0"/>
          <w:marRight w:val="0"/>
          <w:marTop w:val="0"/>
          <w:marBottom w:val="0"/>
          <w:divBdr>
            <w:top w:val="none" w:sz="0" w:space="0" w:color="auto"/>
            <w:left w:val="none" w:sz="0" w:space="0" w:color="auto"/>
            <w:bottom w:val="none" w:sz="0" w:space="0" w:color="auto"/>
            <w:right w:val="none" w:sz="0" w:space="0" w:color="auto"/>
          </w:divBdr>
        </w:div>
        <w:div w:id="2102219985">
          <w:marLeft w:val="0"/>
          <w:marRight w:val="0"/>
          <w:marTop w:val="0"/>
          <w:marBottom w:val="0"/>
          <w:divBdr>
            <w:top w:val="none" w:sz="0" w:space="0" w:color="auto"/>
            <w:left w:val="none" w:sz="0" w:space="0" w:color="auto"/>
            <w:bottom w:val="none" w:sz="0" w:space="0" w:color="auto"/>
            <w:right w:val="none" w:sz="0" w:space="0" w:color="auto"/>
          </w:divBdr>
        </w:div>
        <w:div w:id="1992513741">
          <w:marLeft w:val="0"/>
          <w:marRight w:val="0"/>
          <w:marTop w:val="0"/>
          <w:marBottom w:val="0"/>
          <w:divBdr>
            <w:top w:val="none" w:sz="0" w:space="0" w:color="auto"/>
            <w:left w:val="none" w:sz="0" w:space="0" w:color="auto"/>
            <w:bottom w:val="none" w:sz="0" w:space="0" w:color="auto"/>
            <w:right w:val="none" w:sz="0" w:space="0" w:color="auto"/>
          </w:divBdr>
        </w:div>
        <w:div w:id="1693801947">
          <w:marLeft w:val="0"/>
          <w:marRight w:val="0"/>
          <w:marTop w:val="0"/>
          <w:marBottom w:val="0"/>
          <w:divBdr>
            <w:top w:val="none" w:sz="0" w:space="0" w:color="auto"/>
            <w:left w:val="none" w:sz="0" w:space="0" w:color="auto"/>
            <w:bottom w:val="none" w:sz="0" w:space="0" w:color="auto"/>
            <w:right w:val="none" w:sz="0" w:space="0" w:color="auto"/>
          </w:divBdr>
        </w:div>
        <w:div w:id="1315641290">
          <w:marLeft w:val="0"/>
          <w:marRight w:val="0"/>
          <w:marTop w:val="0"/>
          <w:marBottom w:val="0"/>
          <w:divBdr>
            <w:top w:val="none" w:sz="0" w:space="0" w:color="auto"/>
            <w:left w:val="none" w:sz="0" w:space="0" w:color="auto"/>
            <w:bottom w:val="none" w:sz="0" w:space="0" w:color="auto"/>
            <w:right w:val="none" w:sz="0" w:space="0" w:color="auto"/>
          </w:divBdr>
        </w:div>
        <w:div w:id="818768413">
          <w:marLeft w:val="0"/>
          <w:marRight w:val="0"/>
          <w:marTop w:val="0"/>
          <w:marBottom w:val="0"/>
          <w:divBdr>
            <w:top w:val="none" w:sz="0" w:space="0" w:color="auto"/>
            <w:left w:val="none" w:sz="0" w:space="0" w:color="auto"/>
            <w:bottom w:val="none" w:sz="0" w:space="0" w:color="auto"/>
            <w:right w:val="none" w:sz="0" w:space="0" w:color="auto"/>
          </w:divBdr>
        </w:div>
        <w:div w:id="1995865956">
          <w:marLeft w:val="0"/>
          <w:marRight w:val="0"/>
          <w:marTop w:val="0"/>
          <w:marBottom w:val="0"/>
          <w:divBdr>
            <w:top w:val="none" w:sz="0" w:space="0" w:color="auto"/>
            <w:left w:val="none" w:sz="0" w:space="0" w:color="auto"/>
            <w:bottom w:val="none" w:sz="0" w:space="0" w:color="auto"/>
            <w:right w:val="none" w:sz="0" w:space="0" w:color="auto"/>
          </w:divBdr>
        </w:div>
        <w:div w:id="1603030201">
          <w:marLeft w:val="0"/>
          <w:marRight w:val="0"/>
          <w:marTop w:val="0"/>
          <w:marBottom w:val="0"/>
          <w:divBdr>
            <w:top w:val="none" w:sz="0" w:space="0" w:color="auto"/>
            <w:left w:val="none" w:sz="0" w:space="0" w:color="auto"/>
            <w:bottom w:val="none" w:sz="0" w:space="0" w:color="auto"/>
            <w:right w:val="none" w:sz="0" w:space="0" w:color="auto"/>
          </w:divBdr>
        </w:div>
      </w:divsChild>
    </w:div>
    <w:div w:id="1849636479">
      <w:bodyDiv w:val="1"/>
      <w:marLeft w:val="0"/>
      <w:marRight w:val="0"/>
      <w:marTop w:val="0"/>
      <w:marBottom w:val="0"/>
      <w:divBdr>
        <w:top w:val="none" w:sz="0" w:space="0" w:color="auto"/>
        <w:left w:val="none" w:sz="0" w:space="0" w:color="auto"/>
        <w:bottom w:val="none" w:sz="0" w:space="0" w:color="auto"/>
        <w:right w:val="none" w:sz="0" w:space="0" w:color="auto"/>
      </w:divBdr>
      <w:divsChild>
        <w:div w:id="1689478770">
          <w:marLeft w:val="0"/>
          <w:marRight w:val="0"/>
          <w:marTop w:val="0"/>
          <w:marBottom w:val="0"/>
          <w:divBdr>
            <w:top w:val="none" w:sz="0" w:space="0" w:color="auto"/>
            <w:left w:val="none" w:sz="0" w:space="0" w:color="auto"/>
            <w:bottom w:val="none" w:sz="0" w:space="0" w:color="auto"/>
            <w:right w:val="none" w:sz="0" w:space="0" w:color="auto"/>
          </w:divBdr>
        </w:div>
        <w:div w:id="1402750223">
          <w:marLeft w:val="0"/>
          <w:marRight w:val="0"/>
          <w:marTop w:val="0"/>
          <w:marBottom w:val="0"/>
          <w:divBdr>
            <w:top w:val="none" w:sz="0" w:space="0" w:color="auto"/>
            <w:left w:val="none" w:sz="0" w:space="0" w:color="auto"/>
            <w:bottom w:val="none" w:sz="0" w:space="0" w:color="auto"/>
            <w:right w:val="none" w:sz="0" w:space="0" w:color="auto"/>
          </w:divBdr>
        </w:div>
        <w:div w:id="1887443880">
          <w:marLeft w:val="0"/>
          <w:marRight w:val="0"/>
          <w:marTop w:val="0"/>
          <w:marBottom w:val="0"/>
          <w:divBdr>
            <w:top w:val="none" w:sz="0" w:space="0" w:color="auto"/>
            <w:left w:val="none" w:sz="0" w:space="0" w:color="auto"/>
            <w:bottom w:val="none" w:sz="0" w:space="0" w:color="auto"/>
            <w:right w:val="none" w:sz="0" w:space="0" w:color="auto"/>
          </w:divBdr>
        </w:div>
        <w:div w:id="20058216">
          <w:marLeft w:val="0"/>
          <w:marRight w:val="0"/>
          <w:marTop w:val="0"/>
          <w:marBottom w:val="0"/>
          <w:divBdr>
            <w:top w:val="none" w:sz="0" w:space="0" w:color="auto"/>
            <w:left w:val="none" w:sz="0" w:space="0" w:color="auto"/>
            <w:bottom w:val="none" w:sz="0" w:space="0" w:color="auto"/>
            <w:right w:val="none" w:sz="0" w:space="0" w:color="auto"/>
          </w:divBdr>
        </w:div>
        <w:div w:id="1798571189">
          <w:marLeft w:val="0"/>
          <w:marRight w:val="0"/>
          <w:marTop w:val="0"/>
          <w:marBottom w:val="0"/>
          <w:divBdr>
            <w:top w:val="none" w:sz="0" w:space="0" w:color="auto"/>
            <w:left w:val="none" w:sz="0" w:space="0" w:color="auto"/>
            <w:bottom w:val="none" w:sz="0" w:space="0" w:color="auto"/>
            <w:right w:val="none" w:sz="0" w:space="0" w:color="auto"/>
          </w:divBdr>
        </w:div>
        <w:div w:id="543910965">
          <w:marLeft w:val="0"/>
          <w:marRight w:val="0"/>
          <w:marTop w:val="0"/>
          <w:marBottom w:val="0"/>
          <w:divBdr>
            <w:top w:val="none" w:sz="0" w:space="0" w:color="auto"/>
            <w:left w:val="none" w:sz="0" w:space="0" w:color="auto"/>
            <w:bottom w:val="none" w:sz="0" w:space="0" w:color="auto"/>
            <w:right w:val="none" w:sz="0" w:space="0" w:color="auto"/>
          </w:divBdr>
        </w:div>
        <w:div w:id="1142969263">
          <w:marLeft w:val="0"/>
          <w:marRight w:val="0"/>
          <w:marTop w:val="0"/>
          <w:marBottom w:val="0"/>
          <w:divBdr>
            <w:top w:val="none" w:sz="0" w:space="0" w:color="auto"/>
            <w:left w:val="none" w:sz="0" w:space="0" w:color="auto"/>
            <w:bottom w:val="none" w:sz="0" w:space="0" w:color="auto"/>
            <w:right w:val="none" w:sz="0" w:space="0" w:color="auto"/>
          </w:divBdr>
        </w:div>
        <w:div w:id="1986080587">
          <w:marLeft w:val="0"/>
          <w:marRight w:val="0"/>
          <w:marTop w:val="0"/>
          <w:marBottom w:val="0"/>
          <w:divBdr>
            <w:top w:val="none" w:sz="0" w:space="0" w:color="auto"/>
            <w:left w:val="none" w:sz="0" w:space="0" w:color="auto"/>
            <w:bottom w:val="none" w:sz="0" w:space="0" w:color="auto"/>
            <w:right w:val="none" w:sz="0" w:space="0" w:color="auto"/>
          </w:divBdr>
        </w:div>
        <w:div w:id="1623030188">
          <w:marLeft w:val="0"/>
          <w:marRight w:val="0"/>
          <w:marTop w:val="0"/>
          <w:marBottom w:val="0"/>
          <w:divBdr>
            <w:top w:val="none" w:sz="0" w:space="0" w:color="auto"/>
            <w:left w:val="none" w:sz="0" w:space="0" w:color="auto"/>
            <w:bottom w:val="none" w:sz="0" w:space="0" w:color="auto"/>
            <w:right w:val="none" w:sz="0" w:space="0" w:color="auto"/>
          </w:divBdr>
        </w:div>
        <w:div w:id="1934627478">
          <w:marLeft w:val="0"/>
          <w:marRight w:val="0"/>
          <w:marTop w:val="0"/>
          <w:marBottom w:val="0"/>
          <w:divBdr>
            <w:top w:val="none" w:sz="0" w:space="0" w:color="auto"/>
            <w:left w:val="none" w:sz="0" w:space="0" w:color="auto"/>
            <w:bottom w:val="none" w:sz="0" w:space="0" w:color="auto"/>
            <w:right w:val="none" w:sz="0" w:space="0" w:color="auto"/>
          </w:divBdr>
        </w:div>
        <w:div w:id="136605898">
          <w:marLeft w:val="0"/>
          <w:marRight w:val="0"/>
          <w:marTop w:val="0"/>
          <w:marBottom w:val="0"/>
          <w:divBdr>
            <w:top w:val="none" w:sz="0" w:space="0" w:color="auto"/>
            <w:left w:val="none" w:sz="0" w:space="0" w:color="auto"/>
            <w:bottom w:val="none" w:sz="0" w:space="0" w:color="auto"/>
            <w:right w:val="none" w:sz="0" w:space="0" w:color="auto"/>
          </w:divBdr>
        </w:div>
        <w:div w:id="379405233">
          <w:marLeft w:val="0"/>
          <w:marRight w:val="0"/>
          <w:marTop w:val="0"/>
          <w:marBottom w:val="0"/>
          <w:divBdr>
            <w:top w:val="none" w:sz="0" w:space="0" w:color="auto"/>
            <w:left w:val="none" w:sz="0" w:space="0" w:color="auto"/>
            <w:bottom w:val="none" w:sz="0" w:space="0" w:color="auto"/>
            <w:right w:val="none" w:sz="0" w:space="0" w:color="auto"/>
          </w:divBdr>
        </w:div>
      </w:divsChild>
    </w:div>
    <w:div w:id="1877036356">
      <w:bodyDiv w:val="1"/>
      <w:marLeft w:val="0"/>
      <w:marRight w:val="0"/>
      <w:marTop w:val="0"/>
      <w:marBottom w:val="0"/>
      <w:divBdr>
        <w:top w:val="none" w:sz="0" w:space="0" w:color="auto"/>
        <w:left w:val="none" w:sz="0" w:space="0" w:color="auto"/>
        <w:bottom w:val="none" w:sz="0" w:space="0" w:color="auto"/>
        <w:right w:val="none" w:sz="0" w:space="0" w:color="auto"/>
      </w:divBdr>
      <w:divsChild>
        <w:div w:id="195774203">
          <w:marLeft w:val="0"/>
          <w:marRight w:val="0"/>
          <w:marTop w:val="0"/>
          <w:marBottom w:val="0"/>
          <w:divBdr>
            <w:top w:val="none" w:sz="0" w:space="0" w:color="auto"/>
            <w:left w:val="none" w:sz="0" w:space="0" w:color="auto"/>
            <w:bottom w:val="none" w:sz="0" w:space="0" w:color="auto"/>
            <w:right w:val="none" w:sz="0" w:space="0" w:color="auto"/>
          </w:divBdr>
        </w:div>
        <w:div w:id="596058879">
          <w:marLeft w:val="0"/>
          <w:marRight w:val="0"/>
          <w:marTop w:val="0"/>
          <w:marBottom w:val="0"/>
          <w:divBdr>
            <w:top w:val="none" w:sz="0" w:space="0" w:color="auto"/>
            <w:left w:val="none" w:sz="0" w:space="0" w:color="auto"/>
            <w:bottom w:val="none" w:sz="0" w:space="0" w:color="auto"/>
            <w:right w:val="none" w:sz="0" w:space="0" w:color="auto"/>
          </w:divBdr>
        </w:div>
        <w:div w:id="888803162">
          <w:marLeft w:val="0"/>
          <w:marRight w:val="0"/>
          <w:marTop w:val="0"/>
          <w:marBottom w:val="0"/>
          <w:divBdr>
            <w:top w:val="none" w:sz="0" w:space="0" w:color="auto"/>
            <w:left w:val="none" w:sz="0" w:space="0" w:color="auto"/>
            <w:bottom w:val="none" w:sz="0" w:space="0" w:color="auto"/>
            <w:right w:val="none" w:sz="0" w:space="0" w:color="auto"/>
          </w:divBdr>
        </w:div>
      </w:divsChild>
    </w:div>
    <w:div w:id="1877765760">
      <w:bodyDiv w:val="1"/>
      <w:marLeft w:val="0"/>
      <w:marRight w:val="0"/>
      <w:marTop w:val="0"/>
      <w:marBottom w:val="0"/>
      <w:divBdr>
        <w:top w:val="none" w:sz="0" w:space="0" w:color="auto"/>
        <w:left w:val="none" w:sz="0" w:space="0" w:color="auto"/>
        <w:bottom w:val="none" w:sz="0" w:space="0" w:color="auto"/>
        <w:right w:val="none" w:sz="0" w:space="0" w:color="auto"/>
      </w:divBdr>
      <w:divsChild>
        <w:div w:id="2137866746">
          <w:marLeft w:val="0"/>
          <w:marRight w:val="0"/>
          <w:marTop w:val="0"/>
          <w:marBottom w:val="0"/>
          <w:divBdr>
            <w:top w:val="none" w:sz="0" w:space="0" w:color="auto"/>
            <w:left w:val="none" w:sz="0" w:space="0" w:color="auto"/>
            <w:bottom w:val="none" w:sz="0" w:space="0" w:color="auto"/>
            <w:right w:val="none" w:sz="0" w:space="0" w:color="auto"/>
          </w:divBdr>
        </w:div>
        <w:div w:id="1062214280">
          <w:marLeft w:val="0"/>
          <w:marRight w:val="0"/>
          <w:marTop w:val="0"/>
          <w:marBottom w:val="0"/>
          <w:divBdr>
            <w:top w:val="none" w:sz="0" w:space="0" w:color="auto"/>
            <w:left w:val="none" w:sz="0" w:space="0" w:color="auto"/>
            <w:bottom w:val="none" w:sz="0" w:space="0" w:color="auto"/>
            <w:right w:val="none" w:sz="0" w:space="0" w:color="auto"/>
          </w:divBdr>
        </w:div>
        <w:div w:id="1360858072">
          <w:marLeft w:val="0"/>
          <w:marRight w:val="0"/>
          <w:marTop w:val="0"/>
          <w:marBottom w:val="0"/>
          <w:divBdr>
            <w:top w:val="none" w:sz="0" w:space="0" w:color="auto"/>
            <w:left w:val="none" w:sz="0" w:space="0" w:color="auto"/>
            <w:bottom w:val="none" w:sz="0" w:space="0" w:color="auto"/>
            <w:right w:val="none" w:sz="0" w:space="0" w:color="auto"/>
          </w:divBdr>
        </w:div>
        <w:div w:id="1921210851">
          <w:marLeft w:val="0"/>
          <w:marRight w:val="0"/>
          <w:marTop w:val="0"/>
          <w:marBottom w:val="0"/>
          <w:divBdr>
            <w:top w:val="none" w:sz="0" w:space="0" w:color="auto"/>
            <w:left w:val="none" w:sz="0" w:space="0" w:color="auto"/>
            <w:bottom w:val="none" w:sz="0" w:space="0" w:color="auto"/>
            <w:right w:val="none" w:sz="0" w:space="0" w:color="auto"/>
          </w:divBdr>
        </w:div>
        <w:div w:id="2043557998">
          <w:marLeft w:val="0"/>
          <w:marRight w:val="0"/>
          <w:marTop w:val="0"/>
          <w:marBottom w:val="0"/>
          <w:divBdr>
            <w:top w:val="none" w:sz="0" w:space="0" w:color="auto"/>
            <w:left w:val="none" w:sz="0" w:space="0" w:color="auto"/>
            <w:bottom w:val="none" w:sz="0" w:space="0" w:color="auto"/>
            <w:right w:val="none" w:sz="0" w:space="0" w:color="auto"/>
          </w:divBdr>
        </w:div>
        <w:div w:id="2059623280">
          <w:marLeft w:val="0"/>
          <w:marRight w:val="0"/>
          <w:marTop w:val="0"/>
          <w:marBottom w:val="0"/>
          <w:divBdr>
            <w:top w:val="none" w:sz="0" w:space="0" w:color="auto"/>
            <w:left w:val="none" w:sz="0" w:space="0" w:color="auto"/>
            <w:bottom w:val="none" w:sz="0" w:space="0" w:color="auto"/>
            <w:right w:val="none" w:sz="0" w:space="0" w:color="auto"/>
          </w:divBdr>
        </w:div>
        <w:div w:id="1866937932">
          <w:marLeft w:val="0"/>
          <w:marRight w:val="0"/>
          <w:marTop w:val="0"/>
          <w:marBottom w:val="0"/>
          <w:divBdr>
            <w:top w:val="none" w:sz="0" w:space="0" w:color="auto"/>
            <w:left w:val="none" w:sz="0" w:space="0" w:color="auto"/>
            <w:bottom w:val="none" w:sz="0" w:space="0" w:color="auto"/>
            <w:right w:val="none" w:sz="0" w:space="0" w:color="auto"/>
          </w:divBdr>
        </w:div>
        <w:div w:id="612519088">
          <w:marLeft w:val="0"/>
          <w:marRight w:val="0"/>
          <w:marTop w:val="0"/>
          <w:marBottom w:val="0"/>
          <w:divBdr>
            <w:top w:val="none" w:sz="0" w:space="0" w:color="auto"/>
            <w:left w:val="none" w:sz="0" w:space="0" w:color="auto"/>
            <w:bottom w:val="none" w:sz="0" w:space="0" w:color="auto"/>
            <w:right w:val="none" w:sz="0" w:space="0" w:color="auto"/>
          </w:divBdr>
        </w:div>
        <w:div w:id="411507843">
          <w:marLeft w:val="0"/>
          <w:marRight w:val="0"/>
          <w:marTop w:val="0"/>
          <w:marBottom w:val="0"/>
          <w:divBdr>
            <w:top w:val="none" w:sz="0" w:space="0" w:color="auto"/>
            <w:left w:val="none" w:sz="0" w:space="0" w:color="auto"/>
            <w:bottom w:val="none" w:sz="0" w:space="0" w:color="auto"/>
            <w:right w:val="none" w:sz="0" w:space="0" w:color="auto"/>
          </w:divBdr>
        </w:div>
        <w:div w:id="1866213124">
          <w:marLeft w:val="0"/>
          <w:marRight w:val="0"/>
          <w:marTop w:val="0"/>
          <w:marBottom w:val="0"/>
          <w:divBdr>
            <w:top w:val="none" w:sz="0" w:space="0" w:color="auto"/>
            <w:left w:val="none" w:sz="0" w:space="0" w:color="auto"/>
            <w:bottom w:val="none" w:sz="0" w:space="0" w:color="auto"/>
            <w:right w:val="none" w:sz="0" w:space="0" w:color="auto"/>
          </w:divBdr>
        </w:div>
        <w:div w:id="1261647910">
          <w:marLeft w:val="0"/>
          <w:marRight w:val="0"/>
          <w:marTop w:val="0"/>
          <w:marBottom w:val="0"/>
          <w:divBdr>
            <w:top w:val="none" w:sz="0" w:space="0" w:color="auto"/>
            <w:left w:val="none" w:sz="0" w:space="0" w:color="auto"/>
            <w:bottom w:val="none" w:sz="0" w:space="0" w:color="auto"/>
            <w:right w:val="none" w:sz="0" w:space="0" w:color="auto"/>
          </w:divBdr>
        </w:div>
        <w:div w:id="776869930">
          <w:marLeft w:val="0"/>
          <w:marRight w:val="0"/>
          <w:marTop w:val="0"/>
          <w:marBottom w:val="0"/>
          <w:divBdr>
            <w:top w:val="none" w:sz="0" w:space="0" w:color="auto"/>
            <w:left w:val="none" w:sz="0" w:space="0" w:color="auto"/>
            <w:bottom w:val="none" w:sz="0" w:space="0" w:color="auto"/>
            <w:right w:val="none" w:sz="0" w:space="0" w:color="auto"/>
          </w:divBdr>
        </w:div>
        <w:div w:id="286742846">
          <w:marLeft w:val="0"/>
          <w:marRight w:val="0"/>
          <w:marTop w:val="0"/>
          <w:marBottom w:val="0"/>
          <w:divBdr>
            <w:top w:val="none" w:sz="0" w:space="0" w:color="auto"/>
            <w:left w:val="none" w:sz="0" w:space="0" w:color="auto"/>
            <w:bottom w:val="none" w:sz="0" w:space="0" w:color="auto"/>
            <w:right w:val="none" w:sz="0" w:space="0" w:color="auto"/>
          </w:divBdr>
        </w:div>
        <w:div w:id="978613044">
          <w:marLeft w:val="0"/>
          <w:marRight w:val="0"/>
          <w:marTop w:val="0"/>
          <w:marBottom w:val="0"/>
          <w:divBdr>
            <w:top w:val="none" w:sz="0" w:space="0" w:color="auto"/>
            <w:left w:val="none" w:sz="0" w:space="0" w:color="auto"/>
            <w:bottom w:val="none" w:sz="0" w:space="0" w:color="auto"/>
            <w:right w:val="none" w:sz="0" w:space="0" w:color="auto"/>
          </w:divBdr>
        </w:div>
        <w:div w:id="726564718">
          <w:marLeft w:val="0"/>
          <w:marRight w:val="0"/>
          <w:marTop w:val="0"/>
          <w:marBottom w:val="0"/>
          <w:divBdr>
            <w:top w:val="none" w:sz="0" w:space="0" w:color="auto"/>
            <w:left w:val="none" w:sz="0" w:space="0" w:color="auto"/>
            <w:bottom w:val="none" w:sz="0" w:space="0" w:color="auto"/>
            <w:right w:val="none" w:sz="0" w:space="0" w:color="auto"/>
          </w:divBdr>
        </w:div>
        <w:div w:id="1203904793">
          <w:marLeft w:val="0"/>
          <w:marRight w:val="0"/>
          <w:marTop w:val="0"/>
          <w:marBottom w:val="0"/>
          <w:divBdr>
            <w:top w:val="none" w:sz="0" w:space="0" w:color="auto"/>
            <w:left w:val="none" w:sz="0" w:space="0" w:color="auto"/>
            <w:bottom w:val="none" w:sz="0" w:space="0" w:color="auto"/>
            <w:right w:val="none" w:sz="0" w:space="0" w:color="auto"/>
          </w:divBdr>
        </w:div>
        <w:div w:id="1227305944">
          <w:marLeft w:val="0"/>
          <w:marRight w:val="0"/>
          <w:marTop w:val="0"/>
          <w:marBottom w:val="0"/>
          <w:divBdr>
            <w:top w:val="none" w:sz="0" w:space="0" w:color="auto"/>
            <w:left w:val="none" w:sz="0" w:space="0" w:color="auto"/>
            <w:bottom w:val="none" w:sz="0" w:space="0" w:color="auto"/>
            <w:right w:val="none" w:sz="0" w:space="0" w:color="auto"/>
          </w:divBdr>
        </w:div>
        <w:div w:id="261303348">
          <w:marLeft w:val="0"/>
          <w:marRight w:val="0"/>
          <w:marTop w:val="0"/>
          <w:marBottom w:val="0"/>
          <w:divBdr>
            <w:top w:val="none" w:sz="0" w:space="0" w:color="auto"/>
            <w:left w:val="none" w:sz="0" w:space="0" w:color="auto"/>
            <w:bottom w:val="none" w:sz="0" w:space="0" w:color="auto"/>
            <w:right w:val="none" w:sz="0" w:space="0" w:color="auto"/>
          </w:divBdr>
        </w:div>
        <w:div w:id="1307472130">
          <w:marLeft w:val="0"/>
          <w:marRight w:val="0"/>
          <w:marTop w:val="0"/>
          <w:marBottom w:val="0"/>
          <w:divBdr>
            <w:top w:val="none" w:sz="0" w:space="0" w:color="auto"/>
            <w:left w:val="none" w:sz="0" w:space="0" w:color="auto"/>
            <w:bottom w:val="none" w:sz="0" w:space="0" w:color="auto"/>
            <w:right w:val="none" w:sz="0" w:space="0" w:color="auto"/>
          </w:divBdr>
        </w:div>
        <w:div w:id="2113619936">
          <w:marLeft w:val="0"/>
          <w:marRight w:val="0"/>
          <w:marTop w:val="0"/>
          <w:marBottom w:val="0"/>
          <w:divBdr>
            <w:top w:val="none" w:sz="0" w:space="0" w:color="auto"/>
            <w:left w:val="none" w:sz="0" w:space="0" w:color="auto"/>
            <w:bottom w:val="none" w:sz="0" w:space="0" w:color="auto"/>
            <w:right w:val="none" w:sz="0" w:space="0" w:color="auto"/>
          </w:divBdr>
        </w:div>
      </w:divsChild>
    </w:div>
    <w:div w:id="1941444623">
      <w:bodyDiv w:val="1"/>
      <w:marLeft w:val="0"/>
      <w:marRight w:val="0"/>
      <w:marTop w:val="0"/>
      <w:marBottom w:val="0"/>
      <w:divBdr>
        <w:top w:val="none" w:sz="0" w:space="0" w:color="auto"/>
        <w:left w:val="none" w:sz="0" w:space="0" w:color="auto"/>
        <w:bottom w:val="none" w:sz="0" w:space="0" w:color="auto"/>
        <w:right w:val="none" w:sz="0" w:space="0" w:color="auto"/>
      </w:divBdr>
      <w:divsChild>
        <w:div w:id="1836988658">
          <w:marLeft w:val="0"/>
          <w:marRight w:val="0"/>
          <w:marTop w:val="0"/>
          <w:marBottom w:val="0"/>
          <w:divBdr>
            <w:top w:val="none" w:sz="0" w:space="0" w:color="auto"/>
            <w:left w:val="none" w:sz="0" w:space="0" w:color="auto"/>
            <w:bottom w:val="none" w:sz="0" w:space="0" w:color="auto"/>
            <w:right w:val="none" w:sz="0" w:space="0" w:color="auto"/>
          </w:divBdr>
        </w:div>
        <w:div w:id="907962119">
          <w:marLeft w:val="0"/>
          <w:marRight w:val="0"/>
          <w:marTop w:val="0"/>
          <w:marBottom w:val="0"/>
          <w:divBdr>
            <w:top w:val="none" w:sz="0" w:space="0" w:color="auto"/>
            <w:left w:val="none" w:sz="0" w:space="0" w:color="auto"/>
            <w:bottom w:val="none" w:sz="0" w:space="0" w:color="auto"/>
            <w:right w:val="none" w:sz="0" w:space="0" w:color="auto"/>
          </w:divBdr>
        </w:div>
        <w:div w:id="656692738">
          <w:marLeft w:val="0"/>
          <w:marRight w:val="0"/>
          <w:marTop w:val="0"/>
          <w:marBottom w:val="0"/>
          <w:divBdr>
            <w:top w:val="none" w:sz="0" w:space="0" w:color="auto"/>
            <w:left w:val="none" w:sz="0" w:space="0" w:color="auto"/>
            <w:bottom w:val="none" w:sz="0" w:space="0" w:color="auto"/>
            <w:right w:val="none" w:sz="0" w:space="0" w:color="auto"/>
          </w:divBdr>
        </w:div>
        <w:div w:id="761415165">
          <w:marLeft w:val="0"/>
          <w:marRight w:val="0"/>
          <w:marTop w:val="0"/>
          <w:marBottom w:val="0"/>
          <w:divBdr>
            <w:top w:val="none" w:sz="0" w:space="0" w:color="auto"/>
            <w:left w:val="none" w:sz="0" w:space="0" w:color="auto"/>
            <w:bottom w:val="none" w:sz="0" w:space="0" w:color="auto"/>
            <w:right w:val="none" w:sz="0" w:space="0" w:color="auto"/>
          </w:divBdr>
        </w:div>
        <w:div w:id="82188811">
          <w:marLeft w:val="0"/>
          <w:marRight w:val="0"/>
          <w:marTop w:val="0"/>
          <w:marBottom w:val="0"/>
          <w:divBdr>
            <w:top w:val="none" w:sz="0" w:space="0" w:color="auto"/>
            <w:left w:val="none" w:sz="0" w:space="0" w:color="auto"/>
            <w:bottom w:val="none" w:sz="0" w:space="0" w:color="auto"/>
            <w:right w:val="none" w:sz="0" w:space="0" w:color="auto"/>
          </w:divBdr>
        </w:div>
        <w:div w:id="622081054">
          <w:marLeft w:val="0"/>
          <w:marRight w:val="0"/>
          <w:marTop w:val="0"/>
          <w:marBottom w:val="0"/>
          <w:divBdr>
            <w:top w:val="none" w:sz="0" w:space="0" w:color="auto"/>
            <w:left w:val="none" w:sz="0" w:space="0" w:color="auto"/>
            <w:bottom w:val="none" w:sz="0" w:space="0" w:color="auto"/>
            <w:right w:val="none" w:sz="0" w:space="0" w:color="auto"/>
          </w:divBdr>
        </w:div>
        <w:div w:id="1750350431">
          <w:marLeft w:val="0"/>
          <w:marRight w:val="0"/>
          <w:marTop w:val="0"/>
          <w:marBottom w:val="0"/>
          <w:divBdr>
            <w:top w:val="none" w:sz="0" w:space="0" w:color="auto"/>
            <w:left w:val="none" w:sz="0" w:space="0" w:color="auto"/>
            <w:bottom w:val="none" w:sz="0" w:space="0" w:color="auto"/>
            <w:right w:val="none" w:sz="0" w:space="0" w:color="auto"/>
          </w:divBdr>
        </w:div>
        <w:div w:id="1984194866">
          <w:marLeft w:val="0"/>
          <w:marRight w:val="0"/>
          <w:marTop w:val="0"/>
          <w:marBottom w:val="0"/>
          <w:divBdr>
            <w:top w:val="none" w:sz="0" w:space="0" w:color="auto"/>
            <w:left w:val="none" w:sz="0" w:space="0" w:color="auto"/>
            <w:bottom w:val="none" w:sz="0" w:space="0" w:color="auto"/>
            <w:right w:val="none" w:sz="0" w:space="0" w:color="auto"/>
          </w:divBdr>
        </w:div>
        <w:div w:id="1572615178">
          <w:marLeft w:val="0"/>
          <w:marRight w:val="0"/>
          <w:marTop w:val="0"/>
          <w:marBottom w:val="0"/>
          <w:divBdr>
            <w:top w:val="none" w:sz="0" w:space="0" w:color="auto"/>
            <w:left w:val="none" w:sz="0" w:space="0" w:color="auto"/>
            <w:bottom w:val="none" w:sz="0" w:space="0" w:color="auto"/>
            <w:right w:val="none" w:sz="0" w:space="0" w:color="auto"/>
          </w:divBdr>
        </w:div>
        <w:div w:id="1771970055">
          <w:marLeft w:val="0"/>
          <w:marRight w:val="0"/>
          <w:marTop w:val="0"/>
          <w:marBottom w:val="0"/>
          <w:divBdr>
            <w:top w:val="none" w:sz="0" w:space="0" w:color="auto"/>
            <w:left w:val="none" w:sz="0" w:space="0" w:color="auto"/>
            <w:bottom w:val="none" w:sz="0" w:space="0" w:color="auto"/>
            <w:right w:val="none" w:sz="0" w:space="0" w:color="auto"/>
          </w:divBdr>
        </w:div>
        <w:div w:id="208735958">
          <w:marLeft w:val="0"/>
          <w:marRight w:val="0"/>
          <w:marTop w:val="0"/>
          <w:marBottom w:val="0"/>
          <w:divBdr>
            <w:top w:val="none" w:sz="0" w:space="0" w:color="auto"/>
            <w:left w:val="none" w:sz="0" w:space="0" w:color="auto"/>
            <w:bottom w:val="none" w:sz="0" w:space="0" w:color="auto"/>
            <w:right w:val="none" w:sz="0" w:space="0" w:color="auto"/>
          </w:divBdr>
        </w:div>
        <w:div w:id="1087650019">
          <w:marLeft w:val="0"/>
          <w:marRight w:val="0"/>
          <w:marTop w:val="0"/>
          <w:marBottom w:val="0"/>
          <w:divBdr>
            <w:top w:val="none" w:sz="0" w:space="0" w:color="auto"/>
            <w:left w:val="none" w:sz="0" w:space="0" w:color="auto"/>
            <w:bottom w:val="none" w:sz="0" w:space="0" w:color="auto"/>
            <w:right w:val="none" w:sz="0" w:space="0" w:color="auto"/>
          </w:divBdr>
        </w:div>
        <w:div w:id="129129900">
          <w:marLeft w:val="0"/>
          <w:marRight w:val="0"/>
          <w:marTop w:val="0"/>
          <w:marBottom w:val="0"/>
          <w:divBdr>
            <w:top w:val="none" w:sz="0" w:space="0" w:color="auto"/>
            <w:left w:val="none" w:sz="0" w:space="0" w:color="auto"/>
            <w:bottom w:val="none" w:sz="0" w:space="0" w:color="auto"/>
            <w:right w:val="none" w:sz="0" w:space="0" w:color="auto"/>
          </w:divBdr>
        </w:div>
        <w:div w:id="1065764746">
          <w:marLeft w:val="0"/>
          <w:marRight w:val="0"/>
          <w:marTop w:val="0"/>
          <w:marBottom w:val="0"/>
          <w:divBdr>
            <w:top w:val="none" w:sz="0" w:space="0" w:color="auto"/>
            <w:left w:val="none" w:sz="0" w:space="0" w:color="auto"/>
            <w:bottom w:val="none" w:sz="0" w:space="0" w:color="auto"/>
            <w:right w:val="none" w:sz="0" w:space="0" w:color="auto"/>
          </w:divBdr>
        </w:div>
        <w:div w:id="154684929">
          <w:marLeft w:val="0"/>
          <w:marRight w:val="0"/>
          <w:marTop w:val="0"/>
          <w:marBottom w:val="0"/>
          <w:divBdr>
            <w:top w:val="none" w:sz="0" w:space="0" w:color="auto"/>
            <w:left w:val="none" w:sz="0" w:space="0" w:color="auto"/>
            <w:bottom w:val="none" w:sz="0" w:space="0" w:color="auto"/>
            <w:right w:val="none" w:sz="0" w:space="0" w:color="auto"/>
          </w:divBdr>
        </w:div>
        <w:div w:id="424611477">
          <w:marLeft w:val="0"/>
          <w:marRight w:val="0"/>
          <w:marTop w:val="0"/>
          <w:marBottom w:val="0"/>
          <w:divBdr>
            <w:top w:val="none" w:sz="0" w:space="0" w:color="auto"/>
            <w:left w:val="none" w:sz="0" w:space="0" w:color="auto"/>
            <w:bottom w:val="none" w:sz="0" w:space="0" w:color="auto"/>
            <w:right w:val="none" w:sz="0" w:space="0" w:color="auto"/>
          </w:divBdr>
        </w:div>
        <w:div w:id="24332378">
          <w:marLeft w:val="0"/>
          <w:marRight w:val="0"/>
          <w:marTop w:val="0"/>
          <w:marBottom w:val="0"/>
          <w:divBdr>
            <w:top w:val="none" w:sz="0" w:space="0" w:color="auto"/>
            <w:left w:val="none" w:sz="0" w:space="0" w:color="auto"/>
            <w:bottom w:val="none" w:sz="0" w:space="0" w:color="auto"/>
            <w:right w:val="none" w:sz="0" w:space="0" w:color="auto"/>
          </w:divBdr>
        </w:div>
        <w:div w:id="1400832658">
          <w:marLeft w:val="0"/>
          <w:marRight w:val="0"/>
          <w:marTop w:val="0"/>
          <w:marBottom w:val="0"/>
          <w:divBdr>
            <w:top w:val="none" w:sz="0" w:space="0" w:color="auto"/>
            <w:left w:val="none" w:sz="0" w:space="0" w:color="auto"/>
            <w:bottom w:val="none" w:sz="0" w:space="0" w:color="auto"/>
            <w:right w:val="none" w:sz="0" w:space="0" w:color="auto"/>
          </w:divBdr>
        </w:div>
        <w:div w:id="739253110">
          <w:marLeft w:val="0"/>
          <w:marRight w:val="0"/>
          <w:marTop w:val="0"/>
          <w:marBottom w:val="0"/>
          <w:divBdr>
            <w:top w:val="none" w:sz="0" w:space="0" w:color="auto"/>
            <w:left w:val="none" w:sz="0" w:space="0" w:color="auto"/>
            <w:bottom w:val="none" w:sz="0" w:space="0" w:color="auto"/>
            <w:right w:val="none" w:sz="0" w:space="0" w:color="auto"/>
          </w:divBdr>
        </w:div>
        <w:div w:id="2077168628">
          <w:marLeft w:val="0"/>
          <w:marRight w:val="0"/>
          <w:marTop w:val="0"/>
          <w:marBottom w:val="0"/>
          <w:divBdr>
            <w:top w:val="none" w:sz="0" w:space="0" w:color="auto"/>
            <w:left w:val="none" w:sz="0" w:space="0" w:color="auto"/>
            <w:bottom w:val="none" w:sz="0" w:space="0" w:color="auto"/>
            <w:right w:val="none" w:sz="0" w:space="0" w:color="auto"/>
          </w:divBdr>
        </w:div>
        <w:div w:id="2067796159">
          <w:marLeft w:val="0"/>
          <w:marRight w:val="0"/>
          <w:marTop w:val="0"/>
          <w:marBottom w:val="0"/>
          <w:divBdr>
            <w:top w:val="none" w:sz="0" w:space="0" w:color="auto"/>
            <w:left w:val="none" w:sz="0" w:space="0" w:color="auto"/>
            <w:bottom w:val="none" w:sz="0" w:space="0" w:color="auto"/>
            <w:right w:val="none" w:sz="0" w:space="0" w:color="auto"/>
          </w:divBdr>
        </w:div>
        <w:div w:id="2114127935">
          <w:marLeft w:val="0"/>
          <w:marRight w:val="0"/>
          <w:marTop w:val="0"/>
          <w:marBottom w:val="0"/>
          <w:divBdr>
            <w:top w:val="none" w:sz="0" w:space="0" w:color="auto"/>
            <w:left w:val="none" w:sz="0" w:space="0" w:color="auto"/>
            <w:bottom w:val="none" w:sz="0" w:space="0" w:color="auto"/>
            <w:right w:val="none" w:sz="0" w:space="0" w:color="auto"/>
          </w:divBdr>
        </w:div>
        <w:div w:id="1726031066">
          <w:marLeft w:val="0"/>
          <w:marRight w:val="0"/>
          <w:marTop w:val="0"/>
          <w:marBottom w:val="0"/>
          <w:divBdr>
            <w:top w:val="none" w:sz="0" w:space="0" w:color="auto"/>
            <w:left w:val="none" w:sz="0" w:space="0" w:color="auto"/>
            <w:bottom w:val="none" w:sz="0" w:space="0" w:color="auto"/>
            <w:right w:val="none" w:sz="0" w:space="0" w:color="auto"/>
          </w:divBdr>
        </w:div>
        <w:div w:id="1548176774">
          <w:marLeft w:val="0"/>
          <w:marRight w:val="0"/>
          <w:marTop w:val="0"/>
          <w:marBottom w:val="0"/>
          <w:divBdr>
            <w:top w:val="none" w:sz="0" w:space="0" w:color="auto"/>
            <w:left w:val="none" w:sz="0" w:space="0" w:color="auto"/>
            <w:bottom w:val="none" w:sz="0" w:space="0" w:color="auto"/>
            <w:right w:val="none" w:sz="0" w:space="0" w:color="auto"/>
          </w:divBdr>
        </w:div>
        <w:div w:id="545022520">
          <w:marLeft w:val="0"/>
          <w:marRight w:val="0"/>
          <w:marTop w:val="0"/>
          <w:marBottom w:val="0"/>
          <w:divBdr>
            <w:top w:val="none" w:sz="0" w:space="0" w:color="auto"/>
            <w:left w:val="none" w:sz="0" w:space="0" w:color="auto"/>
            <w:bottom w:val="none" w:sz="0" w:space="0" w:color="auto"/>
            <w:right w:val="none" w:sz="0" w:space="0" w:color="auto"/>
          </w:divBdr>
        </w:div>
        <w:div w:id="666517632">
          <w:marLeft w:val="0"/>
          <w:marRight w:val="0"/>
          <w:marTop w:val="0"/>
          <w:marBottom w:val="0"/>
          <w:divBdr>
            <w:top w:val="none" w:sz="0" w:space="0" w:color="auto"/>
            <w:left w:val="none" w:sz="0" w:space="0" w:color="auto"/>
            <w:bottom w:val="none" w:sz="0" w:space="0" w:color="auto"/>
            <w:right w:val="none" w:sz="0" w:space="0" w:color="auto"/>
          </w:divBdr>
        </w:div>
        <w:div w:id="467014267">
          <w:marLeft w:val="0"/>
          <w:marRight w:val="0"/>
          <w:marTop w:val="0"/>
          <w:marBottom w:val="0"/>
          <w:divBdr>
            <w:top w:val="none" w:sz="0" w:space="0" w:color="auto"/>
            <w:left w:val="none" w:sz="0" w:space="0" w:color="auto"/>
            <w:bottom w:val="none" w:sz="0" w:space="0" w:color="auto"/>
            <w:right w:val="none" w:sz="0" w:space="0" w:color="auto"/>
          </w:divBdr>
        </w:div>
        <w:div w:id="143205420">
          <w:marLeft w:val="0"/>
          <w:marRight w:val="0"/>
          <w:marTop w:val="0"/>
          <w:marBottom w:val="0"/>
          <w:divBdr>
            <w:top w:val="none" w:sz="0" w:space="0" w:color="auto"/>
            <w:left w:val="none" w:sz="0" w:space="0" w:color="auto"/>
            <w:bottom w:val="none" w:sz="0" w:space="0" w:color="auto"/>
            <w:right w:val="none" w:sz="0" w:space="0" w:color="auto"/>
          </w:divBdr>
        </w:div>
        <w:div w:id="1288782645">
          <w:marLeft w:val="0"/>
          <w:marRight w:val="0"/>
          <w:marTop w:val="0"/>
          <w:marBottom w:val="0"/>
          <w:divBdr>
            <w:top w:val="none" w:sz="0" w:space="0" w:color="auto"/>
            <w:left w:val="none" w:sz="0" w:space="0" w:color="auto"/>
            <w:bottom w:val="none" w:sz="0" w:space="0" w:color="auto"/>
            <w:right w:val="none" w:sz="0" w:space="0" w:color="auto"/>
          </w:divBdr>
        </w:div>
        <w:div w:id="2000579213">
          <w:marLeft w:val="0"/>
          <w:marRight w:val="0"/>
          <w:marTop w:val="0"/>
          <w:marBottom w:val="0"/>
          <w:divBdr>
            <w:top w:val="none" w:sz="0" w:space="0" w:color="auto"/>
            <w:left w:val="none" w:sz="0" w:space="0" w:color="auto"/>
            <w:bottom w:val="none" w:sz="0" w:space="0" w:color="auto"/>
            <w:right w:val="none" w:sz="0" w:space="0" w:color="auto"/>
          </w:divBdr>
        </w:div>
        <w:div w:id="1401559961">
          <w:marLeft w:val="0"/>
          <w:marRight w:val="0"/>
          <w:marTop w:val="0"/>
          <w:marBottom w:val="0"/>
          <w:divBdr>
            <w:top w:val="none" w:sz="0" w:space="0" w:color="auto"/>
            <w:left w:val="none" w:sz="0" w:space="0" w:color="auto"/>
            <w:bottom w:val="none" w:sz="0" w:space="0" w:color="auto"/>
            <w:right w:val="none" w:sz="0" w:space="0" w:color="auto"/>
          </w:divBdr>
        </w:div>
        <w:div w:id="1367949746">
          <w:marLeft w:val="0"/>
          <w:marRight w:val="0"/>
          <w:marTop w:val="0"/>
          <w:marBottom w:val="0"/>
          <w:divBdr>
            <w:top w:val="none" w:sz="0" w:space="0" w:color="auto"/>
            <w:left w:val="none" w:sz="0" w:space="0" w:color="auto"/>
            <w:bottom w:val="none" w:sz="0" w:space="0" w:color="auto"/>
            <w:right w:val="none" w:sz="0" w:space="0" w:color="auto"/>
          </w:divBdr>
        </w:div>
        <w:div w:id="1623803502">
          <w:marLeft w:val="0"/>
          <w:marRight w:val="0"/>
          <w:marTop w:val="0"/>
          <w:marBottom w:val="0"/>
          <w:divBdr>
            <w:top w:val="none" w:sz="0" w:space="0" w:color="auto"/>
            <w:left w:val="none" w:sz="0" w:space="0" w:color="auto"/>
            <w:bottom w:val="none" w:sz="0" w:space="0" w:color="auto"/>
            <w:right w:val="none" w:sz="0" w:space="0" w:color="auto"/>
          </w:divBdr>
        </w:div>
        <w:div w:id="63727177">
          <w:marLeft w:val="0"/>
          <w:marRight w:val="0"/>
          <w:marTop w:val="0"/>
          <w:marBottom w:val="0"/>
          <w:divBdr>
            <w:top w:val="none" w:sz="0" w:space="0" w:color="auto"/>
            <w:left w:val="none" w:sz="0" w:space="0" w:color="auto"/>
            <w:bottom w:val="none" w:sz="0" w:space="0" w:color="auto"/>
            <w:right w:val="none" w:sz="0" w:space="0" w:color="auto"/>
          </w:divBdr>
        </w:div>
        <w:div w:id="822889684">
          <w:marLeft w:val="0"/>
          <w:marRight w:val="0"/>
          <w:marTop w:val="0"/>
          <w:marBottom w:val="0"/>
          <w:divBdr>
            <w:top w:val="none" w:sz="0" w:space="0" w:color="auto"/>
            <w:left w:val="none" w:sz="0" w:space="0" w:color="auto"/>
            <w:bottom w:val="none" w:sz="0" w:space="0" w:color="auto"/>
            <w:right w:val="none" w:sz="0" w:space="0" w:color="auto"/>
          </w:divBdr>
        </w:div>
      </w:divsChild>
    </w:div>
    <w:div w:id="2050255956">
      <w:bodyDiv w:val="1"/>
      <w:marLeft w:val="0"/>
      <w:marRight w:val="0"/>
      <w:marTop w:val="0"/>
      <w:marBottom w:val="0"/>
      <w:divBdr>
        <w:top w:val="none" w:sz="0" w:space="0" w:color="auto"/>
        <w:left w:val="none" w:sz="0" w:space="0" w:color="auto"/>
        <w:bottom w:val="none" w:sz="0" w:space="0" w:color="auto"/>
        <w:right w:val="none" w:sz="0" w:space="0" w:color="auto"/>
      </w:divBdr>
      <w:divsChild>
        <w:div w:id="650865424">
          <w:marLeft w:val="0"/>
          <w:marRight w:val="0"/>
          <w:marTop w:val="0"/>
          <w:marBottom w:val="0"/>
          <w:divBdr>
            <w:top w:val="none" w:sz="0" w:space="0" w:color="auto"/>
            <w:left w:val="none" w:sz="0" w:space="0" w:color="auto"/>
            <w:bottom w:val="none" w:sz="0" w:space="0" w:color="auto"/>
            <w:right w:val="none" w:sz="0" w:space="0" w:color="auto"/>
          </w:divBdr>
        </w:div>
        <w:div w:id="1729495448">
          <w:marLeft w:val="0"/>
          <w:marRight w:val="0"/>
          <w:marTop w:val="0"/>
          <w:marBottom w:val="0"/>
          <w:divBdr>
            <w:top w:val="none" w:sz="0" w:space="0" w:color="auto"/>
            <w:left w:val="none" w:sz="0" w:space="0" w:color="auto"/>
            <w:bottom w:val="none" w:sz="0" w:space="0" w:color="auto"/>
            <w:right w:val="none" w:sz="0" w:space="0" w:color="auto"/>
          </w:divBdr>
        </w:div>
        <w:div w:id="648634389">
          <w:marLeft w:val="0"/>
          <w:marRight w:val="0"/>
          <w:marTop w:val="0"/>
          <w:marBottom w:val="0"/>
          <w:divBdr>
            <w:top w:val="none" w:sz="0" w:space="0" w:color="auto"/>
            <w:left w:val="none" w:sz="0" w:space="0" w:color="auto"/>
            <w:bottom w:val="none" w:sz="0" w:space="0" w:color="auto"/>
            <w:right w:val="none" w:sz="0" w:space="0" w:color="auto"/>
          </w:divBdr>
        </w:div>
        <w:div w:id="648051593">
          <w:marLeft w:val="0"/>
          <w:marRight w:val="0"/>
          <w:marTop w:val="0"/>
          <w:marBottom w:val="0"/>
          <w:divBdr>
            <w:top w:val="none" w:sz="0" w:space="0" w:color="auto"/>
            <w:left w:val="none" w:sz="0" w:space="0" w:color="auto"/>
            <w:bottom w:val="none" w:sz="0" w:space="0" w:color="auto"/>
            <w:right w:val="none" w:sz="0" w:space="0" w:color="auto"/>
          </w:divBdr>
        </w:div>
        <w:div w:id="1365865012">
          <w:marLeft w:val="0"/>
          <w:marRight w:val="0"/>
          <w:marTop w:val="0"/>
          <w:marBottom w:val="0"/>
          <w:divBdr>
            <w:top w:val="none" w:sz="0" w:space="0" w:color="auto"/>
            <w:left w:val="none" w:sz="0" w:space="0" w:color="auto"/>
            <w:bottom w:val="none" w:sz="0" w:space="0" w:color="auto"/>
            <w:right w:val="none" w:sz="0" w:space="0" w:color="auto"/>
          </w:divBdr>
        </w:div>
        <w:div w:id="1838418030">
          <w:marLeft w:val="0"/>
          <w:marRight w:val="0"/>
          <w:marTop w:val="0"/>
          <w:marBottom w:val="0"/>
          <w:divBdr>
            <w:top w:val="none" w:sz="0" w:space="0" w:color="auto"/>
            <w:left w:val="none" w:sz="0" w:space="0" w:color="auto"/>
            <w:bottom w:val="none" w:sz="0" w:space="0" w:color="auto"/>
            <w:right w:val="none" w:sz="0" w:space="0" w:color="auto"/>
          </w:divBdr>
        </w:div>
      </w:divsChild>
    </w:div>
    <w:div w:id="2118788670">
      <w:bodyDiv w:val="1"/>
      <w:marLeft w:val="0"/>
      <w:marRight w:val="0"/>
      <w:marTop w:val="0"/>
      <w:marBottom w:val="0"/>
      <w:divBdr>
        <w:top w:val="none" w:sz="0" w:space="0" w:color="auto"/>
        <w:left w:val="none" w:sz="0" w:space="0" w:color="auto"/>
        <w:bottom w:val="none" w:sz="0" w:space="0" w:color="auto"/>
        <w:right w:val="none" w:sz="0" w:space="0" w:color="auto"/>
      </w:divBdr>
      <w:divsChild>
        <w:div w:id="1285120080">
          <w:marLeft w:val="0"/>
          <w:marRight w:val="0"/>
          <w:marTop w:val="0"/>
          <w:marBottom w:val="0"/>
          <w:divBdr>
            <w:top w:val="none" w:sz="0" w:space="0" w:color="auto"/>
            <w:left w:val="none" w:sz="0" w:space="0" w:color="auto"/>
            <w:bottom w:val="none" w:sz="0" w:space="0" w:color="auto"/>
            <w:right w:val="none" w:sz="0" w:space="0" w:color="auto"/>
          </w:divBdr>
        </w:div>
        <w:div w:id="51974709">
          <w:marLeft w:val="0"/>
          <w:marRight w:val="0"/>
          <w:marTop w:val="0"/>
          <w:marBottom w:val="0"/>
          <w:divBdr>
            <w:top w:val="none" w:sz="0" w:space="0" w:color="auto"/>
            <w:left w:val="none" w:sz="0" w:space="0" w:color="auto"/>
            <w:bottom w:val="none" w:sz="0" w:space="0" w:color="auto"/>
            <w:right w:val="none" w:sz="0" w:space="0" w:color="auto"/>
          </w:divBdr>
        </w:div>
        <w:div w:id="214003276">
          <w:marLeft w:val="0"/>
          <w:marRight w:val="0"/>
          <w:marTop w:val="0"/>
          <w:marBottom w:val="0"/>
          <w:divBdr>
            <w:top w:val="none" w:sz="0" w:space="0" w:color="auto"/>
            <w:left w:val="none" w:sz="0" w:space="0" w:color="auto"/>
            <w:bottom w:val="none" w:sz="0" w:space="0" w:color="auto"/>
            <w:right w:val="none" w:sz="0" w:space="0" w:color="auto"/>
          </w:divBdr>
        </w:div>
        <w:div w:id="2044288626">
          <w:marLeft w:val="0"/>
          <w:marRight w:val="0"/>
          <w:marTop w:val="0"/>
          <w:marBottom w:val="0"/>
          <w:divBdr>
            <w:top w:val="none" w:sz="0" w:space="0" w:color="auto"/>
            <w:left w:val="none" w:sz="0" w:space="0" w:color="auto"/>
            <w:bottom w:val="none" w:sz="0" w:space="0" w:color="auto"/>
            <w:right w:val="none" w:sz="0" w:space="0" w:color="auto"/>
          </w:divBdr>
        </w:div>
        <w:div w:id="1406683215">
          <w:marLeft w:val="0"/>
          <w:marRight w:val="0"/>
          <w:marTop w:val="0"/>
          <w:marBottom w:val="0"/>
          <w:divBdr>
            <w:top w:val="none" w:sz="0" w:space="0" w:color="auto"/>
            <w:left w:val="none" w:sz="0" w:space="0" w:color="auto"/>
            <w:bottom w:val="none" w:sz="0" w:space="0" w:color="auto"/>
            <w:right w:val="none" w:sz="0" w:space="0" w:color="auto"/>
          </w:divBdr>
        </w:div>
        <w:div w:id="249003000">
          <w:marLeft w:val="0"/>
          <w:marRight w:val="0"/>
          <w:marTop w:val="0"/>
          <w:marBottom w:val="0"/>
          <w:divBdr>
            <w:top w:val="none" w:sz="0" w:space="0" w:color="auto"/>
            <w:left w:val="none" w:sz="0" w:space="0" w:color="auto"/>
            <w:bottom w:val="none" w:sz="0" w:space="0" w:color="auto"/>
            <w:right w:val="none" w:sz="0" w:space="0" w:color="auto"/>
          </w:divBdr>
        </w:div>
        <w:div w:id="1930116484">
          <w:marLeft w:val="0"/>
          <w:marRight w:val="0"/>
          <w:marTop w:val="0"/>
          <w:marBottom w:val="0"/>
          <w:divBdr>
            <w:top w:val="none" w:sz="0" w:space="0" w:color="auto"/>
            <w:left w:val="none" w:sz="0" w:space="0" w:color="auto"/>
            <w:bottom w:val="none" w:sz="0" w:space="0" w:color="auto"/>
            <w:right w:val="none" w:sz="0" w:space="0" w:color="auto"/>
          </w:divBdr>
        </w:div>
        <w:div w:id="322511956">
          <w:marLeft w:val="0"/>
          <w:marRight w:val="0"/>
          <w:marTop w:val="0"/>
          <w:marBottom w:val="0"/>
          <w:divBdr>
            <w:top w:val="none" w:sz="0" w:space="0" w:color="auto"/>
            <w:left w:val="none" w:sz="0" w:space="0" w:color="auto"/>
            <w:bottom w:val="none" w:sz="0" w:space="0" w:color="auto"/>
            <w:right w:val="none" w:sz="0" w:space="0" w:color="auto"/>
          </w:divBdr>
        </w:div>
        <w:div w:id="1272014711">
          <w:marLeft w:val="0"/>
          <w:marRight w:val="0"/>
          <w:marTop w:val="0"/>
          <w:marBottom w:val="0"/>
          <w:divBdr>
            <w:top w:val="none" w:sz="0" w:space="0" w:color="auto"/>
            <w:left w:val="none" w:sz="0" w:space="0" w:color="auto"/>
            <w:bottom w:val="none" w:sz="0" w:space="0" w:color="auto"/>
            <w:right w:val="none" w:sz="0" w:space="0" w:color="auto"/>
          </w:divBdr>
        </w:div>
        <w:div w:id="1752700600">
          <w:marLeft w:val="0"/>
          <w:marRight w:val="0"/>
          <w:marTop w:val="0"/>
          <w:marBottom w:val="0"/>
          <w:divBdr>
            <w:top w:val="none" w:sz="0" w:space="0" w:color="auto"/>
            <w:left w:val="none" w:sz="0" w:space="0" w:color="auto"/>
            <w:bottom w:val="none" w:sz="0" w:space="0" w:color="auto"/>
            <w:right w:val="none" w:sz="0" w:space="0" w:color="auto"/>
          </w:divBdr>
        </w:div>
        <w:div w:id="659114751">
          <w:marLeft w:val="0"/>
          <w:marRight w:val="0"/>
          <w:marTop w:val="0"/>
          <w:marBottom w:val="0"/>
          <w:divBdr>
            <w:top w:val="none" w:sz="0" w:space="0" w:color="auto"/>
            <w:left w:val="none" w:sz="0" w:space="0" w:color="auto"/>
            <w:bottom w:val="none" w:sz="0" w:space="0" w:color="auto"/>
            <w:right w:val="none" w:sz="0" w:space="0" w:color="auto"/>
          </w:divBdr>
        </w:div>
        <w:div w:id="782457467">
          <w:marLeft w:val="0"/>
          <w:marRight w:val="0"/>
          <w:marTop w:val="0"/>
          <w:marBottom w:val="0"/>
          <w:divBdr>
            <w:top w:val="none" w:sz="0" w:space="0" w:color="auto"/>
            <w:left w:val="none" w:sz="0" w:space="0" w:color="auto"/>
            <w:bottom w:val="none" w:sz="0" w:space="0" w:color="auto"/>
            <w:right w:val="none" w:sz="0" w:space="0" w:color="auto"/>
          </w:divBdr>
        </w:div>
        <w:div w:id="1198663049">
          <w:marLeft w:val="0"/>
          <w:marRight w:val="0"/>
          <w:marTop w:val="0"/>
          <w:marBottom w:val="0"/>
          <w:divBdr>
            <w:top w:val="none" w:sz="0" w:space="0" w:color="auto"/>
            <w:left w:val="none" w:sz="0" w:space="0" w:color="auto"/>
            <w:bottom w:val="none" w:sz="0" w:space="0" w:color="auto"/>
            <w:right w:val="none" w:sz="0" w:space="0" w:color="auto"/>
          </w:divBdr>
        </w:div>
        <w:div w:id="452290659">
          <w:marLeft w:val="0"/>
          <w:marRight w:val="0"/>
          <w:marTop w:val="0"/>
          <w:marBottom w:val="0"/>
          <w:divBdr>
            <w:top w:val="none" w:sz="0" w:space="0" w:color="auto"/>
            <w:left w:val="none" w:sz="0" w:space="0" w:color="auto"/>
            <w:bottom w:val="none" w:sz="0" w:space="0" w:color="auto"/>
            <w:right w:val="none" w:sz="0" w:space="0" w:color="auto"/>
          </w:divBdr>
        </w:div>
        <w:div w:id="1171988786">
          <w:marLeft w:val="0"/>
          <w:marRight w:val="0"/>
          <w:marTop w:val="0"/>
          <w:marBottom w:val="0"/>
          <w:divBdr>
            <w:top w:val="none" w:sz="0" w:space="0" w:color="auto"/>
            <w:left w:val="none" w:sz="0" w:space="0" w:color="auto"/>
            <w:bottom w:val="none" w:sz="0" w:space="0" w:color="auto"/>
            <w:right w:val="none" w:sz="0" w:space="0" w:color="auto"/>
          </w:divBdr>
        </w:div>
        <w:div w:id="479002791">
          <w:marLeft w:val="0"/>
          <w:marRight w:val="0"/>
          <w:marTop w:val="0"/>
          <w:marBottom w:val="0"/>
          <w:divBdr>
            <w:top w:val="none" w:sz="0" w:space="0" w:color="auto"/>
            <w:left w:val="none" w:sz="0" w:space="0" w:color="auto"/>
            <w:bottom w:val="none" w:sz="0" w:space="0" w:color="auto"/>
            <w:right w:val="none" w:sz="0" w:space="0" w:color="auto"/>
          </w:divBdr>
        </w:div>
        <w:div w:id="51932774">
          <w:marLeft w:val="0"/>
          <w:marRight w:val="0"/>
          <w:marTop w:val="0"/>
          <w:marBottom w:val="0"/>
          <w:divBdr>
            <w:top w:val="none" w:sz="0" w:space="0" w:color="auto"/>
            <w:left w:val="none" w:sz="0" w:space="0" w:color="auto"/>
            <w:bottom w:val="none" w:sz="0" w:space="0" w:color="auto"/>
            <w:right w:val="none" w:sz="0" w:space="0" w:color="auto"/>
          </w:divBdr>
        </w:div>
        <w:div w:id="2034988693">
          <w:marLeft w:val="0"/>
          <w:marRight w:val="0"/>
          <w:marTop w:val="0"/>
          <w:marBottom w:val="0"/>
          <w:divBdr>
            <w:top w:val="none" w:sz="0" w:space="0" w:color="auto"/>
            <w:left w:val="none" w:sz="0" w:space="0" w:color="auto"/>
            <w:bottom w:val="none" w:sz="0" w:space="0" w:color="auto"/>
            <w:right w:val="none" w:sz="0" w:space="0" w:color="auto"/>
          </w:divBdr>
        </w:div>
        <w:div w:id="1540358687">
          <w:marLeft w:val="0"/>
          <w:marRight w:val="0"/>
          <w:marTop w:val="0"/>
          <w:marBottom w:val="0"/>
          <w:divBdr>
            <w:top w:val="none" w:sz="0" w:space="0" w:color="auto"/>
            <w:left w:val="none" w:sz="0" w:space="0" w:color="auto"/>
            <w:bottom w:val="none" w:sz="0" w:space="0" w:color="auto"/>
            <w:right w:val="none" w:sz="0" w:space="0" w:color="auto"/>
          </w:divBdr>
        </w:div>
        <w:div w:id="1911885551">
          <w:marLeft w:val="0"/>
          <w:marRight w:val="0"/>
          <w:marTop w:val="0"/>
          <w:marBottom w:val="0"/>
          <w:divBdr>
            <w:top w:val="none" w:sz="0" w:space="0" w:color="auto"/>
            <w:left w:val="none" w:sz="0" w:space="0" w:color="auto"/>
            <w:bottom w:val="none" w:sz="0" w:space="0" w:color="auto"/>
            <w:right w:val="none" w:sz="0" w:space="0" w:color="auto"/>
          </w:divBdr>
        </w:div>
        <w:div w:id="1688366899">
          <w:marLeft w:val="0"/>
          <w:marRight w:val="0"/>
          <w:marTop w:val="0"/>
          <w:marBottom w:val="0"/>
          <w:divBdr>
            <w:top w:val="none" w:sz="0" w:space="0" w:color="auto"/>
            <w:left w:val="none" w:sz="0" w:space="0" w:color="auto"/>
            <w:bottom w:val="none" w:sz="0" w:space="0" w:color="auto"/>
            <w:right w:val="none" w:sz="0" w:space="0" w:color="auto"/>
          </w:divBdr>
        </w:div>
        <w:div w:id="367025744">
          <w:marLeft w:val="0"/>
          <w:marRight w:val="0"/>
          <w:marTop w:val="0"/>
          <w:marBottom w:val="0"/>
          <w:divBdr>
            <w:top w:val="none" w:sz="0" w:space="0" w:color="auto"/>
            <w:left w:val="none" w:sz="0" w:space="0" w:color="auto"/>
            <w:bottom w:val="none" w:sz="0" w:space="0" w:color="auto"/>
            <w:right w:val="none" w:sz="0" w:space="0" w:color="auto"/>
          </w:divBdr>
        </w:div>
        <w:div w:id="1114985671">
          <w:marLeft w:val="0"/>
          <w:marRight w:val="0"/>
          <w:marTop w:val="0"/>
          <w:marBottom w:val="0"/>
          <w:divBdr>
            <w:top w:val="none" w:sz="0" w:space="0" w:color="auto"/>
            <w:left w:val="none" w:sz="0" w:space="0" w:color="auto"/>
            <w:bottom w:val="none" w:sz="0" w:space="0" w:color="auto"/>
            <w:right w:val="none" w:sz="0" w:space="0" w:color="auto"/>
          </w:divBdr>
        </w:div>
        <w:div w:id="1867137217">
          <w:marLeft w:val="0"/>
          <w:marRight w:val="0"/>
          <w:marTop w:val="0"/>
          <w:marBottom w:val="0"/>
          <w:divBdr>
            <w:top w:val="none" w:sz="0" w:space="0" w:color="auto"/>
            <w:left w:val="none" w:sz="0" w:space="0" w:color="auto"/>
            <w:bottom w:val="none" w:sz="0" w:space="0" w:color="auto"/>
            <w:right w:val="none" w:sz="0" w:space="0" w:color="auto"/>
          </w:divBdr>
        </w:div>
        <w:div w:id="981545834">
          <w:marLeft w:val="0"/>
          <w:marRight w:val="0"/>
          <w:marTop w:val="0"/>
          <w:marBottom w:val="0"/>
          <w:divBdr>
            <w:top w:val="none" w:sz="0" w:space="0" w:color="auto"/>
            <w:left w:val="none" w:sz="0" w:space="0" w:color="auto"/>
            <w:bottom w:val="none" w:sz="0" w:space="0" w:color="auto"/>
            <w:right w:val="none" w:sz="0" w:space="0" w:color="auto"/>
          </w:divBdr>
        </w:div>
      </w:divsChild>
    </w:div>
    <w:div w:id="2130929032">
      <w:bodyDiv w:val="1"/>
      <w:marLeft w:val="0"/>
      <w:marRight w:val="0"/>
      <w:marTop w:val="0"/>
      <w:marBottom w:val="0"/>
      <w:divBdr>
        <w:top w:val="none" w:sz="0" w:space="0" w:color="auto"/>
        <w:left w:val="none" w:sz="0" w:space="0" w:color="auto"/>
        <w:bottom w:val="none" w:sz="0" w:space="0" w:color="auto"/>
        <w:right w:val="none" w:sz="0" w:space="0" w:color="auto"/>
      </w:divBdr>
      <w:divsChild>
        <w:div w:id="2022927513">
          <w:marLeft w:val="0"/>
          <w:marRight w:val="0"/>
          <w:marTop w:val="0"/>
          <w:marBottom w:val="0"/>
          <w:divBdr>
            <w:top w:val="none" w:sz="0" w:space="0" w:color="auto"/>
            <w:left w:val="none" w:sz="0" w:space="0" w:color="auto"/>
            <w:bottom w:val="none" w:sz="0" w:space="0" w:color="auto"/>
            <w:right w:val="none" w:sz="0" w:space="0" w:color="auto"/>
          </w:divBdr>
        </w:div>
        <w:div w:id="1055928544">
          <w:marLeft w:val="0"/>
          <w:marRight w:val="0"/>
          <w:marTop w:val="0"/>
          <w:marBottom w:val="0"/>
          <w:divBdr>
            <w:top w:val="none" w:sz="0" w:space="0" w:color="auto"/>
            <w:left w:val="none" w:sz="0" w:space="0" w:color="auto"/>
            <w:bottom w:val="none" w:sz="0" w:space="0" w:color="auto"/>
            <w:right w:val="none" w:sz="0" w:space="0" w:color="auto"/>
          </w:divBdr>
        </w:div>
        <w:div w:id="158931335">
          <w:marLeft w:val="0"/>
          <w:marRight w:val="0"/>
          <w:marTop w:val="0"/>
          <w:marBottom w:val="0"/>
          <w:divBdr>
            <w:top w:val="none" w:sz="0" w:space="0" w:color="auto"/>
            <w:left w:val="none" w:sz="0" w:space="0" w:color="auto"/>
            <w:bottom w:val="none" w:sz="0" w:space="0" w:color="auto"/>
            <w:right w:val="none" w:sz="0" w:space="0" w:color="auto"/>
          </w:divBdr>
        </w:div>
        <w:div w:id="16093924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emf"/><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eader" Target="header3.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emf"/><Relationship Id="rId49"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footer" Target="footer5.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974C9-294F-4137-BE0F-308CD2297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160</Pages>
  <Words>14975</Words>
  <Characters>85361</Characters>
  <Application>Microsoft Office Word</Application>
  <DocSecurity>0</DocSecurity>
  <Lines>711</Lines>
  <Paragraphs>200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aba-dell2</dc:creator>
  <cp:keywords/>
  <dc:description/>
  <cp:lastModifiedBy>Sugar</cp:lastModifiedBy>
  <cp:revision>3</cp:revision>
  <cp:lastPrinted>2018-10-25T04:08:00Z</cp:lastPrinted>
  <dcterms:created xsi:type="dcterms:W3CDTF">2019-01-06T21:34:00Z</dcterms:created>
  <dcterms:modified xsi:type="dcterms:W3CDTF">2019-01-07T12:05:00Z</dcterms:modified>
</cp:coreProperties>
</file>